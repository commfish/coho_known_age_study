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E9D" w:rsidRDefault="007145CE">
      <w:pPr>
        <w:pStyle w:val="Cover-PublSeries"/>
      </w:pPr>
      <w:r>
        <w:t xml:space="preserve">Fishery </w:t>
      </w:r>
      <w:r w:rsidR="00E55077">
        <w:t>Manuscript Series</w:t>
      </w:r>
      <w:r w:rsidR="00BB0E9D">
        <w:t xml:space="preserve"> No. </w:t>
      </w:r>
      <w:r w:rsidR="0037059E">
        <w:t>1</w:t>
      </w:r>
      <w:r w:rsidR="00FC045C">
        <w:t>7</w:t>
      </w:r>
      <w:r w:rsidR="00BB0E9D">
        <w:t>-XX</w:t>
      </w:r>
    </w:p>
    <w:p w:rsidR="00823776" w:rsidRDefault="004F3083" w:rsidP="00823776">
      <w:pPr>
        <w:pStyle w:val="Cover-ReptTitle"/>
      </w:pPr>
      <w:r>
        <w:t>Berners River Coho Salmon Studies, 1972–2014</w:t>
      </w:r>
    </w:p>
    <w:p w:rsidR="00BB0E9D" w:rsidRDefault="00BB0E9D" w:rsidP="00823776">
      <w:pPr>
        <w:pStyle w:val="Cover-ByAuthors"/>
      </w:pPr>
      <w:proofErr w:type="gramStart"/>
      <w:r>
        <w:t>by</w:t>
      </w:r>
      <w:proofErr w:type="gramEnd"/>
    </w:p>
    <w:p w:rsidR="00BB0E9D" w:rsidRDefault="004F3083" w:rsidP="00823776">
      <w:pPr>
        <w:pStyle w:val="Cover-ByAuthors"/>
      </w:pPr>
      <w:r>
        <w:t>Leon D. Shaul</w:t>
      </w:r>
    </w:p>
    <w:p w:rsidR="007B4B8F" w:rsidRDefault="004F3083" w:rsidP="00823776">
      <w:pPr>
        <w:pStyle w:val="Cover-ByAuthors"/>
      </w:pPr>
      <w:r>
        <w:t>Kent F. Crabtree</w:t>
      </w:r>
    </w:p>
    <w:p w:rsidR="005C39CA" w:rsidRDefault="005C39CA" w:rsidP="00823776">
      <w:pPr>
        <w:pStyle w:val="Cover-ByAuthors"/>
      </w:pPr>
      <w:proofErr w:type="gramStart"/>
      <w:r>
        <w:t>and</w:t>
      </w:r>
      <w:proofErr w:type="gramEnd"/>
    </w:p>
    <w:p w:rsidR="005C39CA" w:rsidRDefault="00347D90" w:rsidP="00823776">
      <w:pPr>
        <w:pStyle w:val="Cover-ByAuthors"/>
      </w:pPr>
      <w:r>
        <w:t>Molly Kemp</w:t>
      </w:r>
    </w:p>
    <w:p w:rsidR="005C39CA" w:rsidRDefault="005C39CA" w:rsidP="00823776">
      <w:pPr>
        <w:pStyle w:val="Cover-ByAuthors"/>
      </w:pPr>
    </w:p>
    <w:p w:rsidR="00CD060F" w:rsidRDefault="00CD060F" w:rsidP="00823776">
      <w:pPr>
        <w:pStyle w:val="Cover-ByAuthors"/>
      </w:pPr>
    </w:p>
    <w:p w:rsidR="00BB0E9D" w:rsidRDefault="000C751F">
      <w:pPr>
        <w:pStyle w:val="SymbolsandAbbrevTitle"/>
        <w:sectPr w:rsidR="00BB0E9D" w:rsidSect="00E123DF">
          <w:footerReference w:type="even" r:id="rId9"/>
          <w:type w:val="continuous"/>
          <w:pgSz w:w="12240" w:h="15840" w:code="1"/>
          <w:pgMar w:top="1440" w:right="1440" w:bottom="1440" w:left="1440" w:header="720" w:footer="720" w:gutter="0"/>
          <w:pgNumType w:start="1"/>
          <w:cols w:space="720"/>
        </w:sectPr>
      </w:pPr>
      <w:r>
        <w:rPr>
          <w:rFonts w:ascii="Times New Roman" w:hAnsi="Times New Roman"/>
          <w:noProof/>
          <w:sz w:val="24"/>
        </w:rPr>
        <w:drawing>
          <wp:anchor distT="0" distB="0" distL="114300" distR="114300" simplePos="0" relativeHeight="251659776" behindDoc="1" locked="0" layoutInCell="1" allowOverlap="1">
            <wp:simplePos x="0" y="0"/>
            <wp:positionH relativeFrom="page">
              <wp:align>center</wp:align>
            </wp:positionH>
            <wp:positionV relativeFrom="page">
              <wp:posOffset>7955280</wp:posOffset>
            </wp:positionV>
            <wp:extent cx="1687195" cy="1687195"/>
            <wp:effectExtent l="19050" t="0" r="8255" b="0"/>
            <wp:wrapTight wrapText="bothSides">
              <wp:wrapPolygon edited="0">
                <wp:start x="-244" y="0"/>
                <wp:lineTo x="-244" y="21462"/>
                <wp:lineTo x="21706" y="21462"/>
                <wp:lineTo x="21706" y="0"/>
                <wp:lineTo x="-244" y="0"/>
              </wp:wrapPolygon>
            </wp:wrapTight>
            <wp:docPr id="15" name="Picture 15"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FGsealBW"/>
                    <pic:cNvPicPr>
                      <a:picLocks noChangeAspect="1" noChangeArrowheads="1"/>
                    </pic:cNvPicPr>
                  </pic:nvPicPr>
                  <pic:blipFill>
                    <a:blip r:embed="rId10" cstate="print"/>
                    <a:srcRect/>
                    <a:stretch>
                      <a:fillRect/>
                    </a:stretch>
                  </pic:blipFill>
                  <pic:spPr bwMode="auto">
                    <a:xfrm>
                      <a:off x="0" y="0"/>
                      <a:ext cx="1687195" cy="1687195"/>
                    </a:xfrm>
                    <a:prstGeom prst="rect">
                      <a:avLst/>
                    </a:prstGeom>
                    <a:noFill/>
                  </pic:spPr>
                </pic:pic>
              </a:graphicData>
            </a:graphic>
          </wp:anchor>
        </w:drawing>
      </w:r>
      <w:r w:rsidR="007E5611">
        <w:rPr>
          <w:noProof/>
        </w:rPr>
        <mc:AlternateContent>
          <mc:Choice Requires="wps">
            <w:drawing>
              <wp:anchor distT="0" distB="0" distL="114300" distR="114300" simplePos="0" relativeHeight="251655680" behindDoc="0" locked="0" layoutInCell="1" allowOverlap="1">
                <wp:simplePos x="0" y="0"/>
                <wp:positionH relativeFrom="column">
                  <wp:posOffset>-85725</wp:posOffset>
                </wp:positionH>
                <wp:positionV relativeFrom="page">
                  <wp:posOffset>7306310</wp:posOffset>
                </wp:positionV>
                <wp:extent cx="6057900" cy="571500"/>
                <wp:effectExtent l="0" t="635" r="0" b="0"/>
                <wp:wrapNone/>
                <wp:docPr id="3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81491" w:rsidRDefault="00281491" w:rsidP="009F2D05">
                            <w:pPr>
                              <w:pStyle w:val="Cover-PublDate"/>
                              <w:ind w:right="-72"/>
                            </w:pPr>
                            <w:r>
                              <w:t>Month 2017</w:t>
                            </w:r>
                          </w:p>
                          <w:p w:rsidR="00281491" w:rsidRDefault="00281491"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6.75pt;margin-top:575.3pt;width:477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" stroked="f">
                <v:textbox>
                  <w:txbxContent>
                    <w:p w:rsidR="00281491" w:rsidRDefault="00281491" w:rsidP="009F2D05">
                      <w:pPr>
                        <w:pStyle w:val="Cover-PublDate"/>
                        <w:ind w:right="-72"/>
                      </w:pPr>
                      <w:r>
                        <w:t>Month 2017</w:t>
                      </w:r>
                    </w:p>
                    <w:p w:rsidR="00281491" w:rsidRDefault="00281491" w:rsidP="009F2D05">
                      <w:pPr>
                        <w:pStyle w:val="Cover-DeptDiv"/>
                      </w:pPr>
                      <w:r>
                        <w:t>Alaska Department of Fish and Game</w:t>
                      </w:r>
                      <w:r>
                        <w:tab/>
                        <w:t>Divisions of Sport Fish and Commercial Fisheries</w:t>
                      </w:r>
                    </w:p>
                  </w:txbxContent>
                </v:textbox>
                <w10:wrap anchory="page"/>
              </v:shape>
            </w:pict>
          </mc:Fallback>
        </mc:AlternateContent>
      </w:r>
    </w:p>
    <w:p w:rsidR="00BB0E9D" w:rsidRDefault="00BB0E9D">
      <w:pPr>
        <w:pStyle w:val="SymbolsandAbbrevTitle"/>
        <w:spacing w:after="60"/>
      </w:pPr>
      <w:r>
        <w:lastRenderedPageBreak/>
        <w:t>Symbols and Abbreviations</w:t>
      </w:r>
    </w:p>
    <w:p w:rsidR="00BB0E9D" w:rsidRDefault="00BB0E9D">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BB0E9D" w:rsidRDefault="00BB0E9D">
      <w:pPr>
        <w:pStyle w:val="Keywords"/>
        <w:sectPr w:rsidR="00BB0E9D">
          <w:footerReference w:type="default" r:id="rId11"/>
          <w:headerReference w:type="first" r:id="rId12"/>
          <w:pgSz w:w="12240" w:h="15840" w:code="1"/>
          <w:pgMar w:top="1440" w:right="1440" w:bottom="1440" w:left="1440" w:header="720" w:footer="547" w:gutter="0"/>
          <w:pgNumType w:fmt="lowerRoman" w:start="1"/>
          <w:cols w:space="720"/>
          <w:formProt w:val="0"/>
        </w:sectPr>
      </w:pPr>
    </w:p>
    <w:p w:rsidR="00BB0E9D" w:rsidRDefault="00BB0E9D">
      <w:pPr>
        <w:pStyle w:val="TableRow"/>
        <w:tabs>
          <w:tab w:val="left" w:pos="2448"/>
          <w:tab w:val="left" w:pos="2988"/>
        </w:tabs>
        <w:spacing w:line="180" w:lineRule="exact"/>
        <w:jc w:val="left"/>
        <w:rPr>
          <w:sz w:val="16"/>
        </w:rPr>
      </w:pPr>
      <w:r>
        <w:rPr>
          <w:b/>
          <w:sz w:val="16"/>
        </w:rPr>
        <w:lastRenderedPageBreak/>
        <w:t>Weights and measures (metric)</w:t>
      </w:r>
      <w:r>
        <w:rPr>
          <w:b/>
          <w:sz w:val="16"/>
        </w:rPr>
        <w:tab/>
      </w:r>
    </w:p>
    <w:p w:rsidR="00BB0E9D" w:rsidRDefault="00BB0E9D">
      <w:pPr>
        <w:pStyle w:val="TableRow"/>
        <w:tabs>
          <w:tab w:val="left" w:pos="2448"/>
          <w:tab w:val="left" w:pos="2988"/>
        </w:tabs>
        <w:spacing w:line="180" w:lineRule="exact"/>
        <w:ind w:right="-240"/>
        <w:jc w:val="left"/>
        <w:rPr>
          <w:sz w:val="16"/>
        </w:rPr>
      </w:pPr>
      <w:proofErr w:type="gramStart"/>
      <w:r>
        <w:rPr>
          <w:sz w:val="16"/>
        </w:rPr>
        <w:t>centimeter</w:t>
      </w:r>
      <w:proofErr w:type="gramEnd"/>
      <w:r>
        <w:rPr>
          <w:sz w:val="16"/>
        </w:rPr>
        <w:tab/>
        <w:t>cm</w:t>
      </w:r>
    </w:p>
    <w:p w:rsidR="00BB0E9D" w:rsidRDefault="00BB0E9D">
      <w:pPr>
        <w:pStyle w:val="TableRow"/>
        <w:tabs>
          <w:tab w:val="left" w:pos="2448"/>
          <w:tab w:val="left" w:pos="2988"/>
        </w:tabs>
        <w:spacing w:line="180" w:lineRule="exact"/>
        <w:jc w:val="left"/>
        <w:rPr>
          <w:sz w:val="16"/>
        </w:rPr>
      </w:pPr>
      <w:proofErr w:type="gramStart"/>
      <w:r>
        <w:rPr>
          <w:sz w:val="16"/>
        </w:rPr>
        <w:t>deciliter</w:t>
      </w:r>
      <w:proofErr w:type="gramEnd"/>
      <w:r>
        <w:rPr>
          <w:sz w:val="16"/>
        </w:rPr>
        <w:t xml:space="preserve"> </w:t>
      </w:r>
      <w:r>
        <w:rPr>
          <w:sz w:val="16"/>
        </w:rPr>
        <w:tab/>
      </w:r>
      <w:proofErr w:type="spellStart"/>
      <w:r>
        <w:rPr>
          <w:sz w:val="16"/>
        </w:rPr>
        <w:t>dL</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gram</w:t>
      </w:r>
      <w:proofErr w:type="gramEnd"/>
      <w:r>
        <w:rPr>
          <w:sz w:val="16"/>
        </w:rPr>
        <w:t xml:space="preserve"> </w:t>
      </w:r>
      <w:r>
        <w:rPr>
          <w:sz w:val="16"/>
        </w:rPr>
        <w:tab/>
        <w:t>g</w:t>
      </w:r>
    </w:p>
    <w:p w:rsidR="00BB0E9D" w:rsidRDefault="00BB0E9D">
      <w:pPr>
        <w:pStyle w:val="TableRow"/>
        <w:tabs>
          <w:tab w:val="left" w:pos="2448"/>
          <w:tab w:val="left" w:pos="2988"/>
        </w:tabs>
        <w:spacing w:line="180" w:lineRule="exact"/>
        <w:jc w:val="left"/>
        <w:rPr>
          <w:sz w:val="16"/>
        </w:rPr>
      </w:pPr>
      <w:proofErr w:type="gramStart"/>
      <w:r>
        <w:rPr>
          <w:sz w:val="16"/>
        </w:rPr>
        <w:t>hectare</w:t>
      </w:r>
      <w:proofErr w:type="gramEnd"/>
      <w:r>
        <w:rPr>
          <w:sz w:val="16"/>
        </w:rPr>
        <w:tab/>
        <w:t>ha</w:t>
      </w:r>
    </w:p>
    <w:p w:rsidR="00BB0E9D" w:rsidRDefault="00BB0E9D">
      <w:pPr>
        <w:pStyle w:val="TableRow"/>
        <w:tabs>
          <w:tab w:val="left" w:pos="2448"/>
          <w:tab w:val="left" w:pos="2988"/>
        </w:tabs>
        <w:spacing w:line="180" w:lineRule="exact"/>
        <w:jc w:val="left"/>
        <w:rPr>
          <w:sz w:val="16"/>
        </w:rPr>
      </w:pPr>
      <w:proofErr w:type="gramStart"/>
      <w:r>
        <w:rPr>
          <w:sz w:val="16"/>
        </w:rPr>
        <w:t>kilogram</w:t>
      </w:r>
      <w:proofErr w:type="gramEnd"/>
      <w:r>
        <w:rPr>
          <w:sz w:val="16"/>
        </w:rPr>
        <w:tab/>
        <w:t>kg</w:t>
      </w:r>
    </w:p>
    <w:p w:rsidR="00BB0E9D" w:rsidRDefault="00BB0E9D">
      <w:pPr>
        <w:pStyle w:val="TableRow"/>
        <w:tabs>
          <w:tab w:val="left" w:pos="2448"/>
          <w:tab w:val="left" w:pos="2988"/>
        </w:tabs>
        <w:spacing w:line="180" w:lineRule="exact"/>
        <w:jc w:val="left"/>
        <w:rPr>
          <w:sz w:val="16"/>
        </w:rPr>
      </w:pPr>
      <w:proofErr w:type="gramStart"/>
      <w:r>
        <w:rPr>
          <w:sz w:val="16"/>
        </w:rPr>
        <w:t>kilometer</w:t>
      </w:r>
      <w:proofErr w:type="gramEnd"/>
      <w:r>
        <w:rPr>
          <w:sz w:val="16"/>
        </w:rPr>
        <w:tab/>
        <w:t>km</w:t>
      </w:r>
    </w:p>
    <w:p w:rsidR="00BB0E9D" w:rsidRDefault="00BB0E9D">
      <w:pPr>
        <w:pStyle w:val="TableRow"/>
        <w:tabs>
          <w:tab w:val="left" w:pos="2448"/>
          <w:tab w:val="left" w:pos="2988"/>
        </w:tabs>
        <w:spacing w:line="180" w:lineRule="exact"/>
        <w:jc w:val="left"/>
        <w:rPr>
          <w:sz w:val="16"/>
        </w:rPr>
      </w:pPr>
      <w:proofErr w:type="gramStart"/>
      <w:r>
        <w:rPr>
          <w:sz w:val="16"/>
        </w:rPr>
        <w:t>liter</w:t>
      </w:r>
      <w:proofErr w:type="gramEnd"/>
      <w:r>
        <w:rPr>
          <w:sz w:val="16"/>
        </w:rPr>
        <w:tab/>
        <w:t>L</w:t>
      </w:r>
      <w:r>
        <w:rPr>
          <w:vanish/>
          <w:sz w:val="16"/>
        </w:rPr>
        <w:t xml:space="preserve"> </w:t>
      </w:r>
    </w:p>
    <w:p w:rsidR="00BB0E9D" w:rsidRDefault="00BB0E9D">
      <w:pPr>
        <w:pStyle w:val="TableRow"/>
        <w:tabs>
          <w:tab w:val="left" w:pos="2448"/>
          <w:tab w:val="left" w:pos="2988"/>
        </w:tabs>
        <w:spacing w:line="180" w:lineRule="exact"/>
        <w:jc w:val="left"/>
        <w:rPr>
          <w:sz w:val="16"/>
        </w:rPr>
      </w:pPr>
      <w:proofErr w:type="gramStart"/>
      <w:r>
        <w:rPr>
          <w:sz w:val="16"/>
        </w:rPr>
        <w:t>meter</w:t>
      </w:r>
      <w:proofErr w:type="gramEnd"/>
      <w:r>
        <w:rPr>
          <w:sz w:val="16"/>
        </w:rPr>
        <w:tab/>
        <w:t>m</w:t>
      </w:r>
    </w:p>
    <w:p w:rsidR="00BB0E9D" w:rsidRDefault="00BB0E9D">
      <w:pPr>
        <w:pStyle w:val="TableRow"/>
        <w:tabs>
          <w:tab w:val="left" w:pos="2448"/>
          <w:tab w:val="left" w:pos="2988"/>
        </w:tabs>
        <w:spacing w:line="180" w:lineRule="exact"/>
        <w:jc w:val="left"/>
        <w:rPr>
          <w:sz w:val="16"/>
        </w:rPr>
      </w:pPr>
      <w:proofErr w:type="gramStart"/>
      <w:r>
        <w:rPr>
          <w:sz w:val="16"/>
        </w:rPr>
        <w:t>milliliter</w:t>
      </w:r>
      <w:proofErr w:type="gramEnd"/>
      <w:r>
        <w:rPr>
          <w:sz w:val="16"/>
        </w:rPr>
        <w:tab/>
        <w:t>mL</w:t>
      </w:r>
    </w:p>
    <w:p w:rsidR="00BB0E9D" w:rsidRDefault="00BB0E9D">
      <w:pPr>
        <w:pStyle w:val="TableRow"/>
        <w:tabs>
          <w:tab w:val="left" w:pos="2448"/>
          <w:tab w:val="left" w:pos="2988"/>
        </w:tabs>
        <w:spacing w:line="180" w:lineRule="exact"/>
        <w:jc w:val="left"/>
        <w:rPr>
          <w:sz w:val="16"/>
        </w:rPr>
      </w:pPr>
      <w:proofErr w:type="gramStart"/>
      <w:r>
        <w:rPr>
          <w:sz w:val="16"/>
        </w:rPr>
        <w:t>millimeter</w:t>
      </w:r>
      <w:proofErr w:type="gramEnd"/>
      <w:r>
        <w:rPr>
          <w:sz w:val="16"/>
        </w:rPr>
        <w:tab/>
        <w:t>mm</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rsidR="00BB0E9D" w:rsidRDefault="00BB0E9D">
      <w:pPr>
        <w:pStyle w:val="TableRow"/>
        <w:tabs>
          <w:tab w:val="left" w:pos="2448"/>
          <w:tab w:val="left" w:pos="2988"/>
        </w:tabs>
        <w:spacing w:line="180" w:lineRule="exact"/>
        <w:jc w:val="left"/>
        <w:rPr>
          <w:sz w:val="16"/>
        </w:rPr>
      </w:pPr>
      <w:proofErr w:type="gramStart"/>
      <w:r>
        <w:rPr>
          <w:sz w:val="16"/>
        </w:rPr>
        <w:t>cubic</w:t>
      </w:r>
      <w:proofErr w:type="gramEnd"/>
      <w:r>
        <w:rPr>
          <w:sz w:val="16"/>
        </w:rPr>
        <w:t xml:space="preserve"> feet per second</w:t>
      </w:r>
      <w:r>
        <w:rPr>
          <w:sz w:val="16"/>
        </w:rPr>
        <w:tab/>
        <w:t>ft</w:t>
      </w:r>
      <w:r>
        <w:rPr>
          <w:sz w:val="16"/>
          <w:vertAlign w:val="superscript"/>
        </w:rPr>
        <w:t>3</w:t>
      </w:r>
      <w:r>
        <w:rPr>
          <w:sz w:val="16"/>
        </w:rPr>
        <w:t>/s</w:t>
      </w:r>
    </w:p>
    <w:p w:rsidR="00BB0E9D" w:rsidRDefault="00BB0E9D">
      <w:pPr>
        <w:pStyle w:val="TableRow"/>
        <w:tabs>
          <w:tab w:val="left" w:pos="2448"/>
          <w:tab w:val="left" w:pos="2988"/>
        </w:tabs>
        <w:spacing w:line="180" w:lineRule="exact"/>
        <w:jc w:val="left"/>
        <w:rPr>
          <w:sz w:val="16"/>
        </w:rPr>
      </w:pPr>
      <w:proofErr w:type="gramStart"/>
      <w:r>
        <w:rPr>
          <w:sz w:val="16"/>
        </w:rPr>
        <w:t>foot</w:t>
      </w:r>
      <w:proofErr w:type="gramEnd"/>
      <w:r>
        <w:rPr>
          <w:sz w:val="16"/>
        </w:rPr>
        <w:tab/>
      </w:r>
      <w:proofErr w:type="spellStart"/>
      <w:r>
        <w:rPr>
          <w:sz w:val="16"/>
        </w:rPr>
        <w:t>ft</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gallon</w:t>
      </w:r>
      <w:proofErr w:type="gramEnd"/>
      <w:r>
        <w:rPr>
          <w:sz w:val="16"/>
        </w:rPr>
        <w:tab/>
        <w:t>gal</w:t>
      </w:r>
    </w:p>
    <w:p w:rsidR="00BB0E9D" w:rsidRDefault="00BB0E9D">
      <w:pPr>
        <w:pStyle w:val="TableRow"/>
        <w:tabs>
          <w:tab w:val="left" w:pos="2448"/>
          <w:tab w:val="left" w:pos="2988"/>
        </w:tabs>
        <w:spacing w:line="180" w:lineRule="exact"/>
        <w:jc w:val="left"/>
        <w:rPr>
          <w:sz w:val="16"/>
        </w:rPr>
      </w:pPr>
      <w:proofErr w:type="gramStart"/>
      <w:r>
        <w:rPr>
          <w:sz w:val="16"/>
        </w:rPr>
        <w:t>inch</w:t>
      </w:r>
      <w:proofErr w:type="gramEnd"/>
      <w:r>
        <w:rPr>
          <w:sz w:val="16"/>
        </w:rPr>
        <w:tab/>
        <w:t>in</w:t>
      </w:r>
    </w:p>
    <w:p w:rsidR="00BB0E9D" w:rsidRDefault="00BB0E9D">
      <w:pPr>
        <w:pStyle w:val="TableRow"/>
        <w:tabs>
          <w:tab w:val="left" w:pos="2448"/>
          <w:tab w:val="left" w:pos="2988"/>
        </w:tabs>
        <w:spacing w:line="180" w:lineRule="exact"/>
        <w:jc w:val="left"/>
        <w:rPr>
          <w:sz w:val="16"/>
        </w:rPr>
      </w:pPr>
      <w:proofErr w:type="gramStart"/>
      <w:r>
        <w:rPr>
          <w:sz w:val="16"/>
        </w:rPr>
        <w:t>mile</w:t>
      </w:r>
      <w:proofErr w:type="gramEnd"/>
      <w:r>
        <w:rPr>
          <w:sz w:val="16"/>
        </w:rPr>
        <w:tab/>
        <w:t>mi</w:t>
      </w:r>
    </w:p>
    <w:p w:rsidR="00BB0E9D" w:rsidRDefault="00BB0E9D">
      <w:pPr>
        <w:pStyle w:val="TableRow"/>
        <w:tabs>
          <w:tab w:val="left" w:pos="2448"/>
          <w:tab w:val="left" w:pos="2988"/>
        </w:tabs>
        <w:spacing w:line="180" w:lineRule="exact"/>
        <w:jc w:val="left"/>
        <w:rPr>
          <w:sz w:val="16"/>
        </w:rPr>
      </w:pPr>
      <w:proofErr w:type="gramStart"/>
      <w:r>
        <w:rPr>
          <w:sz w:val="16"/>
        </w:rPr>
        <w:t>nautical</w:t>
      </w:r>
      <w:proofErr w:type="gramEnd"/>
      <w:r>
        <w:rPr>
          <w:sz w:val="16"/>
        </w:rPr>
        <w:t xml:space="preserve"> mile</w:t>
      </w:r>
      <w:r>
        <w:rPr>
          <w:sz w:val="16"/>
        </w:rPr>
        <w:tab/>
      </w:r>
      <w:proofErr w:type="spellStart"/>
      <w:r>
        <w:rPr>
          <w:sz w:val="16"/>
        </w:rPr>
        <w:t>nmi</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ounce</w:t>
      </w:r>
      <w:proofErr w:type="gramEnd"/>
      <w:r>
        <w:rPr>
          <w:sz w:val="16"/>
        </w:rPr>
        <w:tab/>
      </w:r>
      <w:proofErr w:type="spellStart"/>
      <w:r>
        <w:rPr>
          <w:sz w:val="16"/>
        </w:rPr>
        <w:t>oz</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pound</w:t>
      </w:r>
      <w:proofErr w:type="gramEnd"/>
      <w:r>
        <w:rPr>
          <w:sz w:val="16"/>
        </w:rPr>
        <w:tab/>
      </w:r>
      <w:proofErr w:type="spellStart"/>
      <w:r>
        <w:rPr>
          <w:sz w:val="16"/>
        </w:rPr>
        <w:t>lb</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quart</w:t>
      </w:r>
      <w:proofErr w:type="gramEnd"/>
      <w:r>
        <w:rPr>
          <w:sz w:val="16"/>
        </w:rPr>
        <w:tab/>
      </w:r>
      <w:proofErr w:type="spellStart"/>
      <w:r>
        <w:rPr>
          <w:sz w:val="16"/>
        </w:rPr>
        <w:t>qt</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yard</w:t>
      </w:r>
      <w:proofErr w:type="gramEnd"/>
      <w:r>
        <w:rPr>
          <w:sz w:val="16"/>
        </w:rPr>
        <w:tab/>
      </w:r>
      <w:proofErr w:type="spellStart"/>
      <w:r>
        <w:rPr>
          <w:sz w:val="16"/>
        </w:rPr>
        <w:t>yd</w:t>
      </w:r>
      <w:proofErr w:type="spellEnd"/>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rsidR="00BB0E9D" w:rsidRDefault="00BB0E9D">
      <w:pPr>
        <w:pStyle w:val="TableRow"/>
        <w:tabs>
          <w:tab w:val="left" w:pos="2448"/>
          <w:tab w:val="left" w:pos="2988"/>
        </w:tabs>
        <w:spacing w:line="180" w:lineRule="exact"/>
        <w:jc w:val="left"/>
        <w:rPr>
          <w:sz w:val="16"/>
        </w:rPr>
      </w:pPr>
      <w:proofErr w:type="gramStart"/>
      <w:r>
        <w:rPr>
          <w:sz w:val="16"/>
        </w:rPr>
        <w:t>day</w:t>
      </w:r>
      <w:proofErr w:type="gramEnd"/>
      <w:r>
        <w:rPr>
          <w:sz w:val="16"/>
        </w:rPr>
        <w:tab/>
        <w:t>d</w:t>
      </w:r>
    </w:p>
    <w:p w:rsidR="00BB0E9D" w:rsidRDefault="00BB0E9D">
      <w:pPr>
        <w:pStyle w:val="TableRow"/>
        <w:tabs>
          <w:tab w:val="left" w:pos="2448"/>
          <w:tab w:val="left" w:pos="2988"/>
        </w:tabs>
        <w:spacing w:line="180" w:lineRule="exact"/>
        <w:jc w:val="left"/>
        <w:rPr>
          <w:sz w:val="16"/>
        </w:rPr>
      </w:pPr>
      <w:proofErr w:type="gramStart"/>
      <w:r>
        <w:rPr>
          <w:sz w:val="16"/>
        </w:rPr>
        <w:t>degrees</w:t>
      </w:r>
      <w:proofErr w:type="gramEnd"/>
      <w:r>
        <w:rPr>
          <w:sz w:val="16"/>
        </w:rPr>
        <w:t xml:space="preserve"> Celsius</w:t>
      </w:r>
      <w:r>
        <w:rPr>
          <w:sz w:val="16"/>
        </w:rPr>
        <w:tab/>
        <w:t>°C</w:t>
      </w:r>
    </w:p>
    <w:p w:rsidR="00BB0E9D" w:rsidRDefault="00BB0E9D">
      <w:pPr>
        <w:pStyle w:val="TableRow"/>
        <w:tabs>
          <w:tab w:val="left" w:pos="2448"/>
          <w:tab w:val="left" w:pos="2988"/>
        </w:tabs>
        <w:spacing w:line="180" w:lineRule="exact"/>
        <w:jc w:val="left"/>
        <w:rPr>
          <w:sz w:val="16"/>
        </w:rPr>
      </w:pPr>
      <w:proofErr w:type="gramStart"/>
      <w:r>
        <w:rPr>
          <w:sz w:val="16"/>
        </w:rPr>
        <w:t>degrees</w:t>
      </w:r>
      <w:proofErr w:type="gramEnd"/>
      <w:r>
        <w:rPr>
          <w:sz w:val="16"/>
        </w:rPr>
        <w:t xml:space="preserve"> Fahrenheit</w:t>
      </w:r>
      <w:r>
        <w:rPr>
          <w:sz w:val="16"/>
        </w:rPr>
        <w:tab/>
        <w:t>°F</w:t>
      </w:r>
    </w:p>
    <w:p w:rsidR="00BB0E9D" w:rsidRDefault="00BB0E9D">
      <w:pPr>
        <w:pStyle w:val="TableRow"/>
        <w:tabs>
          <w:tab w:val="left" w:pos="2448"/>
          <w:tab w:val="left" w:pos="2988"/>
        </w:tabs>
        <w:spacing w:line="180" w:lineRule="exact"/>
        <w:jc w:val="left"/>
        <w:rPr>
          <w:sz w:val="16"/>
        </w:rPr>
      </w:pPr>
      <w:proofErr w:type="gramStart"/>
      <w:r>
        <w:rPr>
          <w:sz w:val="16"/>
        </w:rPr>
        <w:t>degrees</w:t>
      </w:r>
      <w:proofErr w:type="gramEnd"/>
      <w:r>
        <w:rPr>
          <w:sz w:val="16"/>
        </w:rPr>
        <w:t xml:space="preserve"> kelvin</w:t>
      </w:r>
      <w:r>
        <w:rPr>
          <w:sz w:val="16"/>
        </w:rPr>
        <w:tab/>
        <w:t>K</w:t>
      </w:r>
    </w:p>
    <w:p w:rsidR="00BB0E9D" w:rsidRDefault="00BB0E9D">
      <w:pPr>
        <w:pStyle w:val="TableRow"/>
        <w:tabs>
          <w:tab w:val="left" w:pos="2448"/>
          <w:tab w:val="left" w:pos="2988"/>
        </w:tabs>
        <w:spacing w:line="180" w:lineRule="exact"/>
        <w:jc w:val="left"/>
        <w:rPr>
          <w:sz w:val="16"/>
        </w:rPr>
      </w:pPr>
      <w:proofErr w:type="gramStart"/>
      <w:r>
        <w:rPr>
          <w:sz w:val="16"/>
        </w:rPr>
        <w:t>hour</w:t>
      </w:r>
      <w:proofErr w:type="gramEnd"/>
      <w:r>
        <w:rPr>
          <w:sz w:val="16"/>
        </w:rPr>
        <w:t xml:space="preserve"> </w:t>
      </w:r>
      <w:r>
        <w:rPr>
          <w:sz w:val="16"/>
        </w:rPr>
        <w:tab/>
        <w:t>h</w:t>
      </w:r>
    </w:p>
    <w:p w:rsidR="00BB0E9D" w:rsidRDefault="00BB0E9D">
      <w:pPr>
        <w:pStyle w:val="TableRow"/>
        <w:tabs>
          <w:tab w:val="left" w:pos="2448"/>
          <w:tab w:val="left" w:pos="2988"/>
        </w:tabs>
        <w:spacing w:line="180" w:lineRule="exact"/>
        <w:jc w:val="left"/>
        <w:rPr>
          <w:sz w:val="16"/>
        </w:rPr>
      </w:pPr>
      <w:proofErr w:type="gramStart"/>
      <w:r>
        <w:rPr>
          <w:sz w:val="16"/>
        </w:rPr>
        <w:t>minute</w:t>
      </w:r>
      <w:proofErr w:type="gramEnd"/>
      <w:r>
        <w:rPr>
          <w:sz w:val="16"/>
        </w:rPr>
        <w:tab/>
        <w:t>min</w:t>
      </w:r>
    </w:p>
    <w:p w:rsidR="00BB0E9D" w:rsidRDefault="00BB0E9D">
      <w:pPr>
        <w:pStyle w:val="TableRow"/>
        <w:tabs>
          <w:tab w:val="left" w:pos="2448"/>
          <w:tab w:val="left" w:pos="2988"/>
        </w:tabs>
        <w:spacing w:line="180" w:lineRule="exact"/>
        <w:jc w:val="left"/>
        <w:rPr>
          <w:sz w:val="16"/>
        </w:rPr>
      </w:pPr>
      <w:proofErr w:type="gramStart"/>
      <w:r>
        <w:rPr>
          <w:sz w:val="16"/>
        </w:rPr>
        <w:t>second</w:t>
      </w:r>
      <w:proofErr w:type="gramEnd"/>
      <w:r>
        <w:rPr>
          <w:sz w:val="16"/>
        </w:rPr>
        <w:tab/>
        <w:t>s</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rsidR="00BB0E9D" w:rsidRDefault="00BB0E9D">
      <w:pPr>
        <w:pStyle w:val="TableRow"/>
        <w:tabs>
          <w:tab w:val="left" w:pos="2448"/>
          <w:tab w:val="left" w:pos="2988"/>
        </w:tabs>
        <w:spacing w:line="180" w:lineRule="exact"/>
        <w:jc w:val="left"/>
        <w:rPr>
          <w:sz w:val="16"/>
        </w:rPr>
      </w:pPr>
      <w:proofErr w:type="gramStart"/>
      <w:r>
        <w:rPr>
          <w:sz w:val="16"/>
        </w:rPr>
        <w:t>all</w:t>
      </w:r>
      <w:proofErr w:type="gramEnd"/>
      <w:r>
        <w:rPr>
          <w:sz w:val="16"/>
        </w:rPr>
        <w:t xml:space="preserve"> atomic symbols</w:t>
      </w:r>
      <w:r>
        <w:rPr>
          <w:sz w:val="16"/>
        </w:rPr>
        <w:tab/>
      </w:r>
    </w:p>
    <w:p w:rsidR="00BB0E9D" w:rsidRDefault="00BB0E9D">
      <w:pPr>
        <w:pStyle w:val="TableRow"/>
        <w:tabs>
          <w:tab w:val="left" w:pos="2448"/>
          <w:tab w:val="left" w:pos="2988"/>
        </w:tabs>
        <w:spacing w:line="180" w:lineRule="exact"/>
        <w:jc w:val="left"/>
        <w:rPr>
          <w:sz w:val="16"/>
        </w:rPr>
      </w:pPr>
      <w:proofErr w:type="gramStart"/>
      <w:r>
        <w:rPr>
          <w:sz w:val="16"/>
        </w:rPr>
        <w:t>alternating</w:t>
      </w:r>
      <w:proofErr w:type="gramEnd"/>
      <w:r>
        <w:rPr>
          <w:sz w:val="16"/>
        </w:rPr>
        <w:t xml:space="preserve"> current</w:t>
      </w:r>
      <w:r>
        <w:rPr>
          <w:sz w:val="16"/>
        </w:rPr>
        <w:tab/>
        <w:t>AC</w:t>
      </w:r>
    </w:p>
    <w:p w:rsidR="00BB0E9D" w:rsidRDefault="00BB0E9D">
      <w:pPr>
        <w:pStyle w:val="TableRow"/>
        <w:tabs>
          <w:tab w:val="left" w:pos="2448"/>
          <w:tab w:val="left" w:pos="2988"/>
        </w:tabs>
        <w:spacing w:line="180" w:lineRule="exact"/>
        <w:jc w:val="left"/>
        <w:rPr>
          <w:sz w:val="16"/>
        </w:rPr>
      </w:pPr>
      <w:proofErr w:type="gramStart"/>
      <w:r>
        <w:rPr>
          <w:sz w:val="16"/>
        </w:rPr>
        <w:t>ampere</w:t>
      </w:r>
      <w:proofErr w:type="gramEnd"/>
      <w:r>
        <w:rPr>
          <w:sz w:val="16"/>
        </w:rPr>
        <w:tab/>
        <w:t>A</w:t>
      </w:r>
    </w:p>
    <w:p w:rsidR="00BB0E9D" w:rsidRDefault="00BB0E9D">
      <w:pPr>
        <w:pStyle w:val="TableRow"/>
        <w:tabs>
          <w:tab w:val="left" w:pos="2448"/>
          <w:tab w:val="left" w:pos="2988"/>
        </w:tabs>
        <w:spacing w:line="180" w:lineRule="exact"/>
        <w:jc w:val="left"/>
        <w:rPr>
          <w:sz w:val="16"/>
        </w:rPr>
      </w:pPr>
      <w:proofErr w:type="gramStart"/>
      <w:r>
        <w:rPr>
          <w:sz w:val="16"/>
        </w:rPr>
        <w:t>calorie</w:t>
      </w:r>
      <w:proofErr w:type="gramEnd"/>
      <w:r>
        <w:rPr>
          <w:sz w:val="16"/>
        </w:rPr>
        <w:tab/>
      </w:r>
      <w:proofErr w:type="spellStart"/>
      <w:r>
        <w:rPr>
          <w:sz w:val="16"/>
        </w:rPr>
        <w:t>cal</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direct</w:t>
      </w:r>
      <w:proofErr w:type="gramEnd"/>
      <w:r>
        <w:rPr>
          <w:sz w:val="16"/>
        </w:rPr>
        <w:t xml:space="preserve"> current</w:t>
      </w:r>
      <w:r>
        <w:rPr>
          <w:sz w:val="16"/>
        </w:rPr>
        <w:tab/>
        <w:t>DC</w:t>
      </w:r>
    </w:p>
    <w:p w:rsidR="00BB0E9D" w:rsidRDefault="00BB0E9D">
      <w:pPr>
        <w:pStyle w:val="TableRow"/>
        <w:tabs>
          <w:tab w:val="left" w:pos="2448"/>
          <w:tab w:val="left" w:pos="2988"/>
        </w:tabs>
        <w:spacing w:line="180" w:lineRule="exact"/>
        <w:jc w:val="left"/>
        <w:rPr>
          <w:sz w:val="16"/>
        </w:rPr>
      </w:pPr>
      <w:proofErr w:type="gramStart"/>
      <w:r>
        <w:rPr>
          <w:sz w:val="16"/>
        </w:rPr>
        <w:t>hertz</w:t>
      </w:r>
      <w:proofErr w:type="gramEnd"/>
      <w:r>
        <w:rPr>
          <w:sz w:val="16"/>
        </w:rPr>
        <w:tab/>
        <w:t>Hz</w:t>
      </w:r>
    </w:p>
    <w:p w:rsidR="00BB0E9D" w:rsidRDefault="00BB0E9D">
      <w:pPr>
        <w:pStyle w:val="TableRow"/>
        <w:tabs>
          <w:tab w:val="left" w:pos="2448"/>
          <w:tab w:val="left" w:pos="2988"/>
        </w:tabs>
        <w:spacing w:line="180" w:lineRule="exact"/>
        <w:jc w:val="left"/>
        <w:rPr>
          <w:sz w:val="16"/>
        </w:rPr>
      </w:pPr>
      <w:proofErr w:type="gramStart"/>
      <w:r>
        <w:rPr>
          <w:sz w:val="16"/>
        </w:rPr>
        <w:t>horsepower</w:t>
      </w:r>
      <w:proofErr w:type="gramEnd"/>
      <w:r>
        <w:rPr>
          <w:sz w:val="16"/>
        </w:rPr>
        <w:tab/>
      </w:r>
      <w:proofErr w:type="spellStart"/>
      <w:r>
        <w:rPr>
          <w:sz w:val="16"/>
        </w:rPr>
        <w:t>hp</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hydrogen</w:t>
      </w:r>
      <w:proofErr w:type="gramEnd"/>
      <w:r>
        <w:rPr>
          <w:sz w:val="16"/>
        </w:rPr>
        <w:t xml:space="preserve"> ion activity</w:t>
      </w:r>
      <w:r>
        <w:rPr>
          <w:sz w:val="16"/>
        </w:rPr>
        <w:tab/>
        <w:t>pH</w:t>
      </w:r>
    </w:p>
    <w:p w:rsidR="00BB0E9D" w:rsidRDefault="00BB0E9D">
      <w:pPr>
        <w:pStyle w:val="TableRow"/>
        <w:tabs>
          <w:tab w:val="left" w:pos="2448"/>
          <w:tab w:val="left" w:pos="2988"/>
        </w:tabs>
        <w:spacing w:line="180" w:lineRule="exact"/>
        <w:jc w:val="left"/>
        <w:rPr>
          <w:sz w:val="16"/>
        </w:rPr>
      </w:pPr>
      <w:r>
        <w:rPr>
          <w:sz w:val="16"/>
        </w:rPr>
        <w:t xml:space="preserve">     (</w:t>
      </w:r>
      <w:proofErr w:type="gramStart"/>
      <w:r>
        <w:rPr>
          <w:sz w:val="16"/>
        </w:rPr>
        <w:t>negative</w:t>
      </w:r>
      <w:proofErr w:type="gramEnd"/>
      <w:r>
        <w:rPr>
          <w:sz w:val="16"/>
        </w:rPr>
        <w:t xml:space="preserve"> log of)</w:t>
      </w:r>
      <w:r>
        <w:rPr>
          <w:sz w:val="16"/>
        </w:rPr>
        <w:tab/>
      </w:r>
    </w:p>
    <w:p w:rsidR="00BB0E9D" w:rsidRDefault="00BB0E9D">
      <w:pPr>
        <w:pStyle w:val="TableRow"/>
        <w:tabs>
          <w:tab w:val="left" w:pos="2448"/>
          <w:tab w:val="left" w:pos="2988"/>
        </w:tabs>
        <w:spacing w:line="180" w:lineRule="exact"/>
        <w:jc w:val="left"/>
        <w:rPr>
          <w:sz w:val="16"/>
        </w:rPr>
      </w:pPr>
      <w:proofErr w:type="gramStart"/>
      <w:r>
        <w:rPr>
          <w:sz w:val="16"/>
        </w:rPr>
        <w:t>parts</w:t>
      </w:r>
      <w:proofErr w:type="gramEnd"/>
      <w:r>
        <w:rPr>
          <w:sz w:val="16"/>
        </w:rPr>
        <w:t xml:space="preserve"> per million</w:t>
      </w:r>
      <w:r>
        <w:rPr>
          <w:sz w:val="16"/>
        </w:rPr>
        <w:tab/>
        <w:t>ppm</w:t>
      </w:r>
    </w:p>
    <w:p w:rsidR="00BB0E9D" w:rsidRDefault="00BB0E9D">
      <w:pPr>
        <w:pStyle w:val="TableRow"/>
        <w:tabs>
          <w:tab w:val="left" w:pos="2448"/>
          <w:tab w:val="left" w:pos="2988"/>
        </w:tabs>
        <w:spacing w:line="180" w:lineRule="exact"/>
        <w:jc w:val="left"/>
        <w:rPr>
          <w:sz w:val="16"/>
        </w:rPr>
      </w:pPr>
      <w:proofErr w:type="gramStart"/>
      <w:r>
        <w:rPr>
          <w:sz w:val="16"/>
        </w:rPr>
        <w:t>parts</w:t>
      </w:r>
      <w:proofErr w:type="gramEnd"/>
      <w:r>
        <w:rPr>
          <w:sz w:val="16"/>
        </w:rPr>
        <w:t xml:space="preserve"> per thousand</w:t>
      </w:r>
      <w:r>
        <w:rPr>
          <w:sz w:val="16"/>
        </w:rPr>
        <w:tab/>
      </w:r>
      <w:proofErr w:type="spellStart"/>
      <w:r>
        <w:rPr>
          <w:sz w:val="16"/>
        </w:rPr>
        <w:t>ppt</w:t>
      </w:r>
      <w:proofErr w:type="spellEnd"/>
      <w:r>
        <w:rPr>
          <w:sz w:val="16"/>
        </w:rPr>
        <w:t>,</w:t>
      </w:r>
    </w:p>
    <w:p w:rsidR="00BB0E9D" w:rsidRDefault="00BB0E9D">
      <w:pPr>
        <w:pStyle w:val="TableRow"/>
        <w:tabs>
          <w:tab w:val="left" w:pos="2448"/>
          <w:tab w:val="left" w:pos="2988"/>
        </w:tabs>
        <w:spacing w:line="180" w:lineRule="exact"/>
        <w:jc w:val="left"/>
        <w:rPr>
          <w:sz w:val="16"/>
        </w:rPr>
      </w:pPr>
      <w:r>
        <w:rPr>
          <w:sz w:val="16"/>
        </w:rPr>
        <w:tab/>
        <w:t xml:space="preserve"> ‰</w:t>
      </w:r>
    </w:p>
    <w:p w:rsidR="00BB0E9D" w:rsidRDefault="00BB0E9D">
      <w:pPr>
        <w:pStyle w:val="TableRow"/>
        <w:tabs>
          <w:tab w:val="left" w:pos="2448"/>
          <w:tab w:val="left" w:pos="2988"/>
        </w:tabs>
        <w:spacing w:line="180" w:lineRule="exact"/>
        <w:jc w:val="left"/>
        <w:rPr>
          <w:sz w:val="16"/>
        </w:rPr>
      </w:pPr>
      <w:proofErr w:type="gramStart"/>
      <w:r>
        <w:rPr>
          <w:sz w:val="16"/>
        </w:rPr>
        <w:t>volts</w:t>
      </w:r>
      <w:proofErr w:type="gramEnd"/>
      <w:r>
        <w:rPr>
          <w:sz w:val="16"/>
        </w:rPr>
        <w:tab/>
        <w:t>V</w:t>
      </w:r>
    </w:p>
    <w:p w:rsidR="00BB0E9D" w:rsidRDefault="00BB0E9D">
      <w:pPr>
        <w:pStyle w:val="TableRow"/>
        <w:tabs>
          <w:tab w:val="left" w:pos="2448"/>
          <w:tab w:val="left" w:pos="2988"/>
        </w:tabs>
        <w:spacing w:line="180" w:lineRule="exact"/>
        <w:jc w:val="left"/>
        <w:rPr>
          <w:sz w:val="16"/>
        </w:rPr>
      </w:pPr>
      <w:proofErr w:type="gramStart"/>
      <w:r>
        <w:rPr>
          <w:sz w:val="16"/>
        </w:rPr>
        <w:t>watts</w:t>
      </w:r>
      <w:proofErr w:type="gramEnd"/>
      <w:r>
        <w:rPr>
          <w:sz w:val="16"/>
        </w:rPr>
        <w:tab/>
        <w:t>W</w:t>
      </w:r>
    </w:p>
    <w:p w:rsidR="00BB0E9D" w:rsidRDefault="00BB0E9D">
      <w:pPr>
        <w:pStyle w:val="TableRow"/>
        <w:tabs>
          <w:tab w:val="left" w:pos="2448"/>
          <w:tab w:val="left" w:pos="2988"/>
        </w:tabs>
        <w:spacing w:line="180" w:lineRule="exact"/>
        <w:jc w:val="left"/>
        <w:rPr>
          <w:sz w:val="16"/>
        </w:rPr>
      </w:pPr>
      <w:r>
        <w:rPr>
          <w:sz w:val="16"/>
        </w:rPr>
        <w:br w:type="column"/>
      </w:r>
      <w:r>
        <w:rPr>
          <w:b/>
          <w:sz w:val="16"/>
        </w:rPr>
        <w:lastRenderedPageBreak/>
        <w:t>General</w:t>
      </w:r>
      <w:r>
        <w:rPr>
          <w:b/>
          <w:sz w:val="16"/>
        </w:rPr>
        <w:tab/>
      </w:r>
    </w:p>
    <w:p w:rsidR="00BB0E9D" w:rsidRDefault="00BB0E9D">
      <w:pPr>
        <w:pStyle w:val="TableRow"/>
        <w:tabs>
          <w:tab w:val="left" w:pos="1728"/>
          <w:tab w:val="left" w:pos="3348"/>
        </w:tabs>
        <w:spacing w:line="180" w:lineRule="exact"/>
        <w:jc w:val="left"/>
        <w:rPr>
          <w:sz w:val="16"/>
        </w:rPr>
      </w:pPr>
      <w:r>
        <w:rPr>
          <w:sz w:val="16"/>
        </w:rPr>
        <w:t xml:space="preserve">Alaska Administrative </w:t>
      </w:r>
    </w:p>
    <w:p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rsidR="00BB0E9D" w:rsidRDefault="00BB0E9D">
      <w:pPr>
        <w:pStyle w:val="TableRow"/>
        <w:tabs>
          <w:tab w:val="left" w:pos="1728"/>
          <w:tab w:val="left" w:pos="3348"/>
        </w:tabs>
        <w:spacing w:line="180" w:lineRule="exact"/>
        <w:jc w:val="left"/>
        <w:rPr>
          <w:sz w:val="16"/>
        </w:rPr>
      </w:pPr>
      <w:proofErr w:type="gramStart"/>
      <w:r>
        <w:rPr>
          <w:sz w:val="16"/>
        </w:rPr>
        <w:t>all</w:t>
      </w:r>
      <w:proofErr w:type="gramEnd"/>
      <w:r>
        <w:rPr>
          <w:sz w:val="16"/>
        </w:rPr>
        <w:t xml:space="preserve"> commonly accepted </w:t>
      </w:r>
    </w:p>
    <w:p w:rsidR="00BB0E9D" w:rsidRDefault="00BB0E9D">
      <w:pPr>
        <w:pStyle w:val="TableRow"/>
        <w:tabs>
          <w:tab w:val="left" w:pos="1728"/>
          <w:tab w:val="left" w:pos="3348"/>
        </w:tabs>
        <w:spacing w:line="180" w:lineRule="exact"/>
        <w:ind w:left="1725" w:hanging="1725"/>
        <w:jc w:val="left"/>
        <w:rPr>
          <w:sz w:val="16"/>
        </w:rPr>
      </w:pPr>
      <w:r>
        <w:rPr>
          <w:sz w:val="16"/>
        </w:rPr>
        <w:t xml:space="preserve">    </w:t>
      </w:r>
      <w:proofErr w:type="gramStart"/>
      <w:r>
        <w:rPr>
          <w:sz w:val="16"/>
        </w:rPr>
        <w:t>abbreviations</w:t>
      </w:r>
      <w:proofErr w:type="gramEnd"/>
      <w:r>
        <w:rPr>
          <w:sz w:val="16"/>
        </w:rPr>
        <w:tab/>
        <w:t xml:space="preserve">e.g., Mr., Mrs., </w:t>
      </w:r>
      <w:r>
        <w:rPr>
          <w:smallCaps/>
          <w:sz w:val="12"/>
        </w:rPr>
        <w:t>AM</w:t>
      </w:r>
      <w:r>
        <w:rPr>
          <w:sz w:val="16"/>
        </w:rPr>
        <w:t xml:space="preserve">,   </w:t>
      </w:r>
      <w:r>
        <w:rPr>
          <w:smallCaps/>
          <w:sz w:val="12"/>
        </w:rPr>
        <w:t>PM</w:t>
      </w:r>
      <w:r>
        <w:rPr>
          <w:sz w:val="16"/>
        </w:rPr>
        <w:t>, etc.</w:t>
      </w:r>
    </w:p>
    <w:p w:rsidR="00BB0E9D" w:rsidRDefault="00BB0E9D">
      <w:pPr>
        <w:pStyle w:val="TableRow"/>
        <w:tabs>
          <w:tab w:val="left" w:pos="1728"/>
          <w:tab w:val="left" w:pos="3348"/>
        </w:tabs>
        <w:spacing w:line="180" w:lineRule="exact"/>
        <w:jc w:val="left"/>
        <w:rPr>
          <w:sz w:val="16"/>
        </w:rPr>
      </w:pPr>
      <w:proofErr w:type="gramStart"/>
      <w:r>
        <w:rPr>
          <w:sz w:val="16"/>
        </w:rPr>
        <w:t>all</w:t>
      </w:r>
      <w:proofErr w:type="gramEnd"/>
      <w:r>
        <w:rPr>
          <w:sz w:val="16"/>
        </w:rPr>
        <w:t xml:space="preserve"> commonly accepted </w:t>
      </w:r>
    </w:p>
    <w:p w:rsidR="00BB0E9D" w:rsidRDefault="00BB0E9D">
      <w:pPr>
        <w:pStyle w:val="TableRow"/>
        <w:tabs>
          <w:tab w:val="left" w:pos="1728"/>
          <w:tab w:val="left" w:pos="3348"/>
        </w:tabs>
        <w:spacing w:line="180" w:lineRule="exact"/>
        <w:ind w:left="1725" w:hanging="1725"/>
        <w:jc w:val="left"/>
        <w:rPr>
          <w:sz w:val="16"/>
        </w:rPr>
      </w:pPr>
      <w:r>
        <w:rPr>
          <w:sz w:val="16"/>
        </w:rPr>
        <w:t xml:space="preserve">    </w:t>
      </w:r>
      <w:proofErr w:type="gramStart"/>
      <w:r>
        <w:rPr>
          <w:sz w:val="16"/>
        </w:rPr>
        <w:t>professional</w:t>
      </w:r>
      <w:proofErr w:type="gramEnd"/>
      <w:r>
        <w:rPr>
          <w:sz w:val="16"/>
        </w:rPr>
        <w:t xml:space="preserve"> titles</w:t>
      </w:r>
      <w:r>
        <w:rPr>
          <w:sz w:val="16"/>
        </w:rPr>
        <w:tab/>
        <w:t xml:space="preserve">e.g., Dr., Ph.D., </w:t>
      </w:r>
    </w:p>
    <w:p w:rsidR="00BB0E9D" w:rsidRDefault="00BB0E9D">
      <w:pPr>
        <w:pStyle w:val="TableRow"/>
        <w:tabs>
          <w:tab w:val="left" w:pos="1728"/>
          <w:tab w:val="left" w:pos="3348"/>
        </w:tabs>
        <w:spacing w:line="180" w:lineRule="exact"/>
        <w:ind w:left="1725" w:hanging="1725"/>
        <w:jc w:val="left"/>
        <w:rPr>
          <w:sz w:val="16"/>
        </w:rPr>
      </w:pPr>
      <w:r>
        <w:rPr>
          <w:sz w:val="16"/>
        </w:rPr>
        <w:tab/>
      </w:r>
      <w:proofErr w:type="gramStart"/>
      <w:r>
        <w:rPr>
          <w:sz w:val="16"/>
        </w:rPr>
        <w:t>R.N., etc.</w:t>
      </w:r>
      <w:proofErr w:type="gramEnd"/>
    </w:p>
    <w:p w:rsidR="00BB0E9D" w:rsidRDefault="00BB0E9D">
      <w:pPr>
        <w:pStyle w:val="TableRow"/>
        <w:tabs>
          <w:tab w:val="left" w:pos="1728"/>
          <w:tab w:val="left" w:pos="3348"/>
        </w:tabs>
        <w:spacing w:line="180" w:lineRule="exact"/>
        <w:jc w:val="left"/>
        <w:rPr>
          <w:sz w:val="16"/>
        </w:rPr>
      </w:pPr>
      <w:proofErr w:type="gramStart"/>
      <w:r>
        <w:rPr>
          <w:sz w:val="16"/>
        </w:rPr>
        <w:t>at</w:t>
      </w:r>
      <w:proofErr w:type="gramEnd"/>
      <w:r>
        <w:rPr>
          <w:sz w:val="16"/>
        </w:rPr>
        <w:tab/>
        <w:t>@</w:t>
      </w:r>
    </w:p>
    <w:p w:rsidR="00BB0E9D" w:rsidRDefault="00BB0E9D">
      <w:pPr>
        <w:pStyle w:val="TableRow"/>
        <w:tabs>
          <w:tab w:val="left" w:pos="1728"/>
          <w:tab w:val="left" w:pos="3348"/>
        </w:tabs>
        <w:spacing w:line="180" w:lineRule="exact"/>
        <w:jc w:val="left"/>
        <w:rPr>
          <w:sz w:val="16"/>
        </w:rPr>
      </w:pPr>
      <w:proofErr w:type="gramStart"/>
      <w:r>
        <w:rPr>
          <w:sz w:val="16"/>
        </w:rPr>
        <w:t>compass</w:t>
      </w:r>
      <w:proofErr w:type="gramEnd"/>
      <w:r>
        <w:rPr>
          <w:sz w:val="16"/>
        </w:rPr>
        <w:t xml:space="preserve"> directions:</w:t>
      </w:r>
      <w:r>
        <w:rPr>
          <w:sz w:val="16"/>
        </w:rPr>
        <w:tab/>
      </w:r>
    </w:p>
    <w:p w:rsidR="00BB0E9D" w:rsidRDefault="00BB0E9D">
      <w:pPr>
        <w:pStyle w:val="TableRow"/>
        <w:tabs>
          <w:tab w:val="left" w:pos="1728"/>
          <w:tab w:val="left" w:pos="3348"/>
        </w:tabs>
        <w:spacing w:line="180" w:lineRule="exact"/>
        <w:ind w:left="432"/>
        <w:jc w:val="left"/>
        <w:rPr>
          <w:sz w:val="16"/>
        </w:rPr>
      </w:pPr>
      <w:proofErr w:type="gramStart"/>
      <w:r>
        <w:rPr>
          <w:sz w:val="16"/>
        </w:rPr>
        <w:t>east</w:t>
      </w:r>
      <w:proofErr w:type="gramEnd"/>
      <w:r>
        <w:rPr>
          <w:sz w:val="16"/>
        </w:rPr>
        <w:tab/>
        <w:t>E</w:t>
      </w:r>
    </w:p>
    <w:p w:rsidR="00BB0E9D" w:rsidRDefault="00BB0E9D">
      <w:pPr>
        <w:pStyle w:val="TableRow"/>
        <w:tabs>
          <w:tab w:val="left" w:pos="1728"/>
          <w:tab w:val="left" w:pos="3348"/>
        </w:tabs>
        <w:spacing w:line="180" w:lineRule="exact"/>
        <w:ind w:left="432"/>
        <w:jc w:val="left"/>
        <w:rPr>
          <w:sz w:val="16"/>
        </w:rPr>
      </w:pPr>
      <w:proofErr w:type="gramStart"/>
      <w:r>
        <w:rPr>
          <w:sz w:val="16"/>
        </w:rPr>
        <w:t>north</w:t>
      </w:r>
      <w:proofErr w:type="gramEnd"/>
      <w:r>
        <w:rPr>
          <w:sz w:val="16"/>
        </w:rPr>
        <w:tab/>
        <w:t>N</w:t>
      </w:r>
    </w:p>
    <w:p w:rsidR="00BB0E9D" w:rsidRDefault="00BB0E9D">
      <w:pPr>
        <w:pStyle w:val="TableRow"/>
        <w:tabs>
          <w:tab w:val="left" w:pos="1728"/>
          <w:tab w:val="left" w:pos="3348"/>
        </w:tabs>
        <w:spacing w:line="180" w:lineRule="exact"/>
        <w:ind w:left="432"/>
        <w:jc w:val="left"/>
        <w:rPr>
          <w:sz w:val="16"/>
        </w:rPr>
      </w:pPr>
      <w:proofErr w:type="gramStart"/>
      <w:r>
        <w:rPr>
          <w:sz w:val="16"/>
        </w:rPr>
        <w:t>south</w:t>
      </w:r>
      <w:proofErr w:type="gramEnd"/>
      <w:r>
        <w:rPr>
          <w:sz w:val="16"/>
        </w:rPr>
        <w:tab/>
        <w:t>S</w:t>
      </w:r>
    </w:p>
    <w:p w:rsidR="00BB0E9D" w:rsidRDefault="00BB0E9D">
      <w:pPr>
        <w:pStyle w:val="TableRow"/>
        <w:tabs>
          <w:tab w:val="left" w:pos="1728"/>
          <w:tab w:val="left" w:pos="3348"/>
        </w:tabs>
        <w:spacing w:line="180" w:lineRule="exact"/>
        <w:ind w:left="432"/>
        <w:jc w:val="left"/>
        <w:rPr>
          <w:sz w:val="16"/>
        </w:rPr>
      </w:pPr>
      <w:proofErr w:type="gramStart"/>
      <w:r>
        <w:rPr>
          <w:sz w:val="16"/>
        </w:rPr>
        <w:t>west</w:t>
      </w:r>
      <w:proofErr w:type="gramEnd"/>
      <w:r>
        <w:rPr>
          <w:sz w:val="16"/>
        </w:rPr>
        <w:tab/>
        <w:t>W</w:t>
      </w:r>
    </w:p>
    <w:p w:rsidR="00BB0E9D" w:rsidRDefault="00BB0E9D">
      <w:pPr>
        <w:pStyle w:val="TableRow"/>
        <w:tabs>
          <w:tab w:val="left" w:pos="1728"/>
          <w:tab w:val="left" w:pos="3348"/>
        </w:tabs>
        <w:spacing w:line="180" w:lineRule="exact"/>
        <w:jc w:val="left"/>
        <w:rPr>
          <w:sz w:val="16"/>
        </w:rPr>
      </w:pPr>
      <w:proofErr w:type="gramStart"/>
      <w:r>
        <w:rPr>
          <w:sz w:val="16"/>
        </w:rPr>
        <w:t>copyright</w:t>
      </w:r>
      <w:proofErr w:type="gramEnd"/>
      <w:r>
        <w:rPr>
          <w:sz w:val="16"/>
        </w:rPr>
        <w:tab/>
      </w:r>
      <w:r>
        <w:rPr>
          <w:sz w:val="16"/>
        </w:rPr>
        <w:sym w:font="Symbol" w:char="F0E3"/>
      </w:r>
    </w:p>
    <w:p w:rsidR="00BB0E9D" w:rsidRDefault="00BB0E9D">
      <w:pPr>
        <w:pStyle w:val="TableRow"/>
        <w:tabs>
          <w:tab w:val="left" w:pos="1728"/>
          <w:tab w:val="left" w:pos="3348"/>
        </w:tabs>
        <w:spacing w:line="180" w:lineRule="exact"/>
        <w:jc w:val="left"/>
        <w:rPr>
          <w:sz w:val="16"/>
        </w:rPr>
      </w:pPr>
      <w:proofErr w:type="gramStart"/>
      <w:r>
        <w:rPr>
          <w:sz w:val="16"/>
        </w:rPr>
        <w:t>corporate</w:t>
      </w:r>
      <w:proofErr w:type="gramEnd"/>
      <w:r>
        <w:rPr>
          <w:sz w:val="16"/>
        </w:rPr>
        <w:t xml:space="preserve"> suffixes:</w:t>
      </w:r>
      <w:r>
        <w:rPr>
          <w:sz w:val="16"/>
        </w:rPr>
        <w:tab/>
      </w:r>
    </w:p>
    <w:p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rsidR="00BB0E9D" w:rsidRDefault="00BB0E9D">
      <w:pPr>
        <w:pStyle w:val="TableRow"/>
        <w:tabs>
          <w:tab w:val="left" w:pos="1728"/>
          <w:tab w:val="left" w:pos="3348"/>
        </w:tabs>
        <w:spacing w:line="180" w:lineRule="exact"/>
        <w:ind w:left="432"/>
        <w:jc w:val="left"/>
        <w:rPr>
          <w:sz w:val="16"/>
        </w:rPr>
      </w:pPr>
      <w:proofErr w:type="gramStart"/>
      <w:r>
        <w:rPr>
          <w:sz w:val="16"/>
        </w:rPr>
        <w:t>Incorporated</w:t>
      </w:r>
      <w:r>
        <w:rPr>
          <w:sz w:val="16"/>
        </w:rPr>
        <w:tab/>
        <w:t>Inc.</w:t>
      </w:r>
      <w:proofErr w:type="gramEnd"/>
    </w:p>
    <w:p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rsidR="00BB0E9D" w:rsidRDefault="00BB0E9D">
      <w:pPr>
        <w:pStyle w:val="TableRow"/>
        <w:tabs>
          <w:tab w:val="left" w:pos="1728"/>
          <w:tab w:val="left" w:pos="3348"/>
        </w:tabs>
        <w:spacing w:line="180" w:lineRule="exact"/>
        <w:jc w:val="left"/>
        <w:rPr>
          <w:sz w:val="16"/>
        </w:rPr>
      </w:pPr>
      <w:proofErr w:type="gramStart"/>
      <w:r>
        <w:rPr>
          <w:sz w:val="16"/>
        </w:rPr>
        <w:t>et</w:t>
      </w:r>
      <w:proofErr w:type="gramEnd"/>
      <w:r>
        <w:rPr>
          <w:sz w:val="16"/>
        </w:rPr>
        <w:t xml:space="preserve"> </w:t>
      </w:r>
      <w:proofErr w:type="spellStart"/>
      <w:r>
        <w:rPr>
          <w:sz w:val="16"/>
        </w:rPr>
        <w:t>alii</w:t>
      </w:r>
      <w:proofErr w:type="spellEnd"/>
      <w:r>
        <w:rPr>
          <w:sz w:val="16"/>
        </w:rPr>
        <w:t xml:space="preserve"> (and others) </w:t>
      </w:r>
      <w:r>
        <w:rPr>
          <w:sz w:val="16"/>
        </w:rPr>
        <w:tab/>
        <w:t>et al.</w:t>
      </w:r>
    </w:p>
    <w:p w:rsidR="00BB0E9D" w:rsidRDefault="00BB0E9D">
      <w:pPr>
        <w:pStyle w:val="TableRow"/>
        <w:tabs>
          <w:tab w:val="left" w:pos="1728"/>
          <w:tab w:val="left" w:pos="3348"/>
        </w:tabs>
        <w:spacing w:line="180" w:lineRule="exact"/>
        <w:jc w:val="left"/>
        <w:rPr>
          <w:sz w:val="16"/>
        </w:rPr>
      </w:pPr>
      <w:proofErr w:type="gramStart"/>
      <w:r>
        <w:rPr>
          <w:sz w:val="16"/>
        </w:rPr>
        <w:t>et</w:t>
      </w:r>
      <w:proofErr w:type="gramEnd"/>
      <w:r>
        <w:rPr>
          <w:sz w:val="16"/>
        </w:rPr>
        <w:t xml:space="preserve"> cetera (and so forth)</w:t>
      </w:r>
      <w:r>
        <w:rPr>
          <w:sz w:val="16"/>
        </w:rPr>
        <w:tab/>
        <w:t>etc.</w:t>
      </w:r>
    </w:p>
    <w:p w:rsidR="00BB0E9D" w:rsidRDefault="00BB0E9D">
      <w:pPr>
        <w:pStyle w:val="TableRow"/>
        <w:tabs>
          <w:tab w:val="left" w:pos="1728"/>
          <w:tab w:val="left" w:pos="3348"/>
        </w:tabs>
        <w:spacing w:line="180" w:lineRule="exact"/>
        <w:jc w:val="left"/>
        <w:rPr>
          <w:sz w:val="16"/>
        </w:rPr>
      </w:pPr>
      <w:proofErr w:type="gramStart"/>
      <w:r>
        <w:rPr>
          <w:sz w:val="16"/>
        </w:rPr>
        <w:t>exempli</w:t>
      </w:r>
      <w:proofErr w:type="gramEnd"/>
      <w:r>
        <w:rPr>
          <w:sz w:val="16"/>
        </w:rPr>
        <w:t xml:space="preserve"> gratia </w:t>
      </w:r>
    </w:p>
    <w:p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for</w:t>
      </w:r>
      <w:proofErr w:type="gramEnd"/>
      <w:r>
        <w:rPr>
          <w:sz w:val="16"/>
        </w:rPr>
        <w:t xml:space="preserve"> example)</w:t>
      </w:r>
      <w:r>
        <w:rPr>
          <w:sz w:val="16"/>
        </w:rPr>
        <w:tab/>
        <w:t>e.g.</w:t>
      </w:r>
    </w:p>
    <w:p w:rsidR="00BB0E9D" w:rsidRDefault="00BB0E9D">
      <w:pPr>
        <w:pStyle w:val="TableRow"/>
        <w:tabs>
          <w:tab w:val="left" w:pos="1728"/>
          <w:tab w:val="left" w:pos="3348"/>
        </w:tabs>
        <w:spacing w:line="180" w:lineRule="exact"/>
        <w:jc w:val="left"/>
        <w:rPr>
          <w:sz w:val="16"/>
        </w:rPr>
      </w:pPr>
      <w:r>
        <w:rPr>
          <w:sz w:val="16"/>
        </w:rPr>
        <w:t xml:space="preserve">Federal Information </w:t>
      </w:r>
    </w:p>
    <w:p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rsidR="00BB0E9D" w:rsidRDefault="00BB0E9D">
      <w:pPr>
        <w:pStyle w:val="TableRow"/>
        <w:tabs>
          <w:tab w:val="left" w:pos="1728"/>
          <w:tab w:val="left" w:pos="3348"/>
        </w:tabs>
        <w:spacing w:line="180" w:lineRule="exact"/>
        <w:jc w:val="left"/>
        <w:rPr>
          <w:sz w:val="16"/>
        </w:rPr>
      </w:pPr>
      <w:proofErr w:type="gramStart"/>
      <w:r>
        <w:rPr>
          <w:sz w:val="16"/>
        </w:rPr>
        <w:t>id</w:t>
      </w:r>
      <w:proofErr w:type="gramEnd"/>
      <w:r>
        <w:rPr>
          <w:sz w:val="16"/>
        </w:rPr>
        <w:t xml:space="preserve"> </w:t>
      </w:r>
      <w:proofErr w:type="spellStart"/>
      <w:r>
        <w:rPr>
          <w:sz w:val="16"/>
        </w:rPr>
        <w:t>est</w:t>
      </w:r>
      <w:proofErr w:type="spellEnd"/>
      <w:r>
        <w:rPr>
          <w:sz w:val="16"/>
        </w:rPr>
        <w:t xml:space="preserve"> (that is)</w:t>
      </w:r>
      <w:r>
        <w:rPr>
          <w:sz w:val="16"/>
        </w:rPr>
        <w:tab/>
        <w:t>i.e.</w:t>
      </w:r>
    </w:p>
    <w:p w:rsidR="00BB0E9D" w:rsidRDefault="00BB0E9D">
      <w:pPr>
        <w:pStyle w:val="TableRow"/>
        <w:tabs>
          <w:tab w:val="left" w:pos="1728"/>
          <w:tab w:val="left" w:pos="3348"/>
        </w:tabs>
        <w:spacing w:line="180" w:lineRule="exact"/>
        <w:jc w:val="left"/>
        <w:rPr>
          <w:sz w:val="16"/>
        </w:rPr>
      </w:pPr>
      <w:proofErr w:type="gramStart"/>
      <w:r>
        <w:rPr>
          <w:sz w:val="16"/>
        </w:rPr>
        <w:t>latitude</w:t>
      </w:r>
      <w:proofErr w:type="gramEnd"/>
      <w:r>
        <w:rPr>
          <w:sz w:val="16"/>
        </w:rPr>
        <w:t xml:space="preserve"> or longitude</w:t>
      </w:r>
      <w:r>
        <w:rPr>
          <w:sz w:val="16"/>
        </w:rPr>
        <w:tab/>
        <w:t>lat. or long.</w:t>
      </w:r>
    </w:p>
    <w:p w:rsidR="00BB0E9D" w:rsidRDefault="00BB0E9D">
      <w:pPr>
        <w:pStyle w:val="TableRow"/>
        <w:tabs>
          <w:tab w:val="left" w:pos="1728"/>
          <w:tab w:val="left" w:pos="3348"/>
        </w:tabs>
        <w:spacing w:line="180" w:lineRule="exact"/>
        <w:jc w:val="left"/>
        <w:rPr>
          <w:sz w:val="16"/>
        </w:rPr>
      </w:pPr>
      <w:proofErr w:type="gramStart"/>
      <w:r>
        <w:rPr>
          <w:sz w:val="16"/>
        </w:rPr>
        <w:t>monetary</w:t>
      </w:r>
      <w:proofErr w:type="gramEnd"/>
      <w:r>
        <w:rPr>
          <w:sz w:val="16"/>
        </w:rPr>
        <w:t xml:space="preserve"> symbols</w:t>
      </w:r>
    </w:p>
    <w:p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rsidR="00BB0E9D" w:rsidRDefault="00BB0E9D">
      <w:pPr>
        <w:pStyle w:val="TableRow"/>
        <w:tabs>
          <w:tab w:val="left" w:pos="1728"/>
          <w:tab w:val="left" w:pos="3348"/>
        </w:tabs>
        <w:spacing w:line="180" w:lineRule="exact"/>
        <w:jc w:val="left"/>
        <w:rPr>
          <w:sz w:val="16"/>
        </w:rPr>
      </w:pPr>
      <w:proofErr w:type="gramStart"/>
      <w:r>
        <w:rPr>
          <w:sz w:val="16"/>
        </w:rPr>
        <w:t>months</w:t>
      </w:r>
      <w:proofErr w:type="gramEnd"/>
      <w:r>
        <w:rPr>
          <w:sz w:val="16"/>
        </w:rPr>
        <w:t xml:space="preserve"> (tables and</w:t>
      </w:r>
    </w:p>
    <w:p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figures</w:t>
      </w:r>
      <w:proofErr w:type="gramEnd"/>
      <w:r>
        <w:rPr>
          <w:sz w:val="16"/>
        </w:rPr>
        <w:t xml:space="preserve">): first three </w:t>
      </w:r>
    </w:p>
    <w:p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letters</w:t>
      </w:r>
      <w:proofErr w:type="gramEnd"/>
      <w:r>
        <w:rPr>
          <w:sz w:val="16"/>
        </w:rPr>
        <w:tab/>
        <w:t>Jan,...,Dec</w:t>
      </w:r>
    </w:p>
    <w:p w:rsidR="00BB0E9D" w:rsidRDefault="00BB0E9D">
      <w:pPr>
        <w:pStyle w:val="TableRow"/>
        <w:tabs>
          <w:tab w:val="left" w:pos="1728"/>
          <w:tab w:val="left" w:pos="3348"/>
        </w:tabs>
        <w:spacing w:line="180" w:lineRule="exact"/>
        <w:jc w:val="left"/>
        <w:rPr>
          <w:sz w:val="16"/>
        </w:rPr>
      </w:pPr>
      <w:proofErr w:type="gramStart"/>
      <w:r>
        <w:rPr>
          <w:sz w:val="16"/>
        </w:rPr>
        <w:t>registered</w:t>
      </w:r>
      <w:proofErr w:type="gramEnd"/>
      <w:r>
        <w:rPr>
          <w:sz w:val="16"/>
        </w:rPr>
        <w:t xml:space="preserve"> trademark</w:t>
      </w:r>
      <w:r>
        <w:rPr>
          <w:sz w:val="16"/>
        </w:rPr>
        <w:tab/>
      </w:r>
      <w:r>
        <w:rPr>
          <w:sz w:val="16"/>
        </w:rPr>
        <w:sym w:font="Symbol" w:char="F0E2"/>
      </w:r>
    </w:p>
    <w:p w:rsidR="00BB0E9D" w:rsidRDefault="00BB0E9D">
      <w:pPr>
        <w:pStyle w:val="TableRow"/>
        <w:tabs>
          <w:tab w:val="left" w:pos="1728"/>
          <w:tab w:val="left" w:pos="3348"/>
        </w:tabs>
        <w:spacing w:line="180" w:lineRule="exact"/>
        <w:jc w:val="left"/>
        <w:rPr>
          <w:sz w:val="16"/>
        </w:rPr>
      </w:pPr>
      <w:proofErr w:type="gramStart"/>
      <w:r>
        <w:rPr>
          <w:sz w:val="16"/>
        </w:rPr>
        <w:t>trademark</w:t>
      </w:r>
      <w:proofErr w:type="gramEnd"/>
      <w:r>
        <w:rPr>
          <w:sz w:val="16"/>
        </w:rPr>
        <w:tab/>
      </w:r>
      <w:r>
        <w:rPr>
          <w:sz w:val="16"/>
        </w:rPr>
        <w:sym w:font="Symbol" w:char="F0E4"/>
      </w:r>
    </w:p>
    <w:p w:rsidR="00BB0E9D" w:rsidRDefault="00BB0E9D">
      <w:pPr>
        <w:pStyle w:val="TableRow"/>
        <w:tabs>
          <w:tab w:val="left" w:pos="1728"/>
          <w:tab w:val="left" w:pos="3348"/>
        </w:tabs>
        <w:spacing w:line="180" w:lineRule="exact"/>
        <w:jc w:val="left"/>
        <w:rPr>
          <w:sz w:val="16"/>
        </w:rPr>
      </w:pPr>
      <w:r>
        <w:rPr>
          <w:sz w:val="16"/>
        </w:rPr>
        <w:t>United States</w:t>
      </w:r>
    </w:p>
    <w:p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adjective</w:t>
      </w:r>
      <w:proofErr w:type="gramEnd"/>
      <w:r>
        <w:rPr>
          <w:sz w:val="16"/>
        </w:rPr>
        <w:t>)</w:t>
      </w:r>
      <w:r>
        <w:rPr>
          <w:sz w:val="16"/>
        </w:rPr>
        <w:tab/>
        <w:t>U.S.</w:t>
      </w:r>
    </w:p>
    <w:p w:rsidR="00BB0E9D" w:rsidRDefault="00BB0E9D">
      <w:pPr>
        <w:pStyle w:val="TableRow"/>
        <w:tabs>
          <w:tab w:val="left" w:pos="1728"/>
          <w:tab w:val="left" w:pos="3348"/>
        </w:tabs>
        <w:spacing w:line="180" w:lineRule="exact"/>
        <w:jc w:val="left"/>
        <w:rPr>
          <w:sz w:val="16"/>
        </w:rPr>
      </w:pPr>
      <w:r>
        <w:rPr>
          <w:sz w:val="16"/>
        </w:rPr>
        <w:t xml:space="preserve">United States of </w:t>
      </w:r>
    </w:p>
    <w:p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rsidR="00BB0E9D" w:rsidRDefault="00BB0E9D">
      <w:pPr>
        <w:pStyle w:val="TableRow"/>
        <w:tabs>
          <w:tab w:val="left" w:pos="2988"/>
        </w:tabs>
        <w:spacing w:line="180" w:lineRule="exact"/>
        <w:jc w:val="left"/>
        <w:rPr>
          <w:sz w:val="16"/>
        </w:rPr>
      </w:pPr>
      <w:r>
        <w:rPr>
          <w:b/>
          <w:bCs/>
          <w:sz w:val="16"/>
        </w:rPr>
        <w:br w:type="column"/>
      </w:r>
      <w:r>
        <w:rPr>
          <w:b/>
          <w:sz w:val="16"/>
        </w:rPr>
        <w:lastRenderedPageBreak/>
        <w:t>Mathematics, statistics</w:t>
      </w:r>
    </w:p>
    <w:p w:rsidR="00BB0E9D" w:rsidRDefault="00BB0E9D">
      <w:pPr>
        <w:pStyle w:val="TableRow"/>
        <w:tabs>
          <w:tab w:val="left" w:pos="2016"/>
          <w:tab w:val="left" w:pos="2988"/>
        </w:tabs>
        <w:spacing w:line="180" w:lineRule="exact"/>
        <w:jc w:val="left"/>
        <w:rPr>
          <w:i/>
          <w:iCs/>
          <w:sz w:val="16"/>
        </w:rPr>
      </w:pPr>
      <w:proofErr w:type="gramStart"/>
      <w:r>
        <w:rPr>
          <w:i/>
          <w:iCs/>
          <w:sz w:val="16"/>
        </w:rPr>
        <w:t>all</w:t>
      </w:r>
      <w:proofErr w:type="gramEnd"/>
      <w:r>
        <w:rPr>
          <w:i/>
          <w:iCs/>
          <w:sz w:val="16"/>
        </w:rPr>
        <w:t xml:space="preserve"> standard mathematical</w:t>
      </w:r>
    </w:p>
    <w:p w:rsidR="00BB0E9D" w:rsidRDefault="00BB0E9D">
      <w:pPr>
        <w:pStyle w:val="TableRow"/>
        <w:tabs>
          <w:tab w:val="left" w:pos="2016"/>
          <w:tab w:val="left" w:pos="2988"/>
        </w:tabs>
        <w:spacing w:line="180" w:lineRule="exact"/>
        <w:jc w:val="left"/>
        <w:rPr>
          <w:i/>
          <w:iCs/>
          <w:sz w:val="16"/>
        </w:rPr>
      </w:pPr>
      <w:r>
        <w:rPr>
          <w:i/>
          <w:iCs/>
          <w:sz w:val="16"/>
        </w:rPr>
        <w:t xml:space="preserve">    </w:t>
      </w:r>
      <w:proofErr w:type="gramStart"/>
      <w:r>
        <w:rPr>
          <w:i/>
          <w:iCs/>
          <w:sz w:val="16"/>
        </w:rPr>
        <w:t>signs</w:t>
      </w:r>
      <w:proofErr w:type="gramEnd"/>
      <w:r>
        <w:rPr>
          <w:i/>
          <w:iCs/>
          <w:sz w:val="16"/>
        </w:rPr>
        <w:t xml:space="preserve">, symbols and </w:t>
      </w:r>
    </w:p>
    <w:p w:rsidR="00BB0E9D" w:rsidRDefault="00BB0E9D">
      <w:pPr>
        <w:pStyle w:val="TableRow"/>
        <w:tabs>
          <w:tab w:val="left" w:pos="2016"/>
          <w:tab w:val="left" w:pos="2988"/>
        </w:tabs>
        <w:spacing w:line="180" w:lineRule="exact"/>
        <w:jc w:val="left"/>
        <w:rPr>
          <w:sz w:val="16"/>
        </w:rPr>
      </w:pPr>
      <w:r>
        <w:rPr>
          <w:i/>
          <w:iCs/>
          <w:sz w:val="16"/>
        </w:rPr>
        <w:t xml:space="preserve">    </w:t>
      </w:r>
      <w:proofErr w:type="gramStart"/>
      <w:r>
        <w:rPr>
          <w:i/>
          <w:iCs/>
          <w:sz w:val="16"/>
        </w:rPr>
        <w:t>abbreviations</w:t>
      </w:r>
      <w:proofErr w:type="gramEnd"/>
      <w:r>
        <w:rPr>
          <w:i/>
          <w:iCs/>
          <w:sz w:val="16"/>
        </w:rPr>
        <w:tab/>
      </w:r>
    </w:p>
    <w:p w:rsidR="00BB0E9D" w:rsidRDefault="00BB0E9D">
      <w:pPr>
        <w:pStyle w:val="TableRow"/>
        <w:tabs>
          <w:tab w:val="left" w:pos="2016"/>
          <w:tab w:val="left" w:pos="2988"/>
        </w:tabs>
        <w:spacing w:line="180" w:lineRule="exact"/>
        <w:jc w:val="left"/>
        <w:rPr>
          <w:sz w:val="16"/>
        </w:rPr>
      </w:pPr>
      <w:proofErr w:type="gramStart"/>
      <w:r>
        <w:rPr>
          <w:sz w:val="16"/>
        </w:rPr>
        <w:t>alternate</w:t>
      </w:r>
      <w:proofErr w:type="gramEnd"/>
      <w:r>
        <w:rPr>
          <w:sz w:val="16"/>
        </w:rPr>
        <w:t xml:space="preserve"> hypothesis</w:t>
      </w:r>
      <w:r>
        <w:rPr>
          <w:sz w:val="16"/>
        </w:rPr>
        <w:tab/>
        <w:t>H</w:t>
      </w:r>
      <w:r>
        <w:rPr>
          <w:sz w:val="16"/>
          <w:vertAlign w:val="subscript"/>
        </w:rPr>
        <w:t>A</w:t>
      </w:r>
    </w:p>
    <w:p w:rsidR="00BB0E9D" w:rsidRDefault="00BB0E9D">
      <w:pPr>
        <w:pStyle w:val="TableRow"/>
        <w:tabs>
          <w:tab w:val="left" w:pos="2016"/>
          <w:tab w:val="left" w:pos="2988"/>
        </w:tabs>
        <w:spacing w:line="180" w:lineRule="exact"/>
        <w:jc w:val="left"/>
        <w:rPr>
          <w:i/>
          <w:iCs/>
          <w:sz w:val="16"/>
        </w:rPr>
      </w:pPr>
      <w:proofErr w:type="gramStart"/>
      <w:r>
        <w:rPr>
          <w:sz w:val="16"/>
        </w:rPr>
        <w:t>base</w:t>
      </w:r>
      <w:proofErr w:type="gramEnd"/>
      <w:r>
        <w:rPr>
          <w:sz w:val="16"/>
        </w:rPr>
        <w:t xml:space="preserve"> of natural logarithm</w:t>
      </w:r>
      <w:r>
        <w:rPr>
          <w:sz w:val="16"/>
        </w:rPr>
        <w:tab/>
      </w:r>
      <w:r>
        <w:rPr>
          <w:i/>
          <w:iCs/>
          <w:sz w:val="16"/>
        </w:rPr>
        <w:t>e</w:t>
      </w:r>
    </w:p>
    <w:p w:rsidR="00BB0E9D" w:rsidRDefault="00BB0E9D">
      <w:pPr>
        <w:pStyle w:val="TableRow"/>
        <w:tabs>
          <w:tab w:val="left" w:pos="2016"/>
          <w:tab w:val="left" w:pos="2988"/>
        </w:tabs>
        <w:spacing w:line="180" w:lineRule="exact"/>
        <w:jc w:val="left"/>
        <w:rPr>
          <w:sz w:val="16"/>
        </w:rPr>
      </w:pPr>
      <w:proofErr w:type="gramStart"/>
      <w:r>
        <w:rPr>
          <w:sz w:val="16"/>
        </w:rPr>
        <w:t>catch</w:t>
      </w:r>
      <w:proofErr w:type="gramEnd"/>
      <w:r>
        <w:rPr>
          <w:sz w:val="16"/>
        </w:rPr>
        <w:t xml:space="preserve"> per unit effort</w:t>
      </w:r>
      <w:r>
        <w:rPr>
          <w:sz w:val="16"/>
        </w:rPr>
        <w:tab/>
        <w:t>CPUE</w:t>
      </w:r>
    </w:p>
    <w:p w:rsidR="00BB0E9D" w:rsidRDefault="00BB0E9D">
      <w:pPr>
        <w:pStyle w:val="TableRow"/>
        <w:tabs>
          <w:tab w:val="left" w:pos="2016"/>
          <w:tab w:val="left" w:pos="2988"/>
        </w:tabs>
        <w:spacing w:line="180" w:lineRule="exact"/>
        <w:jc w:val="left"/>
        <w:rPr>
          <w:sz w:val="16"/>
        </w:rPr>
      </w:pPr>
      <w:proofErr w:type="gramStart"/>
      <w:r>
        <w:rPr>
          <w:sz w:val="16"/>
        </w:rPr>
        <w:t>coefficient</w:t>
      </w:r>
      <w:proofErr w:type="gramEnd"/>
      <w:r>
        <w:rPr>
          <w:sz w:val="16"/>
        </w:rPr>
        <w:t xml:space="preserve"> of variation</w:t>
      </w:r>
      <w:r>
        <w:rPr>
          <w:sz w:val="16"/>
        </w:rPr>
        <w:tab/>
        <w:t>CV</w:t>
      </w:r>
    </w:p>
    <w:p w:rsidR="00BB0E9D" w:rsidRDefault="00BB0E9D">
      <w:pPr>
        <w:pStyle w:val="TableRow"/>
        <w:tabs>
          <w:tab w:val="left" w:pos="2016"/>
          <w:tab w:val="left" w:pos="2988"/>
        </w:tabs>
        <w:spacing w:line="180" w:lineRule="exact"/>
        <w:jc w:val="left"/>
        <w:rPr>
          <w:sz w:val="16"/>
        </w:rPr>
      </w:pPr>
      <w:proofErr w:type="gramStart"/>
      <w:r>
        <w:rPr>
          <w:sz w:val="16"/>
        </w:rPr>
        <w:t>common</w:t>
      </w:r>
      <w:proofErr w:type="gramEnd"/>
      <w:r>
        <w:rPr>
          <w:sz w:val="16"/>
        </w:rPr>
        <w:t xml:space="preserve"> test statistics</w:t>
      </w:r>
      <w:r>
        <w:rPr>
          <w:sz w:val="16"/>
        </w:rPr>
        <w:tab/>
        <w:t xml:space="preserve">(F, t, </w:t>
      </w:r>
      <w:r>
        <w:rPr>
          <w:position w:val="2"/>
          <w:sz w:val="16"/>
        </w:rPr>
        <w:sym w:font="Symbol" w:char="F063"/>
      </w:r>
      <w:r>
        <w:rPr>
          <w:sz w:val="16"/>
          <w:vertAlign w:val="superscript"/>
        </w:rPr>
        <w:t>2</w:t>
      </w:r>
      <w:r>
        <w:rPr>
          <w:sz w:val="16"/>
        </w:rPr>
        <w:t>, etc.)</w:t>
      </w:r>
    </w:p>
    <w:p w:rsidR="00BB0E9D" w:rsidRDefault="00BB0E9D">
      <w:pPr>
        <w:pStyle w:val="TableRow"/>
        <w:tabs>
          <w:tab w:val="left" w:pos="2016"/>
          <w:tab w:val="left" w:pos="2988"/>
        </w:tabs>
        <w:spacing w:line="180" w:lineRule="exact"/>
        <w:jc w:val="left"/>
        <w:rPr>
          <w:sz w:val="16"/>
        </w:rPr>
      </w:pPr>
      <w:proofErr w:type="gramStart"/>
      <w:r>
        <w:rPr>
          <w:sz w:val="16"/>
        </w:rPr>
        <w:t>confidence</w:t>
      </w:r>
      <w:proofErr w:type="gramEnd"/>
      <w:r>
        <w:rPr>
          <w:sz w:val="16"/>
        </w:rPr>
        <w:t xml:space="preserve"> interval</w:t>
      </w:r>
      <w:r>
        <w:rPr>
          <w:sz w:val="16"/>
        </w:rPr>
        <w:tab/>
        <w:t>CI</w:t>
      </w:r>
    </w:p>
    <w:p w:rsidR="00BB0E9D" w:rsidRDefault="00BB0E9D">
      <w:pPr>
        <w:pStyle w:val="TableRow"/>
        <w:tabs>
          <w:tab w:val="left" w:pos="2016"/>
          <w:tab w:val="left" w:pos="2988"/>
        </w:tabs>
        <w:spacing w:line="180" w:lineRule="exact"/>
        <w:jc w:val="left"/>
        <w:rPr>
          <w:sz w:val="16"/>
        </w:rPr>
      </w:pPr>
      <w:proofErr w:type="gramStart"/>
      <w:r>
        <w:rPr>
          <w:sz w:val="16"/>
        </w:rPr>
        <w:t>correlation</w:t>
      </w:r>
      <w:proofErr w:type="gramEnd"/>
      <w:r>
        <w:rPr>
          <w:sz w:val="16"/>
        </w:rPr>
        <w:t xml:space="preserve"> coefficient </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multiple</w:t>
      </w:r>
      <w:proofErr w:type="gramEnd"/>
      <w:r>
        <w:rPr>
          <w:sz w:val="16"/>
        </w:rPr>
        <w:t>)</w:t>
      </w:r>
      <w:r>
        <w:rPr>
          <w:sz w:val="16"/>
        </w:rPr>
        <w:tab/>
        <w:t xml:space="preserve">R </w:t>
      </w:r>
    </w:p>
    <w:p w:rsidR="00BB0E9D" w:rsidRDefault="00BB0E9D">
      <w:pPr>
        <w:pStyle w:val="TableRow"/>
        <w:tabs>
          <w:tab w:val="left" w:pos="2016"/>
          <w:tab w:val="left" w:pos="2988"/>
        </w:tabs>
        <w:spacing w:line="180" w:lineRule="exact"/>
        <w:jc w:val="left"/>
        <w:rPr>
          <w:sz w:val="16"/>
        </w:rPr>
      </w:pPr>
      <w:proofErr w:type="gramStart"/>
      <w:r>
        <w:rPr>
          <w:sz w:val="16"/>
        </w:rPr>
        <w:t>correlation</w:t>
      </w:r>
      <w:proofErr w:type="gramEnd"/>
      <w:r>
        <w:rPr>
          <w:sz w:val="16"/>
        </w:rPr>
        <w:t xml:space="preserve"> coefficient</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simple</w:t>
      </w:r>
      <w:proofErr w:type="gramEnd"/>
      <w:r>
        <w:rPr>
          <w:sz w:val="16"/>
        </w:rPr>
        <w:t>)</w:t>
      </w:r>
      <w:r>
        <w:rPr>
          <w:sz w:val="16"/>
        </w:rPr>
        <w:tab/>
        <w:t xml:space="preserve">r </w:t>
      </w:r>
    </w:p>
    <w:p w:rsidR="00BB0E9D" w:rsidRDefault="00BB0E9D">
      <w:pPr>
        <w:pStyle w:val="TableRow"/>
        <w:tabs>
          <w:tab w:val="left" w:pos="2016"/>
          <w:tab w:val="left" w:pos="2988"/>
        </w:tabs>
        <w:spacing w:line="180" w:lineRule="exact"/>
        <w:jc w:val="left"/>
        <w:rPr>
          <w:sz w:val="16"/>
        </w:rPr>
      </w:pPr>
      <w:proofErr w:type="gramStart"/>
      <w:r>
        <w:rPr>
          <w:sz w:val="16"/>
        </w:rPr>
        <w:t>covariance</w:t>
      </w:r>
      <w:proofErr w:type="gramEnd"/>
      <w:r>
        <w:rPr>
          <w:sz w:val="16"/>
        </w:rPr>
        <w:tab/>
      </w:r>
      <w:proofErr w:type="spellStart"/>
      <w:r>
        <w:rPr>
          <w:sz w:val="16"/>
        </w:rPr>
        <w:t>cov</w:t>
      </w:r>
      <w:proofErr w:type="spellEnd"/>
    </w:p>
    <w:p w:rsidR="00BB0E9D" w:rsidRDefault="00BB0E9D">
      <w:pPr>
        <w:pStyle w:val="TableRow"/>
        <w:tabs>
          <w:tab w:val="left" w:pos="2016"/>
          <w:tab w:val="left" w:pos="2988"/>
        </w:tabs>
        <w:spacing w:line="180" w:lineRule="exact"/>
        <w:jc w:val="left"/>
        <w:rPr>
          <w:sz w:val="16"/>
        </w:rPr>
      </w:pPr>
      <w:proofErr w:type="gramStart"/>
      <w:r>
        <w:rPr>
          <w:sz w:val="16"/>
        </w:rPr>
        <w:t>degree</w:t>
      </w:r>
      <w:proofErr w:type="gramEnd"/>
      <w:r>
        <w:rPr>
          <w:sz w:val="16"/>
        </w:rPr>
        <w:t xml:space="preserve"> (angular )</w:t>
      </w:r>
      <w:r>
        <w:rPr>
          <w:sz w:val="16"/>
        </w:rPr>
        <w:tab/>
        <w:t>°</w:t>
      </w:r>
    </w:p>
    <w:p w:rsidR="00BB0E9D" w:rsidRDefault="00BB0E9D">
      <w:pPr>
        <w:pStyle w:val="TableRow"/>
        <w:tabs>
          <w:tab w:val="left" w:pos="2016"/>
          <w:tab w:val="left" w:pos="2988"/>
        </w:tabs>
        <w:spacing w:line="180" w:lineRule="exact"/>
        <w:jc w:val="left"/>
        <w:rPr>
          <w:sz w:val="16"/>
        </w:rPr>
      </w:pPr>
      <w:proofErr w:type="gramStart"/>
      <w:r>
        <w:rPr>
          <w:sz w:val="16"/>
        </w:rPr>
        <w:t>degrees</w:t>
      </w:r>
      <w:proofErr w:type="gramEnd"/>
      <w:r>
        <w:rPr>
          <w:sz w:val="16"/>
        </w:rPr>
        <w:t xml:space="preserve"> of freedom</w:t>
      </w:r>
      <w:r>
        <w:rPr>
          <w:sz w:val="16"/>
        </w:rPr>
        <w:tab/>
      </w:r>
      <w:proofErr w:type="spellStart"/>
      <w:r>
        <w:rPr>
          <w:sz w:val="16"/>
        </w:rPr>
        <w:t>df</w:t>
      </w:r>
      <w:proofErr w:type="spellEnd"/>
    </w:p>
    <w:p w:rsidR="00BB0E9D" w:rsidRDefault="00BB0E9D">
      <w:pPr>
        <w:pStyle w:val="TableRow"/>
        <w:tabs>
          <w:tab w:val="left" w:pos="2016"/>
          <w:tab w:val="left" w:pos="2988"/>
        </w:tabs>
        <w:spacing w:line="180" w:lineRule="exact"/>
        <w:jc w:val="left"/>
        <w:rPr>
          <w:i/>
          <w:iCs/>
          <w:sz w:val="16"/>
        </w:rPr>
      </w:pPr>
      <w:proofErr w:type="gramStart"/>
      <w:r>
        <w:rPr>
          <w:sz w:val="16"/>
        </w:rPr>
        <w:t>expected</w:t>
      </w:r>
      <w:proofErr w:type="gramEnd"/>
      <w:r>
        <w:rPr>
          <w:sz w:val="16"/>
        </w:rPr>
        <w:t xml:space="preserve"> value</w:t>
      </w:r>
      <w:r>
        <w:rPr>
          <w:sz w:val="16"/>
        </w:rPr>
        <w:tab/>
      </w:r>
      <w:r>
        <w:rPr>
          <w:i/>
          <w:iCs/>
          <w:sz w:val="16"/>
        </w:rPr>
        <w:t>E</w:t>
      </w:r>
    </w:p>
    <w:p w:rsidR="00BB0E9D" w:rsidRDefault="00BB0E9D">
      <w:pPr>
        <w:pStyle w:val="TableRow"/>
        <w:tabs>
          <w:tab w:val="left" w:pos="2016"/>
          <w:tab w:val="left" w:pos="2988"/>
        </w:tabs>
        <w:spacing w:line="180" w:lineRule="exact"/>
        <w:jc w:val="left"/>
        <w:rPr>
          <w:sz w:val="16"/>
        </w:rPr>
      </w:pPr>
      <w:proofErr w:type="gramStart"/>
      <w:r>
        <w:rPr>
          <w:sz w:val="16"/>
        </w:rPr>
        <w:t>greater</w:t>
      </w:r>
      <w:proofErr w:type="gramEnd"/>
      <w:r>
        <w:rPr>
          <w:sz w:val="16"/>
        </w:rPr>
        <w:t xml:space="preserve"> than</w:t>
      </w:r>
      <w:r>
        <w:rPr>
          <w:sz w:val="16"/>
        </w:rPr>
        <w:tab/>
        <w:t>&gt;</w:t>
      </w:r>
    </w:p>
    <w:p w:rsidR="00BB0E9D" w:rsidRDefault="00BB0E9D">
      <w:pPr>
        <w:pStyle w:val="TableRow"/>
        <w:tabs>
          <w:tab w:val="left" w:pos="2016"/>
          <w:tab w:val="left" w:pos="2988"/>
        </w:tabs>
        <w:spacing w:line="180" w:lineRule="exact"/>
        <w:jc w:val="left"/>
        <w:rPr>
          <w:sz w:val="16"/>
        </w:rPr>
      </w:pPr>
      <w:proofErr w:type="gramStart"/>
      <w:r>
        <w:rPr>
          <w:sz w:val="16"/>
        </w:rPr>
        <w:t>greater</w:t>
      </w:r>
      <w:proofErr w:type="gramEnd"/>
      <w:r>
        <w:rPr>
          <w:sz w:val="16"/>
        </w:rPr>
        <w:t xml:space="preserve"> than or equal to</w:t>
      </w:r>
      <w:r>
        <w:rPr>
          <w:sz w:val="16"/>
        </w:rPr>
        <w:tab/>
      </w:r>
      <w:r>
        <w:rPr>
          <w:sz w:val="16"/>
        </w:rPr>
        <w:sym w:font="Symbol" w:char="F0B3"/>
      </w:r>
    </w:p>
    <w:p w:rsidR="00BB0E9D" w:rsidRDefault="00BB0E9D">
      <w:pPr>
        <w:pStyle w:val="TableRow"/>
        <w:tabs>
          <w:tab w:val="left" w:pos="2016"/>
          <w:tab w:val="left" w:pos="2988"/>
        </w:tabs>
        <w:spacing w:line="180" w:lineRule="exact"/>
        <w:jc w:val="left"/>
        <w:rPr>
          <w:sz w:val="16"/>
        </w:rPr>
      </w:pPr>
      <w:proofErr w:type="gramStart"/>
      <w:r>
        <w:rPr>
          <w:sz w:val="16"/>
        </w:rPr>
        <w:t>harvest</w:t>
      </w:r>
      <w:proofErr w:type="gramEnd"/>
      <w:r>
        <w:rPr>
          <w:sz w:val="16"/>
        </w:rPr>
        <w:t xml:space="preserve"> per unit effort</w:t>
      </w:r>
      <w:r>
        <w:rPr>
          <w:sz w:val="16"/>
        </w:rPr>
        <w:tab/>
        <w:t>HPUE</w:t>
      </w:r>
    </w:p>
    <w:p w:rsidR="00BB0E9D" w:rsidRDefault="00BB0E9D">
      <w:pPr>
        <w:pStyle w:val="TableRow"/>
        <w:tabs>
          <w:tab w:val="left" w:pos="2016"/>
          <w:tab w:val="left" w:pos="2988"/>
        </w:tabs>
        <w:spacing w:line="180" w:lineRule="exact"/>
        <w:jc w:val="left"/>
        <w:rPr>
          <w:sz w:val="16"/>
        </w:rPr>
      </w:pPr>
      <w:proofErr w:type="gramStart"/>
      <w:r>
        <w:rPr>
          <w:sz w:val="16"/>
        </w:rPr>
        <w:t>less</w:t>
      </w:r>
      <w:proofErr w:type="gramEnd"/>
      <w:r>
        <w:rPr>
          <w:sz w:val="16"/>
        </w:rPr>
        <w:t xml:space="preserve"> than</w:t>
      </w:r>
      <w:r>
        <w:rPr>
          <w:sz w:val="16"/>
        </w:rPr>
        <w:tab/>
        <w:t>&lt;</w:t>
      </w:r>
    </w:p>
    <w:p w:rsidR="00BB0E9D" w:rsidRDefault="00BB0E9D">
      <w:pPr>
        <w:pStyle w:val="TableRow"/>
        <w:tabs>
          <w:tab w:val="left" w:pos="2016"/>
          <w:tab w:val="left" w:pos="2988"/>
        </w:tabs>
        <w:spacing w:line="180" w:lineRule="exact"/>
        <w:jc w:val="left"/>
        <w:rPr>
          <w:sz w:val="16"/>
        </w:rPr>
      </w:pPr>
      <w:proofErr w:type="gramStart"/>
      <w:r>
        <w:rPr>
          <w:sz w:val="16"/>
        </w:rPr>
        <w:t>less</w:t>
      </w:r>
      <w:proofErr w:type="gramEnd"/>
      <w:r>
        <w:rPr>
          <w:sz w:val="16"/>
        </w:rPr>
        <w:t xml:space="preserve"> than or equal to</w:t>
      </w:r>
      <w:r>
        <w:rPr>
          <w:sz w:val="16"/>
        </w:rPr>
        <w:tab/>
      </w:r>
      <w:r>
        <w:rPr>
          <w:sz w:val="16"/>
        </w:rPr>
        <w:sym w:font="Symbol" w:char="F0A3"/>
      </w:r>
    </w:p>
    <w:p w:rsidR="00BB0E9D" w:rsidRDefault="00BB0E9D">
      <w:pPr>
        <w:pStyle w:val="TableRow"/>
        <w:tabs>
          <w:tab w:val="left" w:pos="2016"/>
          <w:tab w:val="left" w:pos="2988"/>
        </w:tabs>
        <w:spacing w:line="180" w:lineRule="exact"/>
        <w:jc w:val="left"/>
        <w:rPr>
          <w:sz w:val="16"/>
        </w:rPr>
      </w:pPr>
      <w:proofErr w:type="gramStart"/>
      <w:r>
        <w:rPr>
          <w:sz w:val="16"/>
        </w:rPr>
        <w:t>logarithm</w:t>
      </w:r>
      <w:proofErr w:type="gramEnd"/>
      <w:r>
        <w:rPr>
          <w:sz w:val="16"/>
        </w:rPr>
        <w:t xml:space="preserve"> (natural)</w:t>
      </w:r>
      <w:r>
        <w:rPr>
          <w:sz w:val="16"/>
        </w:rPr>
        <w:tab/>
        <w:t>ln</w:t>
      </w:r>
    </w:p>
    <w:p w:rsidR="00BB0E9D" w:rsidRDefault="00BB0E9D">
      <w:pPr>
        <w:pStyle w:val="TableRow"/>
        <w:tabs>
          <w:tab w:val="left" w:pos="2016"/>
          <w:tab w:val="left" w:pos="2988"/>
        </w:tabs>
        <w:spacing w:line="180" w:lineRule="exact"/>
        <w:jc w:val="left"/>
        <w:rPr>
          <w:sz w:val="16"/>
        </w:rPr>
      </w:pPr>
      <w:proofErr w:type="gramStart"/>
      <w:r>
        <w:rPr>
          <w:sz w:val="16"/>
        </w:rPr>
        <w:t>logarithm</w:t>
      </w:r>
      <w:proofErr w:type="gramEnd"/>
      <w:r>
        <w:rPr>
          <w:sz w:val="16"/>
        </w:rPr>
        <w:t xml:space="preserve"> (base 10)</w:t>
      </w:r>
      <w:r>
        <w:rPr>
          <w:sz w:val="16"/>
        </w:rPr>
        <w:tab/>
        <w:t>log</w:t>
      </w:r>
    </w:p>
    <w:p w:rsidR="00BB0E9D" w:rsidRDefault="00BB0E9D">
      <w:pPr>
        <w:pStyle w:val="TableRow"/>
        <w:tabs>
          <w:tab w:val="left" w:pos="2016"/>
          <w:tab w:val="left" w:pos="2988"/>
        </w:tabs>
        <w:spacing w:line="180" w:lineRule="exact"/>
        <w:jc w:val="left"/>
        <w:rPr>
          <w:sz w:val="16"/>
        </w:rPr>
      </w:pPr>
      <w:proofErr w:type="gramStart"/>
      <w:r>
        <w:rPr>
          <w:sz w:val="16"/>
        </w:rPr>
        <w:t>logarithm</w:t>
      </w:r>
      <w:proofErr w:type="gramEnd"/>
      <w:r>
        <w:rPr>
          <w:sz w:val="16"/>
        </w:rPr>
        <w:t xml:space="preserve"> (specify base)</w:t>
      </w:r>
      <w:r>
        <w:rPr>
          <w:sz w:val="16"/>
        </w:rPr>
        <w:tab/>
        <w:t>log</w:t>
      </w:r>
      <w:r>
        <w:rPr>
          <w:sz w:val="16"/>
          <w:vertAlign w:val="subscript"/>
        </w:rPr>
        <w:t xml:space="preserve">2,  </w:t>
      </w:r>
      <w:r>
        <w:rPr>
          <w:sz w:val="16"/>
        </w:rPr>
        <w:t>etc.</w:t>
      </w:r>
    </w:p>
    <w:p w:rsidR="00BB0E9D" w:rsidRDefault="00BB0E9D">
      <w:pPr>
        <w:pStyle w:val="TableRow"/>
        <w:tabs>
          <w:tab w:val="left" w:pos="2016"/>
          <w:tab w:val="left" w:pos="2988"/>
        </w:tabs>
        <w:spacing w:line="180" w:lineRule="exact"/>
        <w:jc w:val="left"/>
        <w:rPr>
          <w:sz w:val="16"/>
        </w:rPr>
      </w:pPr>
      <w:proofErr w:type="gramStart"/>
      <w:r>
        <w:rPr>
          <w:sz w:val="16"/>
        </w:rPr>
        <w:t>minute</w:t>
      </w:r>
      <w:proofErr w:type="gramEnd"/>
      <w:r>
        <w:rPr>
          <w:sz w:val="16"/>
        </w:rPr>
        <w:t xml:space="preserve"> (angular)</w:t>
      </w:r>
      <w:r>
        <w:rPr>
          <w:sz w:val="16"/>
        </w:rPr>
        <w:tab/>
        <w:t>'</w:t>
      </w:r>
    </w:p>
    <w:p w:rsidR="00BB0E9D" w:rsidRDefault="00BB0E9D">
      <w:pPr>
        <w:pStyle w:val="TableRow"/>
        <w:tabs>
          <w:tab w:val="left" w:pos="2016"/>
          <w:tab w:val="left" w:pos="2988"/>
        </w:tabs>
        <w:spacing w:line="180" w:lineRule="exact"/>
        <w:jc w:val="left"/>
        <w:rPr>
          <w:sz w:val="16"/>
        </w:rPr>
      </w:pPr>
      <w:proofErr w:type="gramStart"/>
      <w:r>
        <w:rPr>
          <w:sz w:val="16"/>
        </w:rPr>
        <w:t>not</w:t>
      </w:r>
      <w:proofErr w:type="gramEnd"/>
      <w:r>
        <w:rPr>
          <w:sz w:val="16"/>
        </w:rPr>
        <w:t xml:space="preserve"> significant</w:t>
      </w:r>
      <w:r>
        <w:rPr>
          <w:sz w:val="16"/>
        </w:rPr>
        <w:tab/>
        <w:t>NS</w:t>
      </w:r>
    </w:p>
    <w:p w:rsidR="00BB0E9D" w:rsidRDefault="00BB0E9D">
      <w:pPr>
        <w:pStyle w:val="TableRow"/>
        <w:tabs>
          <w:tab w:val="left" w:pos="2016"/>
          <w:tab w:val="left" w:pos="2988"/>
        </w:tabs>
        <w:spacing w:line="180" w:lineRule="exact"/>
        <w:jc w:val="left"/>
        <w:rPr>
          <w:sz w:val="16"/>
        </w:rPr>
      </w:pPr>
      <w:proofErr w:type="gramStart"/>
      <w:r>
        <w:rPr>
          <w:sz w:val="16"/>
        </w:rPr>
        <w:t>null</w:t>
      </w:r>
      <w:proofErr w:type="gramEnd"/>
      <w:r>
        <w:rPr>
          <w:sz w:val="16"/>
        </w:rPr>
        <w:t xml:space="preserve"> hypothesis</w:t>
      </w:r>
      <w:r>
        <w:rPr>
          <w:sz w:val="16"/>
        </w:rPr>
        <w:tab/>
        <w:t>H</w:t>
      </w:r>
      <w:r>
        <w:rPr>
          <w:sz w:val="16"/>
          <w:vertAlign w:val="subscript"/>
        </w:rPr>
        <w:t>O</w:t>
      </w:r>
    </w:p>
    <w:p w:rsidR="00BB0E9D" w:rsidRDefault="00BB0E9D">
      <w:pPr>
        <w:pStyle w:val="TableRow"/>
        <w:tabs>
          <w:tab w:val="left" w:pos="2016"/>
          <w:tab w:val="left" w:pos="2988"/>
        </w:tabs>
        <w:spacing w:line="180" w:lineRule="exact"/>
        <w:jc w:val="left"/>
        <w:rPr>
          <w:sz w:val="16"/>
        </w:rPr>
      </w:pPr>
      <w:proofErr w:type="gramStart"/>
      <w:r>
        <w:rPr>
          <w:sz w:val="16"/>
        </w:rPr>
        <w:t>percent</w:t>
      </w:r>
      <w:proofErr w:type="gramEnd"/>
      <w:r>
        <w:rPr>
          <w:sz w:val="16"/>
        </w:rPr>
        <w:tab/>
        <w:t>%</w:t>
      </w:r>
    </w:p>
    <w:p w:rsidR="00BB0E9D" w:rsidRDefault="00BB0E9D">
      <w:pPr>
        <w:pStyle w:val="TableRow"/>
        <w:tabs>
          <w:tab w:val="left" w:pos="2016"/>
          <w:tab w:val="left" w:pos="2988"/>
        </w:tabs>
        <w:spacing w:line="180" w:lineRule="exact"/>
        <w:jc w:val="left"/>
        <w:rPr>
          <w:sz w:val="16"/>
        </w:rPr>
      </w:pPr>
      <w:proofErr w:type="gramStart"/>
      <w:r>
        <w:rPr>
          <w:sz w:val="16"/>
        </w:rPr>
        <w:t>probability</w:t>
      </w:r>
      <w:proofErr w:type="gramEnd"/>
      <w:r>
        <w:rPr>
          <w:sz w:val="16"/>
        </w:rPr>
        <w:tab/>
        <w:t>P</w:t>
      </w:r>
    </w:p>
    <w:p w:rsidR="00BB0E9D" w:rsidRDefault="00BB0E9D">
      <w:pPr>
        <w:pStyle w:val="TableRow"/>
        <w:tabs>
          <w:tab w:val="left" w:pos="2016"/>
          <w:tab w:val="left" w:pos="2988"/>
        </w:tabs>
        <w:spacing w:line="180" w:lineRule="exact"/>
        <w:jc w:val="left"/>
        <w:rPr>
          <w:sz w:val="16"/>
        </w:rPr>
      </w:pPr>
      <w:proofErr w:type="gramStart"/>
      <w:r>
        <w:rPr>
          <w:sz w:val="16"/>
        </w:rPr>
        <w:t>probability</w:t>
      </w:r>
      <w:proofErr w:type="gramEnd"/>
      <w:r>
        <w:rPr>
          <w:sz w:val="16"/>
        </w:rPr>
        <w:t xml:space="preserve"> of a type I error </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rejection</w:t>
      </w:r>
      <w:proofErr w:type="gramEnd"/>
      <w:r>
        <w:rPr>
          <w:sz w:val="16"/>
        </w:rPr>
        <w:t xml:space="preserve"> of the null</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hypothesis</w:t>
      </w:r>
      <w:proofErr w:type="gramEnd"/>
      <w:r>
        <w:rPr>
          <w:sz w:val="16"/>
        </w:rPr>
        <w:t xml:space="preserve"> when true)</w:t>
      </w:r>
      <w:r>
        <w:rPr>
          <w:sz w:val="16"/>
        </w:rPr>
        <w:tab/>
      </w:r>
      <w:r>
        <w:rPr>
          <w:sz w:val="16"/>
        </w:rPr>
        <w:sym w:font="Symbol" w:char="F061"/>
      </w:r>
    </w:p>
    <w:p w:rsidR="00BB0E9D" w:rsidRDefault="00BB0E9D">
      <w:pPr>
        <w:pStyle w:val="TableRow"/>
        <w:tabs>
          <w:tab w:val="left" w:pos="2016"/>
          <w:tab w:val="left" w:pos="2988"/>
        </w:tabs>
        <w:spacing w:line="180" w:lineRule="exact"/>
        <w:jc w:val="left"/>
        <w:rPr>
          <w:sz w:val="16"/>
        </w:rPr>
      </w:pPr>
      <w:proofErr w:type="gramStart"/>
      <w:r>
        <w:rPr>
          <w:sz w:val="16"/>
        </w:rPr>
        <w:t>probability</w:t>
      </w:r>
      <w:proofErr w:type="gramEnd"/>
      <w:r>
        <w:rPr>
          <w:sz w:val="16"/>
        </w:rPr>
        <w:t xml:space="preserve"> of a type II error </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acceptance</w:t>
      </w:r>
      <w:proofErr w:type="gramEnd"/>
      <w:r>
        <w:rPr>
          <w:sz w:val="16"/>
        </w:rPr>
        <w:t xml:space="preserve"> of the null </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hypothesis</w:t>
      </w:r>
      <w:proofErr w:type="gramEnd"/>
      <w:r>
        <w:rPr>
          <w:sz w:val="16"/>
        </w:rPr>
        <w:t xml:space="preserve"> when false)</w:t>
      </w:r>
      <w:r>
        <w:rPr>
          <w:sz w:val="16"/>
        </w:rPr>
        <w:tab/>
      </w:r>
      <w:r>
        <w:rPr>
          <w:sz w:val="16"/>
        </w:rPr>
        <w:sym w:font="Symbol" w:char="F062"/>
      </w:r>
    </w:p>
    <w:p w:rsidR="00BB0E9D" w:rsidRDefault="00BB0E9D">
      <w:pPr>
        <w:pStyle w:val="TableRow"/>
        <w:tabs>
          <w:tab w:val="left" w:pos="2016"/>
          <w:tab w:val="left" w:pos="2988"/>
        </w:tabs>
        <w:spacing w:line="180" w:lineRule="exact"/>
        <w:jc w:val="left"/>
        <w:rPr>
          <w:sz w:val="16"/>
        </w:rPr>
      </w:pPr>
      <w:proofErr w:type="gramStart"/>
      <w:r>
        <w:rPr>
          <w:sz w:val="16"/>
        </w:rPr>
        <w:t>second</w:t>
      </w:r>
      <w:proofErr w:type="gramEnd"/>
      <w:r>
        <w:rPr>
          <w:sz w:val="16"/>
        </w:rPr>
        <w:t xml:space="preserve"> (angular)</w:t>
      </w:r>
      <w:r>
        <w:rPr>
          <w:sz w:val="16"/>
        </w:rPr>
        <w:tab/>
        <w:t>"</w:t>
      </w:r>
    </w:p>
    <w:p w:rsidR="00BB0E9D" w:rsidRDefault="00BB0E9D">
      <w:pPr>
        <w:pStyle w:val="TableRow"/>
        <w:tabs>
          <w:tab w:val="left" w:pos="2016"/>
          <w:tab w:val="left" w:pos="2988"/>
        </w:tabs>
        <w:spacing w:line="180" w:lineRule="exact"/>
        <w:jc w:val="left"/>
        <w:rPr>
          <w:sz w:val="16"/>
        </w:rPr>
      </w:pPr>
      <w:proofErr w:type="gramStart"/>
      <w:r>
        <w:rPr>
          <w:sz w:val="16"/>
        </w:rPr>
        <w:t>standard</w:t>
      </w:r>
      <w:proofErr w:type="gramEnd"/>
      <w:r>
        <w:rPr>
          <w:sz w:val="16"/>
        </w:rPr>
        <w:t xml:space="preserve"> deviation</w:t>
      </w:r>
      <w:r>
        <w:rPr>
          <w:sz w:val="16"/>
        </w:rPr>
        <w:tab/>
        <w:t>SD</w:t>
      </w:r>
    </w:p>
    <w:p w:rsidR="00BB0E9D" w:rsidRDefault="00BB0E9D">
      <w:pPr>
        <w:pStyle w:val="TableRow"/>
        <w:tabs>
          <w:tab w:val="left" w:pos="2016"/>
          <w:tab w:val="left" w:pos="2988"/>
        </w:tabs>
        <w:spacing w:line="180" w:lineRule="exact"/>
        <w:jc w:val="left"/>
        <w:rPr>
          <w:sz w:val="16"/>
        </w:rPr>
      </w:pPr>
      <w:proofErr w:type="gramStart"/>
      <w:r>
        <w:rPr>
          <w:sz w:val="16"/>
        </w:rPr>
        <w:t>standard</w:t>
      </w:r>
      <w:proofErr w:type="gramEnd"/>
      <w:r>
        <w:rPr>
          <w:sz w:val="16"/>
        </w:rPr>
        <w:t xml:space="preserve"> error</w:t>
      </w:r>
      <w:r>
        <w:rPr>
          <w:sz w:val="16"/>
        </w:rPr>
        <w:tab/>
        <w:t>SE</w:t>
      </w:r>
    </w:p>
    <w:p w:rsidR="00BB0E9D" w:rsidRDefault="00BB0E9D">
      <w:pPr>
        <w:pStyle w:val="TableRow"/>
        <w:tabs>
          <w:tab w:val="left" w:pos="2016"/>
          <w:tab w:val="left" w:pos="2988"/>
        </w:tabs>
        <w:spacing w:line="180" w:lineRule="exact"/>
        <w:jc w:val="left"/>
        <w:rPr>
          <w:sz w:val="16"/>
        </w:rPr>
      </w:pPr>
      <w:proofErr w:type="gramStart"/>
      <w:r>
        <w:rPr>
          <w:sz w:val="16"/>
        </w:rPr>
        <w:t>variance</w:t>
      </w:r>
      <w:proofErr w:type="gramEnd"/>
      <w:r>
        <w:rPr>
          <w:sz w:val="16"/>
        </w:rPr>
        <w:tab/>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population</w:t>
      </w:r>
      <w:proofErr w:type="gramEnd"/>
      <w:r>
        <w:rPr>
          <w:sz w:val="16"/>
        </w:rPr>
        <w:tab/>
      </w:r>
      <w:proofErr w:type="spellStart"/>
      <w:r>
        <w:rPr>
          <w:sz w:val="16"/>
        </w:rPr>
        <w:t>Var</w:t>
      </w:r>
      <w:proofErr w:type="spellEnd"/>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sample</w:t>
      </w:r>
      <w:proofErr w:type="gramEnd"/>
      <w:r>
        <w:rPr>
          <w:sz w:val="16"/>
        </w:rPr>
        <w:tab/>
      </w:r>
      <w:proofErr w:type="spellStart"/>
      <w:r>
        <w:rPr>
          <w:sz w:val="16"/>
        </w:rPr>
        <w:t>var</w:t>
      </w:r>
      <w:proofErr w:type="spellEnd"/>
    </w:p>
    <w:p w:rsidR="00BB0E9D" w:rsidRDefault="00BB0E9D">
      <w:pPr>
        <w:pStyle w:val="Title"/>
      </w:pPr>
    </w:p>
    <w:p w:rsidR="00BB0E9D" w:rsidRDefault="00BB0E9D">
      <w:pPr>
        <w:pStyle w:val="Title"/>
      </w:pPr>
    </w:p>
    <w:p w:rsidR="00BB0E9D" w:rsidRDefault="00BB0E9D">
      <w:pPr>
        <w:pStyle w:val="Title"/>
        <w:sectPr w:rsidR="00BB0E9D">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rsidR="00BB0E9D" w:rsidRDefault="007145CE">
      <w:pPr>
        <w:pStyle w:val="TitlePg-ReptSeries"/>
      </w:pPr>
      <w:proofErr w:type="gramStart"/>
      <w:r>
        <w:lastRenderedPageBreak/>
        <w:t>fishery man</w:t>
      </w:r>
      <w:r w:rsidR="00E55077">
        <w:t xml:space="preserve">uscript series </w:t>
      </w:r>
      <w:r w:rsidR="00BB0E9D">
        <w:t>no.</w:t>
      </w:r>
      <w:proofErr w:type="gramEnd"/>
      <w:r w:rsidR="00BB0E9D">
        <w:t xml:space="preserve"> </w:t>
      </w:r>
      <w:r w:rsidR="0037059E">
        <w:t>1</w:t>
      </w:r>
      <w:r w:rsidR="00B113D5">
        <w:t>7</w:t>
      </w:r>
      <w:r w:rsidR="00BB0E9D">
        <w:t>-XX</w:t>
      </w:r>
    </w:p>
    <w:p w:rsidR="00BB0E9D" w:rsidRDefault="004F3083">
      <w:pPr>
        <w:pStyle w:val="TitlePg-Title"/>
      </w:pPr>
      <w:r>
        <w:t>berners river coho salmon studies, 1972–2014</w:t>
      </w:r>
    </w:p>
    <w:p w:rsidR="00BB0E9D" w:rsidRDefault="00BB0E9D">
      <w:pPr>
        <w:pStyle w:val="TitlePg-Authors"/>
      </w:pPr>
      <w:r>
        <w:t>By</w:t>
      </w:r>
    </w:p>
    <w:p w:rsidR="00BB0E9D" w:rsidRDefault="004F3083" w:rsidP="004F3083">
      <w:pPr>
        <w:pStyle w:val="TitlePg-Authors"/>
      </w:pPr>
      <w:r>
        <w:t xml:space="preserve">Leon D. </w:t>
      </w:r>
      <w:r w:rsidR="00347D90">
        <w:t xml:space="preserve">Shaul, </w:t>
      </w:r>
      <w:r>
        <w:t>Kent F. Crabtree</w:t>
      </w:r>
      <w:r w:rsidR="00347D90">
        <w:t>, and Molly Kemp</w:t>
      </w:r>
    </w:p>
    <w:p w:rsidR="00BB0E9D" w:rsidRDefault="004F3083">
      <w:pPr>
        <w:pStyle w:val="TitlePg-Authors"/>
      </w:pPr>
      <w:r>
        <w:t>Alaska Department of Fish and Game, Division of Commercial Fisheries, Douglas</w:t>
      </w:r>
    </w:p>
    <w:p w:rsidR="00AA37CF" w:rsidRDefault="00AA37CF">
      <w:pPr>
        <w:pStyle w:val="TitlePg-Authors"/>
      </w:pPr>
    </w:p>
    <w:p w:rsidR="00AA37CF" w:rsidRDefault="00AA37CF">
      <w:pPr>
        <w:pStyle w:val="TitlePg-Authors"/>
      </w:pPr>
    </w:p>
    <w:p w:rsidR="00AA37CF" w:rsidRDefault="00AA37CF">
      <w:pPr>
        <w:pStyle w:val="TitlePg-Authors"/>
      </w:pPr>
    </w:p>
    <w:p w:rsidR="00BB0E9D" w:rsidRDefault="00BB0E9D">
      <w:pPr>
        <w:sectPr w:rsidR="00BB0E9D">
          <w:footerReference w:type="default" r:id="rId15"/>
          <w:headerReference w:type="first" r:id="rId16"/>
          <w:pgSz w:w="12240" w:h="15840" w:code="1"/>
          <w:pgMar w:top="1440" w:right="1440" w:bottom="1440" w:left="1440" w:header="720" w:footer="547" w:gutter="0"/>
          <w:pgNumType w:fmt="lowerRoman" w:start="1"/>
          <w:cols w:space="720"/>
          <w:formProt w:val="0"/>
        </w:sectPr>
      </w:pPr>
    </w:p>
    <w:p w:rsidR="00BB0E9D" w:rsidRDefault="00BB0E9D" w:rsidP="004E258D">
      <w:pPr>
        <w:pStyle w:val="TitlePg-LocDate"/>
        <w:framePr w:w="0" w:hSpace="0" w:wrap="auto" w:hAnchor="text" w:xAlign="left" w:yAlign="inline"/>
      </w:pPr>
    </w:p>
    <w:p w:rsidR="00BB0E9D" w:rsidRDefault="00BB0E9D" w:rsidP="004E258D">
      <w:pPr>
        <w:pStyle w:val="TitlePg-LocDate"/>
        <w:framePr w:w="0" w:hSpace="0" w:wrap="auto" w:hAnchor="text" w:xAlign="left" w:yAlign="inline"/>
      </w:pPr>
    </w:p>
    <w:p w:rsidR="00BB0E9D" w:rsidRDefault="00BB0E9D" w:rsidP="004E258D">
      <w:pPr>
        <w:pStyle w:val="TitlePg-LocDate"/>
        <w:framePr w:w="0" w:hSpace="0" w:wrap="auto" w:hAnchor="text" w:xAlign="left" w:yAlign="inline"/>
      </w:pPr>
    </w:p>
    <w:p w:rsidR="00BB0E9D" w:rsidRDefault="00BB0E9D">
      <w:pPr>
        <w:sectPr w:rsidR="00BB0E9D">
          <w:type w:val="continuous"/>
          <w:pgSz w:w="12240" w:h="15840" w:code="1"/>
          <w:pgMar w:top="1440" w:right="1440" w:bottom="1440" w:left="1440" w:header="720" w:footer="547" w:gutter="0"/>
          <w:pgNumType w:fmt="lowerRoman" w:start="1"/>
          <w:cols w:space="720"/>
        </w:sectPr>
      </w:pPr>
    </w:p>
    <w:p w:rsidR="00BB0E9D" w:rsidRDefault="007E5611"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w:lastRenderedPageBreak/>
        <mc:AlternateContent>
          <mc:Choice Requires="wps">
            <w:drawing>
              <wp:anchor distT="0" distB="0" distL="114300" distR="114300" simplePos="0" relativeHeight="251657728" behindDoc="0" locked="0" layoutInCell="1" allowOverlap="1">
                <wp:simplePos x="0" y="0"/>
                <wp:positionH relativeFrom="column">
                  <wp:posOffset>287020</wp:posOffset>
                </wp:positionH>
                <wp:positionV relativeFrom="page">
                  <wp:posOffset>7315200</wp:posOffset>
                </wp:positionV>
                <wp:extent cx="5372100" cy="800100"/>
                <wp:effectExtent l="1270" t="0" r="0" b="0"/>
                <wp:wrapNone/>
                <wp:docPr id="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81491" w:rsidRDefault="00281491"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rsidR="00281491" w:rsidRDefault="00281491" w:rsidP="007B4B8F">
                            <w:pPr>
                              <w:jc w:val="center"/>
                              <w:rPr>
                                <w:sz w:val="20"/>
                                <w:szCs w:val="20"/>
                              </w:rPr>
                            </w:pPr>
                            <w:r>
                              <w:rPr>
                                <w:sz w:val="20"/>
                                <w:szCs w:val="20"/>
                              </w:rPr>
                              <w:t>Month 2017</w:t>
                            </w:r>
                          </w:p>
                          <w:p w:rsidR="00281491" w:rsidRPr="007B4B8F" w:rsidRDefault="00281491"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left:0;text-align:left;margin-left:22.6pt;margin-top:8in;width:423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" stroked="f">
                <v:textbox>
                  <w:txbxContent>
                    <w:p w:rsidR="00281491" w:rsidRDefault="00281491"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rsidR="00281491" w:rsidRDefault="00281491" w:rsidP="007B4B8F">
                      <w:pPr>
                        <w:jc w:val="center"/>
                        <w:rPr>
                          <w:sz w:val="20"/>
                          <w:szCs w:val="20"/>
                        </w:rPr>
                      </w:pPr>
                      <w:r>
                        <w:rPr>
                          <w:sz w:val="20"/>
                          <w:szCs w:val="20"/>
                        </w:rPr>
                        <w:t>Month 2017</w:t>
                      </w:r>
                    </w:p>
                    <w:p w:rsidR="00281491" w:rsidRPr="007B4B8F" w:rsidRDefault="00281491" w:rsidP="007B4B8F">
                      <w:pPr>
                        <w:jc w:val="center"/>
                        <w:rPr>
                          <w:sz w:val="20"/>
                          <w:szCs w:val="20"/>
                        </w:rPr>
                      </w:pPr>
                    </w:p>
                  </w:txbxContent>
                </v:textbox>
                <w10:wrap anchory="page"/>
              </v:shape>
            </w:pict>
          </mc:Fallback>
        </mc:AlternateContent>
      </w:r>
    </w:p>
    <w:p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rsidR="00CF17B4" w:rsidRPr="00271AF0" w:rsidRDefault="00CF17B4" w:rsidP="00E55077">
      <w:pPr>
        <w:pStyle w:val="OEOPg-ReptSeries"/>
      </w:pPr>
      <w:bookmarkStart w:id="0" w:name="OLE_LINK1"/>
      <w:bookmarkStart w:id="1" w:name="OLE_LINK2"/>
      <w:r w:rsidRPr="00271AF0">
        <w:lastRenderedPageBreak/>
        <w:t>The Fishery Manusc</w:t>
      </w:r>
      <w:r w:rsidR="00271AF0">
        <w:t>ript S</w:t>
      </w:r>
      <w:r w:rsidRPr="00271AF0">
        <w:t>eries was established in 1987 by the Division of Sport Fish for the publication of technically</w:t>
      </w:r>
      <w:r w:rsidRPr="00271AF0">
        <w:noBreakHyphen/>
        <w:t xml:space="preserve">oriented results of several years' work undertaken on a project to address common objectives, provide an overview of work undertaken through multiple projects to address specific research or management goal(s), or new and/or highly technical methods, and became a joint divisional series in 2004 with the Division of Commercial Fisheries. Fishery Manuscripts are intended for fishery and other technical professionals. Fishery Manuscripts are available through the Alaska State Library and on the Internet: </w:t>
      </w:r>
      <w:hyperlink r:id="rId17" w:history="1">
        <w:r w:rsidR="00271AF0" w:rsidRPr="00271AF0">
          <w:rPr>
            <w:rStyle w:val="Hyperlink"/>
          </w:rPr>
          <w:t>http://www.adfg.alaska.gov/sf/publications/</w:t>
        </w:r>
      </w:hyperlink>
      <w:r w:rsidRPr="00271AF0">
        <w:t xml:space="preserve"> </w:t>
      </w:r>
      <w:proofErr w:type="gramStart"/>
      <w:r w:rsidRPr="00271AF0">
        <w:t>This</w:t>
      </w:r>
      <w:proofErr w:type="gramEnd"/>
      <w:r w:rsidRPr="00271AF0">
        <w:t xml:space="preserve"> publication has undergone editorial and peer review.</w:t>
      </w:r>
    </w:p>
    <w:p w:rsidR="00BB0E9D" w:rsidRDefault="00BB0E9D" w:rsidP="000F2443">
      <w:pPr>
        <w:pStyle w:val="OEOPg-ReptSeries"/>
        <w:spacing w:after="2000"/>
      </w:pPr>
    </w:p>
    <w:bookmarkEnd w:id="0"/>
    <w:bookmarkEnd w:id="1"/>
    <w:p w:rsidR="005574ED" w:rsidRDefault="005574ED">
      <w:pPr>
        <w:pStyle w:val="OEOPg-ReptSeries"/>
        <w:sectPr w:rsidR="005574ED">
          <w:footerReference w:type="default" r:id="rId18"/>
          <w:pgSz w:w="12240" w:h="15840" w:code="1"/>
          <w:pgMar w:top="1440" w:right="1440" w:bottom="1440" w:left="1440" w:header="720" w:footer="547" w:gutter="0"/>
          <w:pgNumType w:start="1"/>
          <w:cols w:space="720"/>
          <w:formProt w:val="0"/>
        </w:sectPr>
      </w:pPr>
    </w:p>
    <w:p w:rsidR="005574ED" w:rsidRPr="000F2443" w:rsidRDefault="005574ED" w:rsidP="00711CE8">
      <w:pPr>
        <w:pStyle w:val="OEOPg-Citation"/>
        <w:framePr w:wrap="around" w:vAnchor="text" w:y="1"/>
        <w:pBdr>
          <w:left w:val="single" w:sz="6" w:space="3" w:color="auto"/>
          <w:right w:val="single" w:sz="6" w:space="3" w:color="auto"/>
        </w:pBdr>
        <w:jc w:val="center"/>
        <w:rPr>
          <w:sz w:val="10"/>
          <w:szCs w:val="10"/>
        </w:rPr>
      </w:pPr>
    </w:p>
    <w:p w:rsidR="006545A6" w:rsidRDefault="004F3083" w:rsidP="004F3083">
      <w:pPr>
        <w:pStyle w:val="OEOPg-Citation"/>
        <w:framePr w:wrap="around" w:vAnchor="text" w:y="1"/>
        <w:pBdr>
          <w:left w:val="single" w:sz="6" w:space="3" w:color="auto"/>
          <w:right w:val="single" w:sz="6" w:space="3" w:color="auto"/>
        </w:pBdr>
        <w:jc w:val="center"/>
      </w:pPr>
      <w:r>
        <w:t>Leon D. Shaul</w:t>
      </w:r>
      <w:r w:rsidR="00C76466">
        <w:t xml:space="preserve">, Kent F. Crabtree </w:t>
      </w:r>
      <w:r>
        <w:t>a</w:t>
      </w:r>
      <w:r w:rsidR="006545A6">
        <w:t>nd</w:t>
      </w:r>
      <w:r w:rsidR="00C76466">
        <w:t xml:space="preserve"> M. Kemp</w:t>
      </w:r>
    </w:p>
    <w:p w:rsidR="006545A6" w:rsidRDefault="006545A6" w:rsidP="00711CE8">
      <w:pPr>
        <w:pStyle w:val="OEOPg-Citation"/>
        <w:framePr w:wrap="around" w:vAnchor="text" w:y="1"/>
        <w:pBdr>
          <w:left w:val="single" w:sz="6" w:space="3" w:color="auto"/>
          <w:right w:val="single" w:sz="6" w:space="3" w:color="auto"/>
        </w:pBdr>
        <w:jc w:val="center"/>
      </w:pPr>
      <w:r>
        <w:t xml:space="preserve">Alaska Department of Fish </w:t>
      </w:r>
      <w:r w:rsidR="004F3083">
        <w:t>and Game, Division of Commercial Fisheries</w:t>
      </w:r>
      <w:r>
        <w:t>,</w:t>
      </w:r>
    </w:p>
    <w:p w:rsidR="000F2443" w:rsidRDefault="004F3083" w:rsidP="00711CE8">
      <w:pPr>
        <w:pStyle w:val="OEOPg-Citation"/>
        <w:framePr w:wrap="around" w:vAnchor="text" w:y="1"/>
        <w:pBdr>
          <w:left w:val="single" w:sz="6" w:space="3" w:color="auto"/>
          <w:right w:val="single" w:sz="6" w:space="3" w:color="auto"/>
        </w:pBdr>
        <w:spacing w:after="120"/>
        <w:jc w:val="center"/>
      </w:pPr>
      <w:r>
        <w:t>802 3</w:t>
      </w:r>
      <w:r w:rsidRPr="004F3083">
        <w:rPr>
          <w:vertAlign w:val="superscript"/>
        </w:rPr>
        <w:t>rd</w:t>
      </w:r>
      <w:r>
        <w:t xml:space="preserve"> Street, Douglas</w:t>
      </w:r>
      <w:r w:rsidR="006545A6">
        <w:t xml:space="preserve">, </w:t>
      </w:r>
      <w:r>
        <w:t xml:space="preserve">Alaska 99824, </w:t>
      </w:r>
      <w:r w:rsidR="006545A6">
        <w:t>USA</w:t>
      </w:r>
    </w:p>
    <w:p w:rsidR="006545A6" w:rsidRDefault="006545A6" w:rsidP="00711CE8">
      <w:pPr>
        <w:pStyle w:val="OEOPg-Citation"/>
        <w:framePr w:wrap="around" w:vAnchor="text" w:y="1"/>
        <w:pBdr>
          <w:left w:val="single" w:sz="6" w:space="3" w:color="auto"/>
          <w:right w:val="single" w:sz="6" w:space="3" w:color="auto"/>
        </w:pBdr>
        <w:jc w:val="left"/>
      </w:pPr>
    </w:p>
    <w:p w:rsidR="006545A6" w:rsidRDefault="006545A6" w:rsidP="00711CE8">
      <w:pPr>
        <w:pStyle w:val="OEOPg-Citation"/>
        <w:framePr w:wrap="around" w:vAnchor="text" w:y="1"/>
        <w:pBdr>
          <w:left w:val="single" w:sz="6" w:space="3" w:color="auto"/>
          <w:right w:val="single" w:sz="6" w:space="3" w:color="auto"/>
        </w:pBdr>
        <w:jc w:val="left"/>
      </w:pPr>
      <w:r>
        <w:t>This document should be cited as:</w:t>
      </w:r>
    </w:p>
    <w:p w:rsidR="006545A6" w:rsidRDefault="00831D9C" w:rsidP="00711CE8">
      <w:pPr>
        <w:pStyle w:val="OEOPg-Citation"/>
        <w:framePr w:wrap="around" w:vAnchor="text" w:y="1"/>
        <w:pBdr>
          <w:left w:val="single" w:sz="6" w:space="3" w:color="auto"/>
          <w:right w:val="single" w:sz="6" w:space="3" w:color="auto"/>
        </w:pBdr>
        <w:spacing w:after="120"/>
      </w:pPr>
      <w:proofErr w:type="gramStart"/>
      <w:r>
        <w:t>Shaul, L.</w:t>
      </w:r>
      <w:r w:rsidR="00F14870">
        <w:t xml:space="preserve"> </w:t>
      </w:r>
      <w:r>
        <w:t xml:space="preserve">D., </w:t>
      </w:r>
      <w:r w:rsidR="004F3083">
        <w:t>K.</w:t>
      </w:r>
      <w:r w:rsidR="00F14870">
        <w:t xml:space="preserve"> </w:t>
      </w:r>
      <w:r w:rsidR="004F3083">
        <w:t>F. Crabtree</w:t>
      </w:r>
      <w:r w:rsidR="00F14870">
        <w:t>,</w:t>
      </w:r>
      <w:r>
        <w:t xml:space="preserve"> and M. Kemp</w:t>
      </w:r>
      <w:r w:rsidR="004F3083">
        <w:t>.</w:t>
      </w:r>
      <w:proofErr w:type="gramEnd"/>
      <w:r>
        <w:t xml:space="preserve">  </w:t>
      </w:r>
      <w:r w:rsidR="00F14870">
        <w:t>2017</w:t>
      </w:r>
      <w:r w:rsidR="004F3083">
        <w:t>.  Berners Rive</w:t>
      </w:r>
      <w:r w:rsidR="00C76466">
        <w:t>r Coho Salmon Studies, 1972–2014</w:t>
      </w:r>
      <w:r w:rsidR="004F3083">
        <w:t xml:space="preserve">.  </w:t>
      </w:r>
      <w:proofErr w:type="gramStart"/>
      <w:r w:rsidR="006545A6">
        <w:t xml:space="preserve">Alaska Department of Fish and Game, </w:t>
      </w:r>
      <w:r w:rsidR="007145CE">
        <w:t>Fishery Man</w:t>
      </w:r>
      <w:r w:rsidR="00E55077">
        <w:t>uscript Series</w:t>
      </w:r>
      <w:r w:rsidR="006545A6">
        <w:t xml:space="preserve"> No.</w:t>
      </w:r>
      <w:proofErr w:type="gramEnd"/>
      <w:r w:rsidR="006545A6">
        <w:t xml:space="preserve"> </w:t>
      </w:r>
      <w:proofErr w:type="gramStart"/>
      <w:r w:rsidR="006545A6">
        <w:t>YY-XX, Anchorage.</w:t>
      </w:r>
      <w:proofErr w:type="gramEnd"/>
    </w:p>
    <w:p w:rsidR="00BB0E9D" w:rsidRDefault="007E5611">
      <w:pPr>
        <w:sectPr w:rsidR="00BB0E9D">
          <w:type w:val="continuous"/>
          <w:pgSz w:w="12240" w:h="15840" w:code="1"/>
          <w:pgMar w:top="1440" w:right="1440" w:bottom="1440" w:left="1440" w:header="720" w:footer="720" w:gutter="0"/>
          <w:pgNumType w:start="1"/>
          <w:cols w:space="720"/>
          <w:formProt w:val="0"/>
        </w:sectPr>
      </w:pPr>
      <w:r>
        <w:rPr>
          <w:noProof/>
        </w:rPr>
        <w:lastRenderedPageBreak/>
        <mc:AlternateContent>
          <mc:Choice Requires="wps">
            <w:drawing>
              <wp:anchor distT="0" distB="0" distL="114300" distR="114300" simplePos="0" relativeHeight="251658752" behindDoc="0" locked="0" layoutInCell="1" allowOverlap="1">
                <wp:simplePos x="0" y="0"/>
                <wp:positionH relativeFrom="column">
                  <wp:posOffset>-257175</wp:posOffset>
                </wp:positionH>
                <wp:positionV relativeFrom="page">
                  <wp:posOffset>7058025</wp:posOffset>
                </wp:positionV>
                <wp:extent cx="6467475" cy="2360295"/>
                <wp:effectExtent l="0" t="0" r="0" b="1905"/>
                <wp:wrapNone/>
                <wp:docPr id="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2360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81491" w:rsidRPr="009F7706" w:rsidRDefault="00281491" w:rsidP="000F2443">
                            <w:pPr>
                              <w:pStyle w:val="OEOPg-OEO"/>
                            </w:pPr>
                            <w:r w:rsidRPr="009F7706">
                              <w:t>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w:t>
                            </w:r>
                          </w:p>
                          <w:p w:rsidR="00281491" w:rsidRPr="000F2443" w:rsidRDefault="00281491" w:rsidP="00D3121E">
                            <w:pPr>
                              <w:pStyle w:val="OEOPg-OEO"/>
                              <w:spacing w:before="60"/>
                              <w:jc w:val="center"/>
                              <w:rPr>
                                <w:b/>
                              </w:rPr>
                            </w:pPr>
                            <w:r w:rsidRPr="000F2443">
                              <w:rPr>
                                <w:b/>
                              </w:rPr>
                              <w:t>If you believe you have been discriminated against in any program, activity, or facility please write:</w:t>
                            </w:r>
                          </w:p>
                          <w:p w:rsidR="00281491" w:rsidRPr="009F7706" w:rsidRDefault="00281491" w:rsidP="001151DA">
                            <w:pPr>
                              <w:pStyle w:val="OEOPg-OEO"/>
                              <w:jc w:val="center"/>
                            </w:pPr>
                            <w:r w:rsidRPr="009F7706">
                              <w:t>ADF&amp;G ADA Coordinator, P.O. Box 115526, Juneau, AK 99811-5526</w:t>
                            </w:r>
                          </w:p>
                          <w:p w:rsidR="00281491" w:rsidRPr="009F7706" w:rsidRDefault="00281491" w:rsidP="001151DA">
                            <w:pPr>
                              <w:pStyle w:val="OEOPg-OEO"/>
                              <w:jc w:val="center"/>
                            </w:pPr>
                            <w:r w:rsidRPr="009F7706">
                              <w:t>U.S. Fish and Wildlife Service, 4401 N. Fairfax Drive, MS 2042, Arlington, VA 22203</w:t>
                            </w:r>
                          </w:p>
                          <w:p w:rsidR="00281491" w:rsidRPr="009F7706" w:rsidRDefault="00281491" w:rsidP="000F2443">
                            <w:pPr>
                              <w:pStyle w:val="OEOPg-OEO"/>
                              <w:jc w:val="center"/>
                            </w:pPr>
                            <w:r w:rsidRPr="009F7706">
                              <w:t>Office of Equal Opportunity, U.S. Department of the Interior, 1849 C Street NW MS 5230, Washington DC 20240</w:t>
                            </w:r>
                          </w:p>
                          <w:p w:rsidR="00281491" w:rsidRPr="000F2443" w:rsidRDefault="00281491" w:rsidP="00D3121E">
                            <w:pPr>
                              <w:pStyle w:val="OEOPg-OEO"/>
                              <w:spacing w:before="60"/>
                              <w:jc w:val="center"/>
                              <w:rPr>
                                <w:b/>
                              </w:rPr>
                            </w:pPr>
                            <w:r w:rsidRPr="000F2443">
                              <w:rPr>
                                <w:b/>
                              </w:rPr>
                              <w:t>The department’s ADA Coordinator can be reached via phone at the following numbers:</w:t>
                            </w:r>
                          </w:p>
                          <w:p w:rsidR="00281491" w:rsidRDefault="00281491" w:rsidP="001151DA">
                            <w:pPr>
                              <w:pStyle w:val="OEOPg-OEO"/>
                              <w:jc w:val="center"/>
                            </w:pPr>
                            <w:r w:rsidRPr="009F7706">
                              <w:t>(VOICE) 907-465-6077, (Statewide Telecommunication Devic</w:t>
                            </w:r>
                            <w:r>
                              <w:t>e for the Deaf) 1-800-478-3648,</w:t>
                            </w:r>
                          </w:p>
                          <w:p w:rsidR="00281491" w:rsidRPr="009F7706" w:rsidRDefault="00281491" w:rsidP="000F2443">
                            <w:pPr>
                              <w:pStyle w:val="OEOPg-OEO"/>
                              <w:jc w:val="center"/>
                            </w:pPr>
                            <w:r w:rsidRPr="009F7706">
                              <w:t>(Juneau TDD) 907-465-3646, or (FAX) 907-465-6078</w:t>
                            </w:r>
                          </w:p>
                          <w:p w:rsidR="00281491" w:rsidRPr="000F2443" w:rsidRDefault="00281491" w:rsidP="00D3121E">
                            <w:pPr>
                              <w:pStyle w:val="OEOPg-OEO"/>
                              <w:spacing w:before="60"/>
                              <w:jc w:val="center"/>
                              <w:rPr>
                                <w:b/>
                              </w:rPr>
                            </w:pPr>
                            <w:r w:rsidRPr="000F2443">
                              <w:rPr>
                                <w:b/>
                              </w:rPr>
                              <w:t>For information on alternative formats and questions on this publication, please contact:</w:t>
                            </w:r>
                          </w:p>
                          <w:p w:rsidR="00281491" w:rsidRPr="0035240B" w:rsidRDefault="00281491" w:rsidP="000F2443">
                            <w:pPr>
                              <w:jc w:val="center"/>
                              <w:rPr>
                                <w:spacing w:val="-4"/>
                                <w:sz w:val="20"/>
                                <w:szCs w:val="20"/>
                              </w:rPr>
                            </w:pPr>
                            <w:r w:rsidRPr="0035240B">
                              <w:rPr>
                                <w:spacing w:val="-4"/>
                                <w:sz w:val="20"/>
                                <w:szCs w:val="20"/>
                              </w:rPr>
                              <w:t>ADF&amp;G Division of Sport Fish, Research and Technical Services, 333 Raspberry Road, Anchorage AK 99518 (907) 267-2375</w:t>
                            </w:r>
                          </w:p>
                          <w:p w:rsidR="00281491" w:rsidRPr="007F72F4" w:rsidRDefault="00281491" w:rsidP="009F7706">
                            <w:pPr>
                              <w:jc w:val="center"/>
                              <w:rPr>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left:0;text-align:left;margin-left:-20.25pt;margin-top:555.75pt;width:509.25pt;height:185.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QDiAIAABk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" stroked="f">
                <v:textbox>
                  <w:txbxContent>
                    <w:p w:rsidR="00281491" w:rsidRPr="009F7706" w:rsidRDefault="00281491" w:rsidP="000F2443">
                      <w:pPr>
                        <w:pStyle w:val="OEOPg-OEO"/>
                      </w:pPr>
                      <w:r w:rsidRPr="009F7706">
                        <w:t>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w:t>
                      </w:r>
                    </w:p>
                    <w:p w:rsidR="00281491" w:rsidRPr="000F2443" w:rsidRDefault="00281491" w:rsidP="00D3121E">
                      <w:pPr>
                        <w:pStyle w:val="OEOPg-OEO"/>
                        <w:spacing w:before="60"/>
                        <w:jc w:val="center"/>
                        <w:rPr>
                          <w:b/>
                        </w:rPr>
                      </w:pPr>
                      <w:r w:rsidRPr="000F2443">
                        <w:rPr>
                          <w:b/>
                        </w:rPr>
                        <w:t>If you believe you have been discriminated against in any program, activity, or facility please write:</w:t>
                      </w:r>
                    </w:p>
                    <w:p w:rsidR="00281491" w:rsidRPr="009F7706" w:rsidRDefault="00281491" w:rsidP="001151DA">
                      <w:pPr>
                        <w:pStyle w:val="OEOPg-OEO"/>
                        <w:jc w:val="center"/>
                      </w:pPr>
                      <w:r w:rsidRPr="009F7706">
                        <w:t>ADF&amp;G ADA Coordinator, P.O. Box 115526, Juneau, AK 99811-5526</w:t>
                      </w:r>
                    </w:p>
                    <w:p w:rsidR="00281491" w:rsidRPr="009F7706" w:rsidRDefault="00281491" w:rsidP="001151DA">
                      <w:pPr>
                        <w:pStyle w:val="OEOPg-OEO"/>
                        <w:jc w:val="center"/>
                      </w:pPr>
                      <w:r w:rsidRPr="009F7706">
                        <w:t>U.S. Fish and Wildlife Service, 4401 N. Fairfax Drive, MS 2042, Arlington, VA 22203</w:t>
                      </w:r>
                    </w:p>
                    <w:p w:rsidR="00281491" w:rsidRPr="009F7706" w:rsidRDefault="00281491" w:rsidP="000F2443">
                      <w:pPr>
                        <w:pStyle w:val="OEOPg-OEO"/>
                        <w:jc w:val="center"/>
                      </w:pPr>
                      <w:r w:rsidRPr="009F7706">
                        <w:t>Office of Equal Opportunity, U.S. Department of the Interior, 1849 C Street NW MS 5230, Washington DC 20240</w:t>
                      </w:r>
                    </w:p>
                    <w:p w:rsidR="00281491" w:rsidRPr="000F2443" w:rsidRDefault="00281491" w:rsidP="00D3121E">
                      <w:pPr>
                        <w:pStyle w:val="OEOPg-OEO"/>
                        <w:spacing w:before="60"/>
                        <w:jc w:val="center"/>
                        <w:rPr>
                          <w:b/>
                        </w:rPr>
                      </w:pPr>
                      <w:r w:rsidRPr="000F2443">
                        <w:rPr>
                          <w:b/>
                        </w:rPr>
                        <w:t>The department’s ADA Coordinator can be reached via phone at the following numbers:</w:t>
                      </w:r>
                    </w:p>
                    <w:p w:rsidR="00281491" w:rsidRDefault="00281491" w:rsidP="001151DA">
                      <w:pPr>
                        <w:pStyle w:val="OEOPg-OEO"/>
                        <w:jc w:val="center"/>
                      </w:pPr>
                      <w:r w:rsidRPr="009F7706">
                        <w:t>(VOICE) 907-465-6077, (Statewide Telecommunication Devic</w:t>
                      </w:r>
                      <w:r>
                        <w:t>e for the Deaf) 1-800-478-3648,</w:t>
                      </w:r>
                    </w:p>
                    <w:p w:rsidR="00281491" w:rsidRPr="009F7706" w:rsidRDefault="00281491" w:rsidP="000F2443">
                      <w:pPr>
                        <w:pStyle w:val="OEOPg-OEO"/>
                        <w:jc w:val="center"/>
                      </w:pPr>
                      <w:r w:rsidRPr="009F7706">
                        <w:t>(Juneau TDD) 907-465-3646, or (FAX) 907-465-6078</w:t>
                      </w:r>
                    </w:p>
                    <w:p w:rsidR="00281491" w:rsidRPr="000F2443" w:rsidRDefault="00281491" w:rsidP="00D3121E">
                      <w:pPr>
                        <w:pStyle w:val="OEOPg-OEO"/>
                        <w:spacing w:before="60"/>
                        <w:jc w:val="center"/>
                        <w:rPr>
                          <w:b/>
                        </w:rPr>
                      </w:pPr>
                      <w:r w:rsidRPr="000F2443">
                        <w:rPr>
                          <w:b/>
                        </w:rPr>
                        <w:t>For information on alternative formats and questions on this publication, please contact:</w:t>
                      </w:r>
                    </w:p>
                    <w:p w:rsidR="00281491" w:rsidRPr="0035240B" w:rsidRDefault="00281491" w:rsidP="000F2443">
                      <w:pPr>
                        <w:jc w:val="center"/>
                        <w:rPr>
                          <w:spacing w:val="-4"/>
                          <w:sz w:val="20"/>
                          <w:szCs w:val="20"/>
                        </w:rPr>
                      </w:pPr>
                      <w:r w:rsidRPr="0035240B">
                        <w:rPr>
                          <w:spacing w:val="-4"/>
                          <w:sz w:val="20"/>
                          <w:szCs w:val="20"/>
                        </w:rPr>
                        <w:t>ADF&amp;G Division of Sport Fish, Research and Technical Services, 333 Raspberry Road, Anchorage AK 99518 (907) 267-2375</w:t>
                      </w:r>
                    </w:p>
                    <w:p w:rsidR="00281491" w:rsidRPr="007F72F4" w:rsidRDefault="00281491" w:rsidP="009F7706">
                      <w:pPr>
                        <w:jc w:val="center"/>
                        <w:rPr>
                          <w:szCs w:val="18"/>
                        </w:rPr>
                      </w:pPr>
                    </w:p>
                  </w:txbxContent>
                </v:textbox>
                <w10:wrap anchory="page"/>
              </v:shape>
            </w:pict>
          </mc:Fallback>
        </mc:AlternateContent>
      </w:r>
    </w:p>
    <w:p w:rsidR="00BB0E9D" w:rsidRDefault="00BB0E9D">
      <w:pPr>
        <w:pStyle w:val="TOCHeader"/>
      </w:pPr>
      <w:r>
        <w:lastRenderedPageBreak/>
        <w:t>TABLE OF CONTENTS</w:t>
      </w:r>
    </w:p>
    <w:p w:rsidR="00BB0E9D" w:rsidRDefault="00BB0E9D" w:rsidP="00E0686A">
      <w:pPr>
        <w:pStyle w:val="TOCPage"/>
        <w:spacing w:after="120"/>
      </w:pPr>
      <w:r>
        <w:t>Page</w:t>
      </w:r>
    </w:p>
    <w:p w:rsidR="0044325E" w:rsidRDefault="00D701EC">
      <w:pPr>
        <w:pStyle w:val="TOC1"/>
        <w:rPr>
          <w:rFonts w:asciiTheme="minorHAnsi" w:eastAsiaTheme="minorEastAsia" w:hAnsiTheme="minorHAnsi" w:cstheme="minorBidi"/>
          <w:caps w:val="0"/>
          <w:noProof/>
          <w:sz w:val="22"/>
          <w:szCs w:val="22"/>
        </w:rPr>
      </w:pPr>
      <w:r w:rsidRPr="0090495B">
        <w:rPr>
          <w:caps w:val="0"/>
        </w:rPr>
        <w:fldChar w:fldCharType="begin"/>
      </w:r>
      <w:r w:rsidR="0090495B" w:rsidRPr="0090495B">
        <w:rPr>
          <w:caps w:val="0"/>
        </w:rPr>
        <w:instrText xml:space="preserve"> TOC \o "1-6" \h \z \t "Append-Cover,1" </w:instrText>
      </w:r>
      <w:r w:rsidRPr="0090495B">
        <w:rPr>
          <w:caps w:val="0"/>
        </w:rPr>
        <w:fldChar w:fldCharType="separate"/>
      </w:r>
      <w:hyperlink w:anchor="_Toc487200815" w:history="1">
        <w:r w:rsidR="0044325E" w:rsidRPr="00706BA3">
          <w:rPr>
            <w:rStyle w:val="Hyperlink"/>
            <w:noProof/>
          </w:rPr>
          <w:t>LIST OF TABLES</w:t>
        </w:r>
        <w:r w:rsidR="0044325E">
          <w:rPr>
            <w:noProof/>
            <w:webHidden/>
          </w:rPr>
          <w:tab/>
        </w:r>
        <w:r w:rsidR="0044325E">
          <w:rPr>
            <w:noProof/>
            <w:webHidden/>
          </w:rPr>
          <w:fldChar w:fldCharType="begin"/>
        </w:r>
        <w:r w:rsidR="0044325E">
          <w:rPr>
            <w:noProof/>
            <w:webHidden/>
          </w:rPr>
          <w:instrText xml:space="preserve"> PAGEREF _Toc487200815 \h </w:instrText>
        </w:r>
        <w:r w:rsidR="0044325E">
          <w:rPr>
            <w:noProof/>
            <w:webHidden/>
          </w:rPr>
        </w:r>
        <w:r w:rsidR="0044325E">
          <w:rPr>
            <w:noProof/>
            <w:webHidden/>
          </w:rPr>
          <w:fldChar w:fldCharType="separate"/>
        </w:r>
        <w:r w:rsidR="0044325E">
          <w:rPr>
            <w:noProof/>
            <w:webHidden/>
          </w:rPr>
          <w:t>ii</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16" w:history="1">
        <w:r w:rsidR="0044325E" w:rsidRPr="00706BA3">
          <w:rPr>
            <w:rStyle w:val="Hyperlink"/>
            <w:noProof/>
          </w:rPr>
          <w:t>LIST OF FIGURES</w:t>
        </w:r>
        <w:r w:rsidR="0044325E">
          <w:rPr>
            <w:noProof/>
            <w:webHidden/>
          </w:rPr>
          <w:tab/>
        </w:r>
        <w:r w:rsidR="0044325E">
          <w:rPr>
            <w:noProof/>
            <w:webHidden/>
          </w:rPr>
          <w:fldChar w:fldCharType="begin"/>
        </w:r>
        <w:r w:rsidR="0044325E">
          <w:rPr>
            <w:noProof/>
            <w:webHidden/>
          </w:rPr>
          <w:instrText xml:space="preserve"> PAGEREF _Toc487200816 \h </w:instrText>
        </w:r>
        <w:r w:rsidR="0044325E">
          <w:rPr>
            <w:noProof/>
            <w:webHidden/>
          </w:rPr>
        </w:r>
        <w:r w:rsidR="0044325E">
          <w:rPr>
            <w:noProof/>
            <w:webHidden/>
          </w:rPr>
          <w:fldChar w:fldCharType="separate"/>
        </w:r>
        <w:r w:rsidR="0044325E">
          <w:rPr>
            <w:noProof/>
            <w:webHidden/>
          </w:rPr>
          <w:t>ii</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17" w:history="1">
        <w:r w:rsidR="0044325E" w:rsidRPr="00706BA3">
          <w:rPr>
            <w:rStyle w:val="Hyperlink"/>
            <w:noProof/>
          </w:rPr>
          <w:t>LIST OF APPENDICES</w:t>
        </w:r>
        <w:r w:rsidR="0044325E">
          <w:rPr>
            <w:noProof/>
            <w:webHidden/>
          </w:rPr>
          <w:tab/>
        </w:r>
        <w:r w:rsidR="0044325E">
          <w:rPr>
            <w:noProof/>
            <w:webHidden/>
          </w:rPr>
          <w:fldChar w:fldCharType="begin"/>
        </w:r>
        <w:r w:rsidR="0044325E">
          <w:rPr>
            <w:noProof/>
            <w:webHidden/>
          </w:rPr>
          <w:instrText xml:space="preserve"> PAGEREF _Toc487200817 \h </w:instrText>
        </w:r>
        <w:r w:rsidR="0044325E">
          <w:rPr>
            <w:noProof/>
            <w:webHidden/>
          </w:rPr>
        </w:r>
        <w:r w:rsidR="0044325E">
          <w:rPr>
            <w:noProof/>
            <w:webHidden/>
          </w:rPr>
          <w:fldChar w:fldCharType="separate"/>
        </w:r>
        <w:r w:rsidR="0044325E">
          <w:rPr>
            <w:noProof/>
            <w:webHidden/>
          </w:rPr>
          <w:t>iv</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18" w:history="1">
        <w:r w:rsidR="0044325E" w:rsidRPr="00706BA3">
          <w:rPr>
            <w:rStyle w:val="Hyperlink"/>
            <w:noProof/>
          </w:rPr>
          <w:t>Abstract</w:t>
        </w:r>
        <w:r w:rsidR="0044325E">
          <w:rPr>
            <w:noProof/>
            <w:webHidden/>
          </w:rPr>
          <w:tab/>
        </w:r>
        <w:r w:rsidR="0044325E">
          <w:rPr>
            <w:noProof/>
            <w:webHidden/>
          </w:rPr>
          <w:fldChar w:fldCharType="begin"/>
        </w:r>
        <w:r w:rsidR="0044325E">
          <w:rPr>
            <w:noProof/>
            <w:webHidden/>
          </w:rPr>
          <w:instrText xml:space="preserve"> PAGEREF _Toc487200818 \h </w:instrText>
        </w:r>
        <w:r w:rsidR="0044325E">
          <w:rPr>
            <w:noProof/>
            <w:webHidden/>
          </w:rPr>
        </w:r>
        <w:r w:rsidR="0044325E">
          <w:rPr>
            <w:noProof/>
            <w:webHidden/>
          </w:rPr>
          <w:fldChar w:fldCharType="separate"/>
        </w:r>
        <w:r w:rsidR="0044325E">
          <w:rPr>
            <w:noProof/>
            <w:webHidden/>
          </w:rPr>
          <w:t>1</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19" w:history="1">
        <w:r w:rsidR="0044325E" w:rsidRPr="00706BA3">
          <w:rPr>
            <w:rStyle w:val="Hyperlink"/>
            <w:noProof/>
          </w:rPr>
          <w:t>Introduction</w:t>
        </w:r>
        <w:r w:rsidR="0044325E">
          <w:rPr>
            <w:noProof/>
            <w:webHidden/>
          </w:rPr>
          <w:tab/>
        </w:r>
        <w:r w:rsidR="0044325E">
          <w:rPr>
            <w:noProof/>
            <w:webHidden/>
          </w:rPr>
          <w:fldChar w:fldCharType="begin"/>
        </w:r>
        <w:r w:rsidR="0044325E">
          <w:rPr>
            <w:noProof/>
            <w:webHidden/>
          </w:rPr>
          <w:instrText xml:space="preserve"> PAGEREF _Toc487200819 \h </w:instrText>
        </w:r>
        <w:r w:rsidR="0044325E">
          <w:rPr>
            <w:noProof/>
            <w:webHidden/>
          </w:rPr>
        </w:r>
        <w:r w:rsidR="0044325E">
          <w:rPr>
            <w:noProof/>
            <w:webHidden/>
          </w:rPr>
          <w:fldChar w:fldCharType="separate"/>
        </w:r>
        <w:r w:rsidR="0044325E">
          <w:rPr>
            <w:noProof/>
            <w:webHidden/>
          </w:rPr>
          <w:t>1</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20" w:history="1">
        <w:r w:rsidR="0044325E" w:rsidRPr="00706BA3">
          <w:rPr>
            <w:rStyle w:val="Hyperlink"/>
            <w:noProof/>
          </w:rPr>
          <w:t>Methods</w:t>
        </w:r>
        <w:r w:rsidR="0044325E">
          <w:rPr>
            <w:noProof/>
            <w:webHidden/>
          </w:rPr>
          <w:tab/>
        </w:r>
        <w:r w:rsidR="0044325E">
          <w:rPr>
            <w:noProof/>
            <w:webHidden/>
          </w:rPr>
          <w:fldChar w:fldCharType="begin"/>
        </w:r>
        <w:r w:rsidR="0044325E">
          <w:rPr>
            <w:noProof/>
            <w:webHidden/>
          </w:rPr>
          <w:instrText xml:space="preserve"> PAGEREF _Toc487200820 \h </w:instrText>
        </w:r>
        <w:r w:rsidR="0044325E">
          <w:rPr>
            <w:noProof/>
            <w:webHidden/>
          </w:rPr>
        </w:r>
        <w:r w:rsidR="0044325E">
          <w:rPr>
            <w:noProof/>
            <w:webHidden/>
          </w:rPr>
          <w:fldChar w:fldCharType="separate"/>
        </w:r>
        <w:r w:rsidR="0044325E">
          <w:rPr>
            <w:noProof/>
            <w:webHidden/>
          </w:rPr>
          <w:t>4</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21" w:history="1">
        <w:r w:rsidR="0044325E" w:rsidRPr="00706BA3">
          <w:rPr>
            <w:rStyle w:val="Hyperlink"/>
            <w:noProof/>
          </w:rPr>
          <w:t>Smolt Production</w:t>
        </w:r>
        <w:r w:rsidR="0044325E">
          <w:rPr>
            <w:noProof/>
            <w:webHidden/>
          </w:rPr>
          <w:tab/>
        </w:r>
        <w:r w:rsidR="0044325E">
          <w:rPr>
            <w:noProof/>
            <w:webHidden/>
          </w:rPr>
          <w:fldChar w:fldCharType="begin"/>
        </w:r>
        <w:r w:rsidR="0044325E">
          <w:rPr>
            <w:noProof/>
            <w:webHidden/>
          </w:rPr>
          <w:instrText xml:space="preserve"> PAGEREF _Toc487200821 \h </w:instrText>
        </w:r>
        <w:r w:rsidR="0044325E">
          <w:rPr>
            <w:noProof/>
            <w:webHidden/>
          </w:rPr>
        </w:r>
        <w:r w:rsidR="0044325E">
          <w:rPr>
            <w:noProof/>
            <w:webHidden/>
          </w:rPr>
          <w:fldChar w:fldCharType="separate"/>
        </w:r>
        <w:r w:rsidR="0044325E">
          <w:rPr>
            <w:noProof/>
            <w:webHidden/>
          </w:rPr>
          <w:t>4</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22" w:history="1">
        <w:r w:rsidR="0044325E" w:rsidRPr="00706BA3">
          <w:rPr>
            <w:rStyle w:val="Hyperlink"/>
            <w:noProof/>
          </w:rPr>
          <w:t>Smolt and Presmolt Tagging and Sampling</w:t>
        </w:r>
        <w:r w:rsidR="0044325E">
          <w:rPr>
            <w:noProof/>
            <w:webHidden/>
          </w:rPr>
          <w:tab/>
        </w:r>
        <w:r w:rsidR="0044325E">
          <w:rPr>
            <w:noProof/>
            <w:webHidden/>
          </w:rPr>
          <w:fldChar w:fldCharType="begin"/>
        </w:r>
        <w:r w:rsidR="0044325E">
          <w:rPr>
            <w:noProof/>
            <w:webHidden/>
          </w:rPr>
          <w:instrText xml:space="preserve"> PAGEREF _Toc487200822 \h </w:instrText>
        </w:r>
        <w:r w:rsidR="0044325E">
          <w:rPr>
            <w:noProof/>
            <w:webHidden/>
          </w:rPr>
        </w:r>
        <w:r w:rsidR="0044325E">
          <w:rPr>
            <w:noProof/>
            <w:webHidden/>
          </w:rPr>
          <w:fldChar w:fldCharType="separate"/>
        </w:r>
        <w:r w:rsidR="0044325E">
          <w:rPr>
            <w:noProof/>
            <w:webHidden/>
          </w:rPr>
          <w:t>4</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23" w:history="1">
        <w:r w:rsidR="0044325E" w:rsidRPr="00706BA3">
          <w:rPr>
            <w:rStyle w:val="Hyperlink"/>
            <w:noProof/>
          </w:rPr>
          <w:t>Estimation of Smolt Abundance</w:t>
        </w:r>
        <w:r w:rsidR="0044325E">
          <w:rPr>
            <w:noProof/>
            <w:webHidden/>
          </w:rPr>
          <w:tab/>
        </w:r>
        <w:r w:rsidR="0044325E">
          <w:rPr>
            <w:noProof/>
            <w:webHidden/>
          </w:rPr>
          <w:fldChar w:fldCharType="begin"/>
        </w:r>
        <w:r w:rsidR="0044325E">
          <w:rPr>
            <w:noProof/>
            <w:webHidden/>
          </w:rPr>
          <w:instrText xml:space="preserve"> PAGEREF _Toc487200823 \h </w:instrText>
        </w:r>
        <w:r w:rsidR="0044325E">
          <w:rPr>
            <w:noProof/>
            <w:webHidden/>
          </w:rPr>
        </w:r>
        <w:r w:rsidR="0044325E">
          <w:rPr>
            <w:noProof/>
            <w:webHidden/>
          </w:rPr>
          <w:fldChar w:fldCharType="separate"/>
        </w:r>
        <w:r w:rsidR="0044325E">
          <w:rPr>
            <w:noProof/>
            <w:webHidden/>
          </w:rPr>
          <w:t>7</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24" w:history="1">
        <w:r w:rsidR="0044325E" w:rsidRPr="00706BA3">
          <w:rPr>
            <w:rStyle w:val="Hyperlink"/>
            <w:noProof/>
          </w:rPr>
          <w:t>Relationships Between Climate and Smolt Production</w:t>
        </w:r>
        <w:r w:rsidR="0044325E">
          <w:rPr>
            <w:noProof/>
            <w:webHidden/>
          </w:rPr>
          <w:tab/>
        </w:r>
        <w:r w:rsidR="0044325E">
          <w:rPr>
            <w:noProof/>
            <w:webHidden/>
          </w:rPr>
          <w:fldChar w:fldCharType="begin"/>
        </w:r>
        <w:r w:rsidR="0044325E">
          <w:rPr>
            <w:noProof/>
            <w:webHidden/>
          </w:rPr>
          <w:instrText xml:space="preserve"> PAGEREF _Toc487200824 \h </w:instrText>
        </w:r>
        <w:r w:rsidR="0044325E">
          <w:rPr>
            <w:noProof/>
            <w:webHidden/>
          </w:rPr>
        </w:r>
        <w:r w:rsidR="0044325E">
          <w:rPr>
            <w:noProof/>
            <w:webHidden/>
          </w:rPr>
          <w:fldChar w:fldCharType="separate"/>
        </w:r>
        <w:r w:rsidR="0044325E">
          <w:rPr>
            <w:noProof/>
            <w:webHidden/>
          </w:rPr>
          <w:t>9</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25" w:history="1">
        <w:r w:rsidR="0044325E" w:rsidRPr="00706BA3">
          <w:rPr>
            <w:rStyle w:val="Hyperlink"/>
            <w:noProof/>
          </w:rPr>
          <w:t>Adult Escapement</w:t>
        </w:r>
        <w:r w:rsidR="0044325E">
          <w:rPr>
            <w:noProof/>
            <w:webHidden/>
          </w:rPr>
          <w:tab/>
        </w:r>
        <w:r w:rsidR="0044325E">
          <w:rPr>
            <w:noProof/>
            <w:webHidden/>
          </w:rPr>
          <w:fldChar w:fldCharType="begin"/>
        </w:r>
        <w:r w:rsidR="0044325E">
          <w:rPr>
            <w:noProof/>
            <w:webHidden/>
          </w:rPr>
          <w:instrText xml:space="preserve"> PAGEREF _Toc487200825 \h </w:instrText>
        </w:r>
        <w:r w:rsidR="0044325E">
          <w:rPr>
            <w:noProof/>
            <w:webHidden/>
          </w:rPr>
        </w:r>
        <w:r w:rsidR="0044325E">
          <w:rPr>
            <w:noProof/>
            <w:webHidden/>
          </w:rPr>
          <w:fldChar w:fldCharType="separate"/>
        </w:r>
        <w:r w:rsidR="0044325E">
          <w:rPr>
            <w:noProof/>
            <w:webHidden/>
          </w:rPr>
          <w:t>9</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26" w:history="1">
        <w:r w:rsidR="0044325E" w:rsidRPr="00706BA3">
          <w:rPr>
            <w:rStyle w:val="Hyperlink"/>
            <w:noProof/>
          </w:rPr>
          <w:t>Escapement Surveys</w:t>
        </w:r>
        <w:r w:rsidR="0044325E">
          <w:rPr>
            <w:noProof/>
            <w:webHidden/>
          </w:rPr>
          <w:tab/>
        </w:r>
        <w:r w:rsidR="0044325E">
          <w:rPr>
            <w:noProof/>
            <w:webHidden/>
          </w:rPr>
          <w:fldChar w:fldCharType="begin"/>
        </w:r>
        <w:r w:rsidR="0044325E">
          <w:rPr>
            <w:noProof/>
            <w:webHidden/>
          </w:rPr>
          <w:instrText xml:space="preserve"> PAGEREF _Toc487200826 \h </w:instrText>
        </w:r>
        <w:r w:rsidR="0044325E">
          <w:rPr>
            <w:noProof/>
            <w:webHidden/>
          </w:rPr>
        </w:r>
        <w:r w:rsidR="0044325E">
          <w:rPr>
            <w:noProof/>
            <w:webHidden/>
          </w:rPr>
          <w:fldChar w:fldCharType="separate"/>
        </w:r>
        <w:r w:rsidR="0044325E">
          <w:rPr>
            <w:noProof/>
            <w:webHidden/>
          </w:rPr>
          <w:t>9</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27" w:history="1">
        <w:r w:rsidR="0044325E" w:rsidRPr="00706BA3">
          <w:rPr>
            <w:rStyle w:val="Hyperlink"/>
            <w:noProof/>
          </w:rPr>
          <w:t>Escapement Survey Expansion</w:t>
        </w:r>
        <w:r w:rsidR="0044325E">
          <w:rPr>
            <w:noProof/>
            <w:webHidden/>
          </w:rPr>
          <w:tab/>
        </w:r>
        <w:r w:rsidR="0044325E">
          <w:rPr>
            <w:noProof/>
            <w:webHidden/>
          </w:rPr>
          <w:fldChar w:fldCharType="begin"/>
        </w:r>
        <w:r w:rsidR="0044325E">
          <w:rPr>
            <w:noProof/>
            <w:webHidden/>
          </w:rPr>
          <w:instrText xml:space="preserve"> PAGEREF _Toc487200827 \h </w:instrText>
        </w:r>
        <w:r w:rsidR="0044325E">
          <w:rPr>
            <w:noProof/>
            <w:webHidden/>
          </w:rPr>
        </w:r>
        <w:r w:rsidR="0044325E">
          <w:rPr>
            <w:noProof/>
            <w:webHidden/>
          </w:rPr>
          <w:fldChar w:fldCharType="separate"/>
        </w:r>
        <w:r w:rsidR="0044325E">
          <w:rPr>
            <w:noProof/>
            <w:webHidden/>
          </w:rPr>
          <w:t>11</w:t>
        </w:r>
        <w:r w:rsidR="0044325E">
          <w:rPr>
            <w:noProof/>
            <w:webHidden/>
          </w:rPr>
          <w:fldChar w:fldCharType="end"/>
        </w:r>
      </w:hyperlink>
    </w:p>
    <w:p w:rsidR="0044325E" w:rsidRDefault="00281491">
      <w:pPr>
        <w:pStyle w:val="TOC4"/>
        <w:rPr>
          <w:rFonts w:asciiTheme="minorHAnsi" w:eastAsiaTheme="minorEastAsia" w:hAnsiTheme="minorHAnsi" w:cstheme="minorBidi"/>
          <w:noProof/>
          <w:sz w:val="22"/>
          <w:szCs w:val="22"/>
        </w:rPr>
      </w:pPr>
      <w:hyperlink w:anchor="_Toc487200828" w:history="1">
        <w:r w:rsidR="0044325E" w:rsidRPr="00706BA3">
          <w:rPr>
            <w:rStyle w:val="Hyperlink"/>
            <w:noProof/>
          </w:rPr>
          <w:t>Calibration Based on Exploitation Data</w:t>
        </w:r>
        <w:r w:rsidR="0044325E">
          <w:rPr>
            <w:noProof/>
            <w:webHidden/>
          </w:rPr>
          <w:tab/>
        </w:r>
        <w:r w:rsidR="0044325E">
          <w:rPr>
            <w:noProof/>
            <w:webHidden/>
          </w:rPr>
          <w:fldChar w:fldCharType="begin"/>
        </w:r>
        <w:r w:rsidR="0044325E">
          <w:rPr>
            <w:noProof/>
            <w:webHidden/>
          </w:rPr>
          <w:instrText xml:space="preserve"> PAGEREF _Toc487200828 \h </w:instrText>
        </w:r>
        <w:r w:rsidR="0044325E">
          <w:rPr>
            <w:noProof/>
            <w:webHidden/>
          </w:rPr>
        </w:r>
        <w:r w:rsidR="0044325E">
          <w:rPr>
            <w:noProof/>
            <w:webHidden/>
          </w:rPr>
          <w:fldChar w:fldCharType="separate"/>
        </w:r>
        <w:r w:rsidR="0044325E">
          <w:rPr>
            <w:noProof/>
            <w:webHidden/>
          </w:rPr>
          <w:t>13</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29" w:history="1">
        <w:r w:rsidR="0044325E" w:rsidRPr="00706BA3">
          <w:rPr>
            <w:rStyle w:val="Hyperlink"/>
            <w:noProof/>
          </w:rPr>
          <w:t>Estimation of Age Composition</w:t>
        </w:r>
        <w:r w:rsidR="0044325E">
          <w:rPr>
            <w:noProof/>
            <w:webHidden/>
          </w:rPr>
          <w:tab/>
        </w:r>
        <w:r w:rsidR="0044325E">
          <w:rPr>
            <w:noProof/>
            <w:webHidden/>
          </w:rPr>
          <w:fldChar w:fldCharType="begin"/>
        </w:r>
        <w:r w:rsidR="0044325E">
          <w:rPr>
            <w:noProof/>
            <w:webHidden/>
          </w:rPr>
          <w:instrText xml:space="preserve"> PAGEREF _Toc487200829 \h </w:instrText>
        </w:r>
        <w:r w:rsidR="0044325E">
          <w:rPr>
            <w:noProof/>
            <w:webHidden/>
          </w:rPr>
        </w:r>
        <w:r w:rsidR="0044325E">
          <w:rPr>
            <w:noProof/>
            <w:webHidden/>
          </w:rPr>
          <w:fldChar w:fldCharType="separate"/>
        </w:r>
        <w:r w:rsidR="0044325E">
          <w:rPr>
            <w:noProof/>
            <w:webHidden/>
          </w:rPr>
          <w:t>15</w:t>
        </w:r>
        <w:r w:rsidR="0044325E">
          <w:rPr>
            <w:noProof/>
            <w:webHidden/>
          </w:rPr>
          <w:fldChar w:fldCharType="end"/>
        </w:r>
      </w:hyperlink>
    </w:p>
    <w:p w:rsidR="0044325E" w:rsidRDefault="00281491">
      <w:pPr>
        <w:pStyle w:val="TOC4"/>
        <w:rPr>
          <w:rFonts w:asciiTheme="minorHAnsi" w:eastAsiaTheme="minorEastAsia" w:hAnsiTheme="minorHAnsi" w:cstheme="minorBidi"/>
          <w:noProof/>
          <w:sz w:val="22"/>
          <w:szCs w:val="22"/>
        </w:rPr>
      </w:pPr>
      <w:hyperlink w:anchor="_Toc487200830" w:history="1">
        <w:r w:rsidR="0044325E" w:rsidRPr="00706BA3">
          <w:rPr>
            <w:rStyle w:val="Hyperlink"/>
            <w:noProof/>
          </w:rPr>
          <w:t>Aging Validation Study</w:t>
        </w:r>
        <w:r w:rsidR="0044325E">
          <w:rPr>
            <w:noProof/>
            <w:webHidden/>
          </w:rPr>
          <w:tab/>
        </w:r>
        <w:r w:rsidR="0044325E">
          <w:rPr>
            <w:noProof/>
            <w:webHidden/>
          </w:rPr>
          <w:fldChar w:fldCharType="begin"/>
        </w:r>
        <w:r w:rsidR="0044325E">
          <w:rPr>
            <w:noProof/>
            <w:webHidden/>
          </w:rPr>
          <w:instrText xml:space="preserve"> PAGEREF _Toc487200830 \h </w:instrText>
        </w:r>
        <w:r w:rsidR="0044325E">
          <w:rPr>
            <w:noProof/>
            <w:webHidden/>
          </w:rPr>
        </w:r>
        <w:r w:rsidR="0044325E">
          <w:rPr>
            <w:noProof/>
            <w:webHidden/>
          </w:rPr>
          <w:fldChar w:fldCharType="separate"/>
        </w:r>
        <w:r w:rsidR="0044325E">
          <w:rPr>
            <w:noProof/>
            <w:webHidden/>
          </w:rPr>
          <w:t>16</w:t>
        </w:r>
        <w:r w:rsidR="0044325E">
          <w:rPr>
            <w:noProof/>
            <w:webHidden/>
          </w:rPr>
          <w:fldChar w:fldCharType="end"/>
        </w:r>
      </w:hyperlink>
    </w:p>
    <w:p w:rsidR="0044325E" w:rsidRDefault="00281491">
      <w:pPr>
        <w:pStyle w:val="TOC4"/>
        <w:rPr>
          <w:rFonts w:asciiTheme="minorHAnsi" w:eastAsiaTheme="minorEastAsia" w:hAnsiTheme="minorHAnsi" w:cstheme="minorBidi"/>
          <w:noProof/>
          <w:sz w:val="22"/>
          <w:szCs w:val="22"/>
        </w:rPr>
      </w:pPr>
      <w:hyperlink w:anchor="_Toc487200831" w:history="1">
        <w:r w:rsidR="0044325E" w:rsidRPr="00706BA3">
          <w:rPr>
            <w:rStyle w:val="Hyperlink"/>
            <w:noProof/>
          </w:rPr>
          <w:t>Fry Survival</w:t>
        </w:r>
        <w:r w:rsidR="0044325E">
          <w:rPr>
            <w:noProof/>
            <w:webHidden/>
          </w:rPr>
          <w:tab/>
        </w:r>
        <w:r w:rsidR="0044325E">
          <w:rPr>
            <w:noProof/>
            <w:webHidden/>
          </w:rPr>
          <w:fldChar w:fldCharType="begin"/>
        </w:r>
        <w:r w:rsidR="0044325E">
          <w:rPr>
            <w:noProof/>
            <w:webHidden/>
          </w:rPr>
          <w:instrText xml:space="preserve"> PAGEREF _Toc487200831 \h </w:instrText>
        </w:r>
        <w:r w:rsidR="0044325E">
          <w:rPr>
            <w:noProof/>
            <w:webHidden/>
          </w:rPr>
        </w:r>
        <w:r w:rsidR="0044325E">
          <w:rPr>
            <w:noProof/>
            <w:webHidden/>
          </w:rPr>
          <w:fldChar w:fldCharType="separate"/>
        </w:r>
        <w:r w:rsidR="0044325E">
          <w:rPr>
            <w:noProof/>
            <w:webHidden/>
          </w:rPr>
          <w:t>16</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32" w:history="1">
        <w:r w:rsidR="0044325E" w:rsidRPr="00706BA3">
          <w:rPr>
            <w:rStyle w:val="Hyperlink"/>
            <w:noProof/>
          </w:rPr>
          <w:t>Estimation of Harvest</w:t>
        </w:r>
        <w:r w:rsidR="0044325E">
          <w:rPr>
            <w:noProof/>
            <w:webHidden/>
          </w:rPr>
          <w:tab/>
        </w:r>
        <w:r w:rsidR="0044325E">
          <w:rPr>
            <w:noProof/>
            <w:webHidden/>
          </w:rPr>
          <w:fldChar w:fldCharType="begin"/>
        </w:r>
        <w:r w:rsidR="0044325E">
          <w:rPr>
            <w:noProof/>
            <w:webHidden/>
          </w:rPr>
          <w:instrText xml:space="preserve"> PAGEREF _Toc487200832 \h </w:instrText>
        </w:r>
        <w:r w:rsidR="0044325E">
          <w:rPr>
            <w:noProof/>
            <w:webHidden/>
          </w:rPr>
        </w:r>
        <w:r w:rsidR="0044325E">
          <w:rPr>
            <w:noProof/>
            <w:webHidden/>
          </w:rPr>
          <w:fldChar w:fldCharType="separate"/>
        </w:r>
        <w:r w:rsidR="0044325E">
          <w:rPr>
            <w:noProof/>
            <w:webHidden/>
          </w:rPr>
          <w:t>18</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33" w:history="1">
        <w:r w:rsidR="0044325E" w:rsidRPr="00706BA3">
          <w:rPr>
            <w:rStyle w:val="Hyperlink"/>
            <w:noProof/>
          </w:rPr>
          <w:t>Adult Abundance, Exploitation Rate, and Marine Survival</w:t>
        </w:r>
        <w:r w:rsidR="0044325E">
          <w:rPr>
            <w:noProof/>
            <w:webHidden/>
          </w:rPr>
          <w:tab/>
        </w:r>
        <w:r w:rsidR="0044325E">
          <w:rPr>
            <w:noProof/>
            <w:webHidden/>
          </w:rPr>
          <w:fldChar w:fldCharType="begin"/>
        </w:r>
        <w:r w:rsidR="0044325E">
          <w:rPr>
            <w:noProof/>
            <w:webHidden/>
          </w:rPr>
          <w:instrText xml:space="preserve"> PAGEREF _Toc487200833 \h </w:instrText>
        </w:r>
        <w:r w:rsidR="0044325E">
          <w:rPr>
            <w:noProof/>
            <w:webHidden/>
          </w:rPr>
        </w:r>
        <w:r w:rsidR="0044325E">
          <w:rPr>
            <w:noProof/>
            <w:webHidden/>
          </w:rPr>
          <w:fldChar w:fldCharType="separate"/>
        </w:r>
        <w:r w:rsidR="0044325E">
          <w:rPr>
            <w:noProof/>
            <w:webHidden/>
          </w:rPr>
          <w:t>18</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34" w:history="1">
        <w:r w:rsidR="0044325E" w:rsidRPr="00706BA3">
          <w:rPr>
            <w:rStyle w:val="Hyperlink"/>
            <w:noProof/>
          </w:rPr>
          <w:t>Removal Rate</w:t>
        </w:r>
        <w:r w:rsidR="0044325E">
          <w:rPr>
            <w:noProof/>
            <w:webHidden/>
          </w:rPr>
          <w:tab/>
        </w:r>
        <w:r w:rsidR="0044325E">
          <w:rPr>
            <w:noProof/>
            <w:webHidden/>
          </w:rPr>
          <w:fldChar w:fldCharType="begin"/>
        </w:r>
        <w:r w:rsidR="0044325E">
          <w:rPr>
            <w:noProof/>
            <w:webHidden/>
          </w:rPr>
          <w:instrText xml:space="preserve"> PAGEREF _Toc487200834 \h </w:instrText>
        </w:r>
        <w:r w:rsidR="0044325E">
          <w:rPr>
            <w:noProof/>
            <w:webHidden/>
          </w:rPr>
        </w:r>
        <w:r w:rsidR="0044325E">
          <w:rPr>
            <w:noProof/>
            <w:webHidden/>
          </w:rPr>
          <w:fldChar w:fldCharType="separate"/>
        </w:r>
        <w:r w:rsidR="0044325E">
          <w:rPr>
            <w:noProof/>
            <w:webHidden/>
          </w:rPr>
          <w:t>19</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35" w:history="1">
        <w:r w:rsidR="0044325E" w:rsidRPr="00706BA3">
          <w:rPr>
            <w:rStyle w:val="Hyperlink"/>
            <w:noProof/>
          </w:rPr>
          <w:t>Spawner-Recruit Analysis</w:t>
        </w:r>
        <w:r w:rsidR="0044325E">
          <w:rPr>
            <w:noProof/>
            <w:webHidden/>
          </w:rPr>
          <w:tab/>
        </w:r>
        <w:r w:rsidR="0044325E">
          <w:rPr>
            <w:noProof/>
            <w:webHidden/>
          </w:rPr>
          <w:fldChar w:fldCharType="begin"/>
        </w:r>
        <w:r w:rsidR="0044325E">
          <w:rPr>
            <w:noProof/>
            <w:webHidden/>
          </w:rPr>
          <w:instrText xml:space="preserve"> PAGEREF _Toc487200835 \h </w:instrText>
        </w:r>
        <w:r w:rsidR="0044325E">
          <w:rPr>
            <w:noProof/>
            <w:webHidden/>
          </w:rPr>
        </w:r>
        <w:r w:rsidR="0044325E">
          <w:rPr>
            <w:noProof/>
            <w:webHidden/>
          </w:rPr>
          <w:fldChar w:fldCharType="separate"/>
        </w:r>
        <w:r w:rsidR="0044325E">
          <w:rPr>
            <w:noProof/>
            <w:webHidden/>
          </w:rPr>
          <w:t>19</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36" w:history="1">
        <w:r w:rsidR="0044325E" w:rsidRPr="00706BA3">
          <w:rPr>
            <w:rStyle w:val="Hyperlink"/>
            <w:noProof/>
          </w:rPr>
          <w:t>Fishery Selection</w:t>
        </w:r>
        <w:r w:rsidR="0044325E">
          <w:rPr>
            <w:noProof/>
            <w:webHidden/>
          </w:rPr>
          <w:tab/>
        </w:r>
        <w:r w:rsidR="0044325E">
          <w:rPr>
            <w:noProof/>
            <w:webHidden/>
          </w:rPr>
          <w:fldChar w:fldCharType="begin"/>
        </w:r>
        <w:r w:rsidR="0044325E">
          <w:rPr>
            <w:noProof/>
            <w:webHidden/>
          </w:rPr>
          <w:instrText xml:space="preserve"> PAGEREF _Toc487200836 \h </w:instrText>
        </w:r>
        <w:r w:rsidR="0044325E">
          <w:rPr>
            <w:noProof/>
            <w:webHidden/>
          </w:rPr>
        </w:r>
        <w:r w:rsidR="0044325E">
          <w:rPr>
            <w:noProof/>
            <w:webHidden/>
          </w:rPr>
          <w:fldChar w:fldCharType="separate"/>
        </w:r>
        <w:r w:rsidR="0044325E">
          <w:rPr>
            <w:noProof/>
            <w:webHidden/>
          </w:rPr>
          <w:t>21</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37" w:history="1">
        <w:r w:rsidR="0044325E" w:rsidRPr="00706BA3">
          <w:rPr>
            <w:rStyle w:val="Hyperlink"/>
            <w:noProof/>
          </w:rPr>
          <w:t>Results</w:t>
        </w:r>
        <w:r w:rsidR="0044325E">
          <w:rPr>
            <w:noProof/>
            <w:webHidden/>
          </w:rPr>
          <w:tab/>
        </w:r>
        <w:r w:rsidR="0044325E">
          <w:rPr>
            <w:noProof/>
            <w:webHidden/>
          </w:rPr>
          <w:fldChar w:fldCharType="begin"/>
        </w:r>
        <w:r w:rsidR="0044325E">
          <w:rPr>
            <w:noProof/>
            <w:webHidden/>
          </w:rPr>
          <w:instrText xml:space="preserve"> PAGEREF _Toc487200837 \h </w:instrText>
        </w:r>
        <w:r w:rsidR="0044325E">
          <w:rPr>
            <w:noProof/>
            <w:webHidden/>
          </w:rPr>
        </w:r>
        <w:r w:rsidR="0044325E">
          <w:rPr>
            <w:noProof/>
            <w:webHidden/>
          </w:rPr>
          <w:fldChar w:fldCharType="separate"/>
        </w:r>
        <w:r w:rsidR="0044325E">
          <w:rPr>
            <w:noProof/>
            <w:webHidden/>
          </w:rPr>
          <w:t>23</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38" w:history="1">
        <w:r w:rsidR="0044325E" w:rsidRPr="00706BA3">
          <w:rPr>
            <w:rStyle w:val="Hyperlink"/>
            <w:noProof/>
          </w:rPr>
          <w:t>Number of Fish Tagged</w:t>
        </w:r>
        <w:r w:rsidR="0044325E">
          <w:rPr>
            <w:noProof/>
            <w:webHidden/>
          </w:rPr>
          <w:tab/>
        </w:r>
        <w:r w:rsidR="0044325E">
          <w:rPr>
            <w:noProof/>
            <w:webHidden/>
          </w:rPr>
          <w:fldChar w:fldCharType="begin"/>
        </w:r>
        <w:r w:rsidR="0044325E">
          <w:rPr>
            <w:noProof/>
            <w:webHidden/>
          </w:rPr>
          <w:instrText xml:space="preserve"> PAGEREF _Toc487200838 \h </w:instrText>
        </w:r>
        <w:r w:rsidR="0044325E">
          <w:rPr>
            <w:noProof/>
            <w:webHidden/>
          </w:rPr>
        </w:r>
        <w:r w:rsidR="0044325E">
          <w:rPr>
            <w:noProof/>
            <w:webHidden/>
          </w:rPr>
          <w:fldChar w:fldCharType="separate"/>
        </w:r>
        <w:r w:rsidR="0044325E">
          <w:rPr>
            <w:noProof/>
            <w:webHidden/>
          </w:rPr>
          <w:t>23</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39" w:history="1">
        <w:r w:rsidR="0044325E" w:rsidRPr="00706BA3">
          <w:rPr>
            <w:rStyle w:val="Hyperlink"/>
            <w:noProof/>
          </w:rPr>
          <w:t>Tagging Rate</w:t>
        </w:r>
        <w:r w:rsidR="0044325E">
          <w:rPr>
            <w:noProof/>
            <w:webHidden/>
          </w:rPr>
          <w:tab/>
        </w:r>
        <w:r w:rsidR="0044325E">
          <w:rPr>
            <w:noProof/>
            <w:webHidden/>
          </w:rPr>
          <w:fldChar w:fldCharType="begin"/>
        </w:r>
        <w:r w:rsidR="0044325E">
          <w:rPr>
            <w:noProof/>
            <w:webHidden/>
          </w:rPr>
          <w:instrText xml:space="preserve"> PAGEREF _Toc487200839 \h </w:instrText>
        </w:r>
        <w:r w:rsidR="0044325E">
          <w:rPr>
            <w:noProof/>
            <w:webHidden/>
          </w:rPr>
        </w:r>
        <w:r w:rsidR="0044325E">
          <w:rPr>
            <w:noProof/>
            <w:webHidden/>
          </w:rPr>
          <w:fldChar w:fldCharType="separate"/>
        </w:r>
        <w:r w:rsidR="0044325E">
          <w:rPr>
            <w:noProof/>
            <w:webHidden/>
          </w:rPr>
          <w:t>23</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40" w:history="1">
        <w:r w:rsidR="0044325E" w:rsidRPr="00706BA3">
          <w:rPr>
            <w:rStyle w:val="Hyperlink"/>
            <w:noProof/>
          </w:rPr>
          <w:t>Fishery Contribution</w:t>
        </w:r>
        <w:r w:rsidR="0044325E">
          <w:rPr>
            <w:noProof/>
            <w:webHidden/>
          </w:rPr>
          <w:tab/>
        </w:r>
        <w:r w:rsidR="0044325E">
          <w:rPr>
            <w:noProof/>
            <w:webHidden/>
          </w:rPr>
          <w:fldChar w:fldCharType="begin"/>
        </w:r>
        <w:r w:rsidR="0044325E">
          <w:rPr>
            <w:noProof/>
            <w:webHidden/>
          </w:rPr>
          <w:instrText xml:space="preserve"> PAGEREF _Toc487200840 \h </w:instrText>
        </w:r>
        <w:r w:rsidR="0044325E">
          <w:rPr>
            <w:noProof/>
            <w:webHidden/>
          </w:rPr>
        </w:r>
        <w:r w:rsidR="0044325E">
          <w:rPr>
            <w:noProof/>
            <w:webHidden/>
          </w:rPr>
          <w:fldChar w:fldCharType="separate"/>
        </w:r>
        <w:r w:rsidR="0044325E">
          <w:rPr>
            <w:noProof/>
            <w:webHidden/>
          </w:rPr>
          <w:t>23</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41" w:history="1">
        <w:r w:rsidR="0044325E" w:rsidRPr="00706BA3">
          <w:rPr>
            <w:rStyle w:val="Hyperlink"/>
            <w:noProof/>
          </w:rPr>
          <w:t>Escapement Survey Counts</w:t>
        </w:r>
        <w:r w:rsidR="0044325E">
          <w:rPr>
            <w:noProof/>
            <w:webHidden/>
          </w:rPr>
          <w:tab/>
        </w:r>
        <w:r w:rsidR="0044325E">
          <w:rPr>
            <w:noProof/>
            <w:webHidden/>
          </w:rPr>
          <w:fldChar w:fldCharType="begin"/>
        </w:r>
        <w:r w:rsidR="0044325E">
          <w:rPr>
            <w:noProof/>
            <w:webHidden/>
          </w:rPr>
          <w:instrText xml:space="preserve"> PAGEREF _Toc487200841 \h </w:instrText>
        </w:r>
        <w:r w:rsidR="0044325E">
          <w:rPr>
            <w:noProof/>
            <w:webHidden/>
          </w:rPr>
        </w:r>
        <w:r w:rsidR="0044325E">
          <w:rPr>
            <w:noProof/>
            <w:webHidden/>
          </w:rPr>
          <w:fldChar w:fldCharType="separate"/>
        </w:r>
        <w:r w:rsidR="0044325E">
          <w:rPr>
            <w:noProof/>
            <w:webHidden/>
          </w:rPr>
          <w:t>24</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42" w:history="1">
        <w:r w:rsidR="0044325E" w:rsidRPr="00706BA3">
          <w:rPr>
            <w:rStyle w:val="Hyperlink"/>
            <w:noProof/>
          </w:rPr>
          <w:t>Expanded Survey Counts</w:t>
        </w:r>
        <w:r w:rsidR="0044325E">
          <w:rPr>
            <w:noProof/>
            <w:webHidden/>
          </w:rPr>
          <w:tab/>
        </w:r>
        <w:r w:rsidR="0044325E">
          <w:rPr>
            <w:noProof/>
            <w:webHidden/>
          </w:rPr>
          <w:fldChar w:fldCharType="begin"/>
        </w:r>
        <w:r w:rsidR="0044325E">
          <w:rPr>
            <w:noProof/>
            <w:webHidden/>
          </w:rPr>
          <w:instrText xml:space="preserve"> PAGEREF _Toc487200842 \h </w:instrText>
        </w:r>
        <w:r w:rsidR="0044325E">
          <w:rPr>
            <w:noProof/>
            <w:webHidden/>
          </w:rPr>
        </w:r>
        <w:r w:rsidR="0044325E">
          <w:rPr>
            <w:noProof/>
            <w:webHidden/>
          </w:rPr>
          <w:fldChar w:fldCharType="separate"/>
        </w:r>
        <w:r w:rsidR="0044325E">
          <w:rPr>
            <w:noProof/>
            <w:webHidden/>
          </w:rPr>
          <w:t>25</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43" w:history="1">
        <w:r w:rsidR="0044325E" w:rsidRPr="00706BA3">
          <w:rPr>
            <w:rStyle w:val="Hyperlink"/>
            <w:noProof/>
          </w:rPr>
          <w:t>Unadjusted Adult Returns</w:t>
        </w:r>
        <w:r w:rsidR="0044325E">
          <w:rPr>
            <w:noProof/>
            <w:webHidden/>
          </w:rPr>
          <w:tab/>
        </w:r>
        <w:r w:rsidR="0044325E">
          <w:rPr>
            <w:noProof/>
            <w:webHidden/>
          </w:rPr>
          <w:fldChar w:fldCharType="begin"/>
        </w:r>
        <w:r w:rsidR="0044325E">
          <w:rPr>
            <w:noProof/>
            <w:webHidden/>
          </w:rPr>
          <w:instrText xml:space="preserve"> PAGEREF _Toc487200843 \h </w:instrText>
        </w:r>
        <w:r w:rsidR="0044325E">
          <w:rPr>
            <w:noProof/>
            <w:webHidden/>
          </w:rPr>
        </w:r>
        <w:r w:rsidR="0044325E">
          <w:rPr>
            <w:noProof/>
            <w:webHidden/>
          </w:rPr>
          <w:fldChar w:fldCharType="separate"/>
        </w:r>
        <w:r w:rsidR="0044325E">
          <w:rPr>
            <w:noProof/>
            <w:webHidden/>
          </w:rPr>
          <w:t>26</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44" w:history="1">
        <w:r w:rsidR="0044325E" w:rsidRPr="00706BA3">
          <w:rPr>
            <w:rStyle w:val="Hyperlink"/>
            <w:noProof/>
          </w:rPr>
          <w:t>Total Return Estimates Based on Expanded Escapement Counts</w:t>
        </w:r>
        <w:r w:rsidR="0044325E">
          <w:rPr>
            <w:noProof/>
            <w:webHidden/>
          </w:rPr>
          <w:tab/>
        </w:r>
        <w:r w:rsidR="0044325E">
          <w:rPr>
            <w:noProof/>
            <w:webHidden/>
          </w:rPr>
          <w:fldChar w:fldCharType="begin"/>
        </w:r>
        <w:r w:rsidR="0044325E">
          <w:rPr>
            <w:noProof/>
            <w:webHidden/>
          </w:rPr>
          <w:instrText xml:space="preserve"> PAGEREF _Toc487200844 \h </w:instrText>
        </w:r>
        <w:r w:rsidR="0044325E">
          <w:rPr>
            <w:noProof/>
            <w:webHidden/>
          </w:rPr>
        </w:r>
        <w:r w:rsidR="0044325E">
          <w:rPr>
            <w:noProof/>
            <w:webHidden/>
          </w:rPr>
          <w:fldChar w:fldCharType="separate"/>
        </w:r>
        <w:r w:rsidR="0044325E">
          <w:rPr>
            <w:noProof/>
            <w:webHidden/>
          </w:rPr>
          <w:t>30</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45" w:history="1">
        <w:r w:rsidR="0044325E" w:rsidRPr="00706BA3">
          <w:rPr>
            <w:rStyle w:val="Hyperlink"/>
            <w:noProof/>
          </w:rPr>
          <w:t>Exploitation rates</w:t>
        </w:r>
        <w:r w:rsidR="0044325E">
          <w:rPr>
            <w:noProof/>
            <w:webHidden/>
          </w:rPr>
          <w:tab/>
        </w:r>
        <w:r w:rsidR="0044325E">
          <w:rPr>
            <w:noProof/>
            <w:webHidden/>
          </w:rPr>
          <w:fldChar w:fldCharType="begin"/>
        </w:r>
        <w:r w:rsidR="0044325E">
          <w:rPr>
            <w:noProof/>
            <w:webHidden/>
          </w:rPr>
          <w:instrText xml:space="preserve"> PAGEREF _Toc487200845 \h </w:instrText>
        </w:r>
        <w:r w:rsidR="0044325E">
          <w:rPr>
            <w:noProof/>
            <w:webHidden/>
          </w:rPr>
        </w:r>
        <w:r w:rsidR="0044325E">
          <w:rPr>
            <w:noProof/>
            <w:webHidden/>
          </w:rPr>
          <w:fldChar w:fldCharType="separate"/>
        </w:r>
        <w:r w:rsidR="0044325E">
          <w:rPr>
            <w:noProof/>
            <w:webHidden/>
          </w:rPr>
          <w:t>31</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46" w:history="1">
        <w:r w:rsidR="0044325E" w:rsidRPr="00706BA3">
          <w:rPr>
            <w:rStyle w:val="Hyperlink"/>
            <w:noProof/>
          </w:rPr>
          <w:t>Removal rates</w:t>
        </w:r>
        <w:r w:rsidR="0044325E">
          <w:rPr>
            <w:noProof/>
            <w:webHidden/>
          </w:rPr>
          <w:tab/>
        </w:r>
        <w:r w:rsidR="0044325E">
          <w:rPr>
            <w:noProof/>
            <w:webHidden/>
          </w:rPr>
          <w:fldChar w:fldCharType="begin"/>
        </w:r>
        <w:r w:rsidR="0044325E">
          <w:rPr>
            <w:noProof/>
            <w:webHidden/>
          </w:rPr>
          <w:instrText xml:space="preserve"> PAGEREF _Toc487200846 \h </w:instrText>
        </w:r>
        <w:r w:rsidR="0044325E">
          <w:rPr>
            <w:noProof/>
            <w:webHidden/>
          </w:rPr>
        </w:r>
        <w:r w:rsidR="0044325E">
          <w:rPr>
            <w:noProof/>
            <w:webHidden/>
          </w:rPr>
          <w:fldChar w:fldCharType="separate"/>
        </w:r>
        <w:r w:rsidR="0044325E">
          <w:rPr>
            <w:noProof/>
            <w:webHidden/>
          </w:rPr>
          <w:t>32</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47" w:history="1">
        <w:r w:rsidR="0044325E" w:rsidRPr="00706BA3">
          <w:rPr>
            <w:rStyle w:val="Hyperlink"/>
            <w:noProof/>
          </w:rPr>
          <w:t>Drift Gillnet Fishery Selection</w:t>
        </w:r>
        <w:r w:rsidR="0044325E">
          <w:rPr>
            <w:noProof/>
            <w:webHidden/>
          </w:rPr>
          <w:tab/>
        </w:r>
        <w:r w:rsidR="0044325E">
          <w:rPr>
            <w:noProof/>
            <w:webHidden/>
          </w:rPr>
          <w:fldChar w:fldCharType="begin"/>
        </w:r>
        <w:r w:rsidR="0044325E">
          <w:rPr>
            <w:noProof/>
            <w:webHidden/>
          </w:rPr>
          <w:instrText xml:space="preserve"> PAGEREF _Toc487200847 \h </w:instrText>
        </w:r>
        <w:r w:rsidR="0044325E">
          <w:rPr>
            <w:noProof/>
            <w:webHidden/>
          </w:rPr>
        </w:r>
        <w:r w:rsidR="0044325E">
          <w:rPr>
            <w:noProof/>
            <w:webHidden/>
          </w:rPr>
          <w:fldChar w:fldCharType="separate"/>
        </w:r>
        <w:r w:rsidR="0044325E">
          <w:rPr>
            <w:noProof/>
            <w:webHidden/>
          </w:rPr>
          <w:t>45</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48" w:history="1">
        <w:r w:rsidR="0044325E" w:rsidRPr="00706BA3">
          <w:rPr>
            <w:rStyle w:val="Hyperlink"/>
            <w:noProof/>
          </w:rPr>
          <w:t>Interaction between Growth, Sex-specific Survival and Fishery Selection</w:t>
        </w:r>
        <w:r w:rsidR="0044325E">
          <w:rPr>
            <w:noProof/>
            <w:webHidden/>
          </w:rPr>
          <w:tab/>
        </w:r>
        <w:r w:rsidR="0044325E">
          <w:rPr>
            <w:noProof/>
            <w:webHidden/>
          </w:rPr>
          <w:fldChar w:fldCharType="begin"/>
        </w:r>
        <w:r w:rsidR="0044325E">
          <w:rPr>
            <w:noProof/>
            <w:webHidden/>
          </w:rPr>
          <w:instrText xml:space="preserve"> PAGEREF _Toc487200848 \h </w:instrText>
        </w:r>
        <w:r w:rsidR="0044325E">
          <w:rPr>
            <w:noProof/>
            <w:webHidden/>
          </w:rPr>
        </w:r>
        <w:r w:rsidR="0044325E">
          <w:rPr>
            <w:noProof/>
            <w:webHidden/>
          </w:rPr>
          <w:fldChar w:fldCharType="separate"/>
        </w:r>
        <w:r w:rsidR="0044325E">
          <w:rPr>
            <w:noProof/>
            <w:webHidden/>
          </w:rPr>
          <w:t>50</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49" w:history="1">
        <w:r w:rsidR="0044325E" w:rsidRPr="00706BA3">
          <w:rPr>
            <w:rStyle w:val="Hyperlink"/>
            <w:noProof/>
          </w:rPr>
          <w:t>Smolt estimates</w:t>
        </w:r>
        <w:r w:rsidR="0044325E">
          <w:rPr>
            <w:noProof/>
            <w:webHidden/>
          </w:rPr>
          <w:tab/>
        </w:r>
        <w:r w:rsidR="0044325E">
          <w:rPr>
            <w:noProof/>
            <w:webHidden/>
          </w:rPr>
          <w:fldChar w:fldCharType="begin"/>
        </w:r>
        <w:r w:rsidR="0044325E">
          <w:rPr>
            <w:noProof/>
            <w:webHidden/>
          </w:rPr>
          <w:instrText xml:space="preserve"> PAGEREF _Toc487200849 \h </w:instrText>
        </w:r>
        <w:r w:rsidR="0044325E">
          <w:rPr>
            <w:noProof/>
            <w:webHidden/>
          </w:rPr>
        </w:r>
        <w:r w:rsidR="0044325E">
          <w:rPr>
            <w:noProof/>
            <w:webHidden/>
          </w:rPr>
          <w:fldChar w:fldCharType="separate"/>
        </w:r>
        <w:r w:rsidR="0044325E">
          <w:rPr>
            <w:noProof/>
            <w:webHidden/>
          </w:rPr>
          <w:t>52</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50" w:history="1">
        <w:r w:rsidR="0044325E" w:rsidRPr="00706BA3">
          <w:rPr>
            <w:rStyle w:val="Hyperlink"/>
            <w:noProof/>
          </w:rPr>
          <w:t>Marine Survival</w:t>
        </w:r>
        <w:r w:rsidR="0044325E">
          <w:rPr>
            <w:noProof/>
            <w:webHidden/>
          </w:rPr>
          <w:tab/>
        </w:r>
        <w:r w:rsidR="0044325E">
          <w:rPr>
            <w:noProof/>
            <w:webHidden/>
          </w:rPr>
          <w:fldChar w:fldCharType="begin"/>
        </w:r>
        <w:r w:rsidR="0044325E">
          <w:rPr>
            <w:noProof/>
            <w:webHidden/>
          </w:rPr>
          <w:instrText xml:space="preserve"> PAGEREF _Toc487200850 \h </w:instrText>
        </w:r>
        <w:r w:rsidR="0044325E">
          <w:rPr>
            <w:noProof/>
            <w:webHidden/>
          </w:rPr>
        </w:r>
        <w:r w:rsidR="0044325E">
          <w:rPr>
            <w:noProof/>
            <w:webHidden/>
          </w:rPr>
          <w:fldChar w:fldCharType="separate"/>
        </w:r>
        <w:r w:rsidR="0044325E">
          <w:rPr>
            <w:noProof/>
            <w:webHidden/>
          </w:rPr>
          <w:t>54</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51" w:history="1">
        <w:r w:rsidR="0044325E" w:rsidRPr="00706BA3">
          <w:rPr>
            <w:rStyle w:val="Hyperlink"/>
            <w:noProof/>
          </w:rPr>
          <w:t>Smolt Production and Climatic Indicators</w:t>
        </w:r>
        <w:r w:rsidR="0044325E">
          <w:rPr>
            <w:noProof/>
            <w:webHidden/>
          </w:rPr>
          <w:tab/>
        </w:r>
        <w:r w:rsidR="0044325E">
          <w:rPr>
            <w:noProof/>
            <w:webHidden/>
          </w:rPr>
          <w:fldChar w:fldCharType="begin"/>
        </w:r>
        <w:r w:rsidR="0044325E">
          <w:rPr>
            <w:noProof/>
            <w:webHidden/>
          </w:rPr>
          <w:instrText xml:space="preserve"> PAGEREF _Toc487200851 \h </w:instrText>
        </w:r>
        <w:r w:rsidR="0044325E">
          <w:rPr>
            <w:noProof/>
            <w:webHidden/>
          </w:rPr>
        </w:r>
        <w:r w:rsidR="0044325E">
          <w:rPr>
            <w:noProof/>
            <w:webHidden/>
          </w:rPr>
          <w:fldChar w:fldCharType="separate"/>
        </w:r>
        <w:r w:rsidR="0044325E">
          <w:rPr>
            <w:noProof/>
            <w:webHidden/>
          </w:rPr>
          <w:t>58</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52" w:history="1">
        <w:r w:rsidR="0044325E" w:rsidRPr="00706BA3">
          <w:rPr>
            <w:rStyle w:val="Hyperlink"/>
            <w:noProof/>
          </w:rPr>
          <w:t>Fry Marking and Survival</w:t>
        </w:r>
        <w:r w:rsidR="0044325E">
          <w:rPr>
            <w:noProof/>
            <w:webHidden/>
          </w:rPr>
          <w:tab/>
        </w:r>
        <w:r w:rsidR="0044325E">
          <w:rPr>
            <w:noProof/>
            <w:webHidden/>
          </w:rPr>
          <w:fldChar w:fldCharType="begin"/>
        </w:r>
        <w:r w:rsidR="0044325E">
          <w:rPr>
            <w:noProof/>
            <w:webHidden/>
          </w:rPr>
          <w:instrText xml:space="preserve"> PAGEREF _Toc487200852 \h </w:instrText>
        </w:r>
        <w:r w:rsidR="0044325E">
          <w:rPr>
            <w:noProof/>
            <w:webHidden/>
          </w:rPr>
        </w:r>
        <w:r w:rsidR="0044325E">
          <w:rPr>
            <w:noProof/>
            <w:webHidden/>
          </w:rPr>
          <w:fldChar w:fldCharType="separate"/>
        </w:r>
        <w:r w:rsidR="0044325E">
          <w:rPr>
            <w:noProof/>
            <w:webHidden/>
          </w:rPr>
          <w:t>63</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53" w:history="1">
        <w:r w:rsidR="0044325E" w:rsidRPr="00706BA3">
          <w:rPr>
            <w:rStyle w:val="Hyperlink"/>
            <w:noProof/>
          </w:rPr>
          <w:t>Production Comparison with the Chilkat River</w:t>
        </w:r>
        <w:r w:rsidR="0044325E">
          <w:rPr>
            <w:noProof/>
            <w:webHidden/>
          </w:rPr>
          <w:tab/>
        </w:r>
        <w:r w:rsidR="0044325E">
          <w:rPr>
            <w:noProof/>
            <w:webHidden/>
          </w:rPr>
          <w:fldChar w:fldCharType="begin"/>
        </w:r>
        <w:r w:rsidR="0044325E">
          <w:rPr>
            <w:noProof/>
            <w:webHidden/>
          </w:rPr>
          <w:instrText xml:space="preserve"> PAGEREF _Toc487200853 \h </w:instrText>
        </w:r>
        <w:r w:rsidR="0044325E">
          <w:rPr>
            <w:noProof/>
            <w:webHidden/>
          </w:rPr>
        </w:r>
        <w:r w:rsidR="0044325E">
          <w:rPr>
            <w:noProof/>
            <w:webHidden/>
          </w:rPr>
          <w:fldChar w:fldCharType="separate"/>
        </w:r>
        <w:r w:rsidR="0044325E">
          <w:rPr>
            <w:noProof/>
            <w:webHidden/>
          </w:rPr>
          <w:t>63</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54" w:history="1">
        <w:r w:rsidR="0044325E" w:rsidRPr="00706BA3">
          <w:rPr>
            <w:rStyle w:val="Hyperlink"/>
            <w:noProof/>
          </w:rPr>
          <w:t>Inseason Stock Assessment and Management</w:t>
        </w:r>
        <w:r w:rsidR="0044325E">
          <w:rPr>
            <w:noProof/>
            <w:webHidden/>
          </w:rPr>
          <w:tab/>
        </w:r>
        <w:r w:rsidR="0044325E">
          <w:rPr>
            <w:noProof/>
            <w:webHidden/>
          </w:rPr>
          <w:fldChar w:fldCharType="begin"/>
        </w:r>
        <w:r w:rsidR="0044325E">
          <w:rPr>
            <w:noProof/>
            <w:webHidden/>
          </w:rPr>
          <w:instrText xml:space="preserve"> PAGEREF _Toc487200854 \h </w:instrText>
        </w:r>
        <w:r w:rsidR="0044325E">
          <w:rPr>
            <w:noProof/>
            <w:webHidden/>
          </w:rPr>
        </w:r>
        <w:r w:rsidR="0044325E">
          <w:rPr>
            <w:noProof/>
            <w:webHidden/>
          </w:rPr>
          <w:fldChar w:fldCharType="separate"/>
        </w:r>
        <w:r w:rsidR="0044325E">
          <w:rPr>
            <w:noProof/>
            <w:webHidden/>
          </w:rPr>
          <w:t>64</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55" w:history="1">
        <w:r w:rsidR="0044325E" w:rsidRPr="00706BA3">
          <w:rPr>
            <w:rStyle w:val="Hyperlink"/>
            <w:noProof/>
          </w:rPr>
          <w:t>Berners Bay Commercial Drift Gillnet Openings</w:t>
        </w:r>
        <w:r w:rsidR="0044325E">
          <w:rPr>
            <w:noProof/>
            <w:webHidden/>
          </w:rPr>
          <w:tab/>
        </w:r>
        <w:r w:rsidR="0044325E">
          <w:rPr>
            <w:noProof/>
            <w:webHidden/>
          </w:rPr>
          <w:fldChar w:fldCharType="begin"/>
        </w:r>
        <w:r w:rsidR="0044325E">
          <w:rPr>
            <w:noProof/>
            <w:webHidden/>
          </w:rPr>
          <w:instrText xml:space="preserve"> PAGEREF _Toc487200855 \h </w:instrText>
        </w:r>
        <w:r w:rsidR="0044325E">
          <w:rPr>
            <w:noProof/>
            <w:webHidden/>
          </w:rPr>
        </w:r>
        <w:r w:rsidR="0044325E">
          <w:rPr>
            <w:noProof/>
            <w:webHidden/>
          </w:rPr>
          <w:fldChar w:fldCharType="separate"/>
        </w:r>
        <w:r w:rsidR="0044325E">
          <w:rPr>
            <w:noProof/>
            <w:webHidden/>
          </w:rPr>
          <w:t>67</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56" w:history="1">
        <w:r w:rsidR="0044325E" w:rsidRPr="00706BA3">
          <w:rPr>
            <w:rStyle w:val="Hyperlink"/>
            <w:noProof/>
          </w:rPr>
          <w:t>Troll Fishery Management</w:t>
        </w:r>
        <w:r w:rsidR="0044325E">
          <w:rPr>
            <w:noProof/>
            <w:webHidden/>
          </w:rPr>
          <w:tab/>
        </w:r>
        <w:r w:rsidR="0044325E">
          <w:rPr>
            <w:noProof/>
            <w:webHidden/>
          </w:rPr>
          <w:fldChar w:fldCharType="begin"/>
        </w:r>
        <w:r w:rsidR="0044325E">
          <w:rPr>
            <w:noProof/>
            <w:webHidden/>
          </w:rPr>
          <w:instrText xml:space="preserve"> PAGEREF _Toc487200856 \h </w:instrText>
        </w:r>
        <w:r w:rsidR="0044325E">
          <w:rPr>
            <w:noProof/>
            <w:webHidden/>
          </w:rPr>
        </w:r>
        <w:r w:rsidR="0044325E">
          <w:rPr>
            <w:noProof/>
            <w:webHidden/>
          </w:rPr>
          <w:fldChar w:fldCharType="separate"/>
        </w:r>
        <w:r w:rsidR="0044325E">
          <w:rPr>
            <w:noProof/>
            <w:webHidden/>
          </w:rPr>
          <w:t>69</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57" w:history="1">
        <w:r w:rsidR="0044325E" w:rsidRPr="00706BA3">
          <w:rPr>
            <w:rStyle w:val="Hyperlink"/>
            <w:noProof/>
          </w:rPr>
          <w:t>Chilkat River Management</w:t>
        </w:r>
        <w:r w:rsidR="0044325E">
          <w:rPr>
            <w:noProof/>
            <w:webHidden/>
          </w:rPr>
          <w:tab/>
        </w:r>
        <w:r w:rsidR="0044325E">
          <w:rPr>
            <w:noProof/>
            <w:webHidden/>
          </w:rPr>
          <w:fldChar w:fldCharType="begin"/>
        </w:r>
        <w:r w:rsidR="0044325E">
          <w:rPr>
            <w:noProof/>
            <w:webHidden/>
          </w:rPr>
          <w:instrText xml:space="preserve"> PAGEREF _Toc487200857 \h </w:instrText>
        </w:r>
        <w:r w:rsidR="0044325E">
          <w:rPr>
            <w:noProof/>
            <w:webHidden/>
          </w:rPr>
        </w:r>
        <w:r w:rsidR="0044325E">
          <w:rPr>
            <w:noProof/>
            <w:webHidden/>
          </w:rPr>
          <w:fldChar w:fldCharType="separate"/>
        </w:r>
        <w:r w:rsidR="0044325E">
          <w:rPr>
            <w:noProof/>
            <w:webHidden/>
          </w:rPr>
          <w:t>70</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58" w:history="1">
        <w:r w:rsidR="0044325E" w:rsidRPr="00706BA3">
          <w:rPr>
            <w:rStyle w:val="Hyperlink"/>
            <w:noProof/>
          </w:rPr>
          <w:t>Discussion</w:t>
        </w:r>
        <w:r w:rsidR="0044325E">
          <w:rPr>
            <w:noProof/>
            <w:webHidden/>
          </w:rPr>
          <w:tab/>
        </w:r>
        <w:r w:rsidR="0044325E">
          <w:rPr>
            <w:noProof/>
            <w:webHidden/>
          </w:rPr>
          <w:fldChar w:fldCharType="begin"/>
        </w:r>
        <w:r w:rsidR="0044325E">
          <w:rPr>
            <w:noProof/>
            <w:webHidden/>
          </w:rPr>
          <w:instrText xml:space="preserve"> PAGEREF _Toc487200858 \h </w:instrText>
        </w:r>
        <w:r w:rsidR="0044325E">
          <w:rPr>
            <w:noProof/>
            <w:webHidden/>
          </w:rPr>
        </w:r>
        <w:r w:rsidR="0044325E">
          <w:rPr>
            <w:noProof/>
            <w:webHidden/>
          </w:rPr>
          <w:fldChar w:fldCharType="separate"/>
        </w:r>
        <w:r w:rsidR="0044325E">
          <w:rPr>
            <w:noProof/>
            <w:webHidden/>
          </w:rPr>
          <w:t>71</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59" w:history="1">
        <w:r w:rsidR="0044325E" w:rsidRPr="00706BA3">
          <w:rPr>
            <w:rStyle w:val="Hyperlink"/>
            <w:noProof/>
          </w:rPr>
          <w:t>Causes of Variation in Adult Returns</w:t>
        </w:r>
        <w:r w:rsidR="0044325E">
          <w:rPr>
            <w:noProof/>
            <w:webHidden/>
          </w:rPr>
          <w:tab/>
        </w:r>
        <w:r w:rsidR="0044325E">
          <w:rPr>
            <w:noProof/>
            <w:webHidden/>
          </w:rPr>
          <w:fldChar w:fldCharType="begin"/>
        </w:r>
        <w:r w:rsidR="0044325E">
          <w:rPr>
            <w:noProof/>
            <w:webHidden/>
          </w:rPr>
          <w:instrText xml:space="preserve"> PAGEREF _Toc487200859 \h </w:instrText>
        </w:r>
        <w:r w:rsidR="0044325E">
          <w:rPr>
            <w:noProof/>
            <w:webHidden/>
          </w:rPr>
        </w:r>
        <w:r w:rsidR="0044325E">
          <w:rPr>
            <w:noProof/>
            <w:webHidden/>
          </w:rPr>
          <w:fldChar w:fldCharType="separate"/>
        </w:r>
        <w:r w:rsidR="0044325E">
          <w:rPr>
            <w:noProof/>
            <w:webHidden/>
          </w:rPr>
          <w:t>71</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60" w:history="1">
        <w:r w:rsidR="0044325E" w:rsidRPr="00706BA3">
          <w:rPr>
            <w:rStyle w:val="Hyperlink"/>
            <w:noProof/>
          </w:rPr>
          <w:t>Freshwater Production</w:t>
        </w:r>
        <w:r w:rsidR="0044325E">
          <w:rPr>
            <w:noProof/>
            <w:webHidden/>
          </w:rPr>
          <w:tab/>
        </w:r>
        <w:r w:rsidR="0044325E">
          <w:rPr>
            <w:noProof/>
            <w:webHidden/>
          </w:rPr>
          <w:fldChar w:fldCharType="begin"/>
        </w:r>
        <w:r w:rsidR="0044325E">
          <w:rPr>
            <w:noProof/>
            <w:webHidden/>
          </w:rPr>
          <w:instrText xml:space="preserve"> PAGEREF _Toc487200860 \h </w:instrText>
        </w:r>
        <w:r w:rsidR="0044325E">
          <w:rPr>
            <w:noProof/>
            <w:webHidden/>
          </w:rPr>
        </w:r>
        <w:r w:rsidR="0044325E">
          <w:rPr>
            <w:noProof/>
            <w:webHidden/>
          </w:rPr>
          <w:fldChar w:fldCharType="separate"/>
        </w:r>
        <w:r w:rsidR="0044325E">
          <w:rPr>
            <w:noProof/>
            <w:webHidden/>
          </w:rPr>
          <w:t>72</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61" w:history="1">
        <w:r w:rsidR="0044325E" w:rsidRPr="00706BA3">
          <w:rPr>
            <w:rStyle w:val="Hyperlink"/>
            <w:noProof/>
          </w:rPr>
          <w:t>Marine Survival</w:t>
        </w:r>
        <w:r w:rsidR="0044325E">
          <w:rPr>
            <w:noProof/>
            <w:webHidden/>
          </w:rPr>
          <w:tab/>
        </w:r>
        <w:r w:rsidR="0044325E">
          <w:rPr>
            <w:noProof/>
            <w:webHidden/>
          </w:rPr>
          <w:fldChar w:fldCharType="begin"/>
        </w:r>
        <w:r w:rsidR="0044325E">
          <w:rPr>
            <w:noProof/>
            <w:webHidden/>
          </w:rPr>
          <w:instrText xml:space="preserve"> PAGEREF _Toc487200861 \h </w:instrText>
        </w:r>
        <w:r w:rsidR="0044325E">
          <w:rPr>
            <w:noProof/>
            <w:webHidden/>
          </w:rPr>
        </w:r>
        <w:r w:rsidR="0044325E">
          <w:rPr>
            <w:noProof/>
            <w:webHidden/>
          </w:rPr>
          <w:fldChar w:fldCharType="separate"/>
        </w:r>
        <w:r w:rsidR="0044325E">
          <w:rPr>
            <w:noProof/>
            <w:webHidden/>
          </w:rPr>
          <w:t>74</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62" w:history="1">
        <w:r w:rsidR="0044325E" w:rsidRPr="00706BA3">
          <w:rPr>
            <w:rStyle w:val="Hyperlink"/>
            <w:noProof/>
          </w:rPr>
          <w:t>Summary of Information from Other Publications</w:t>
        </w:r>
        <w:r w:rsidR="0044325E">
          <w:rPr>
            <w:noProof/>
            <w:webHidden/>
          </w:rPr>
          <w:tab/>
        </w:r>
        <w:r w:rsidR="0044325E">
          <w:rPr>
            <w:noProof/>
            <w:webHidden/>
          </w:rPr>
          <w:fldChar w:fldCharType="begin"/>
        </w:r>
        <w:r w:rsidR="0044325E">
          <w:rPr>
            <w:noProof/>
            <w:webHidden/>
          </w:rPr>
          <w:instrText xml:space="preserve"> PAGEREF _Toc487200862 \h </w:instrText>
        </w:r>
        <w:r w:rsidR="0044325E">
          <w:rPr>
            <w:noProof/>
            <w:webHidden/>
          </w:rPr>
        </w:r>
        <w:r w:rsidR="0044325E">
          <w:rPr>
            <w:noProof/>
            <w:webHidden/>
          </w:rPr>
          <w:fldChar w:fldCharType="separate"/>
        </w:r>
        <w:r w:rsidR="0044325E">
          <w:rPr>
            <w:noProof/>
            <w:webHidden/>
          </w:rPr>
          <w:t>75</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63" w:history="1">
        <w:r w:rsidR="0044325E" w:rsidRPr="00706BA3">
          <w:rPr>
            <w:rStyle w:val="Hyperlink"/>
            <w:noProof/>
          </w:rPr>
          <w:t>Inter-system Movement</w:t>
        </w:r>
        <w:r w:rsidR="0044325E">
          <w:rPr>
            <w:noProof/>
            <w:webHidden/>
          </w:rPr>
          <w:tab/>
        </w:r>
        <w:r w:rsidR="0044325E">
          <w:rPr>
            <w:noProof/>
            <w:webHidden/>
          </w:rPr>
          <w:fldChar w:fldCharType="begin"/>
        </w:r>
        <w:r w:rsidR="0044325E">
          <w:rPr>
            <w:noProof/>
            <w:webHidden/>
          </w:rPr>
          <w:instrText xml:space="preserve"> PAGEREF _Toc487200863 \h </w:instrText>
        </w:r>
        <w:r w:rsidR="0044325E">
          <w:rPr>
            <w:noProof/>
            <w:webHidden/>
          </w:rPr>
        </w:r>
        <w:r w:rsidR="0044325E">
          <w:rPr>
            <w:noProof/>
            <w:webHidden/>
          </w:rPr>
          <w:fldChar w:fldCharType="separate"/>
        </w:r>
        <w:r w:rsidR="0044325E">
          <w:rPr>
            <w:noProof/>
            <w:webHidden/>
          </w:rPr>
          <w:t>75</w:t>
        </w:r>
        <w:r w:rsidR="0044325E">
          <w:rPr>
            <w:noProof/>
            <w:webHidden/>
          </w:rPr>
          <w:fldChar w:fldCharType="end"/>
        </w:r>
      </w:hyperlink>
    </w:p>
    <w:p w:rsidR="0044325E" w:rsidRDefault="00281491">
      <w:pPr>
        <w:pStyle w:val="TOC3"/>
        <w:rPr>
          <w:rFonts w:asciiTheme="minorHAnsi" w:eastAsiaTheme="minorEastAsia" w:hAnsiTheme="minorHAnsi" w:cstheme="minorBidi"/>
          <w:noProof/>
          <w:sz w:val="22"/>
          <w:szCs w:val="22"/>
        </w:rPr>
      </w:pPr>
      <w:hyperlink w:anchor="_Toc487200864" w:history="1">
        <w:r w:rsidR="0044325E" w:rsidRPr="00706BA3">
          <w:rPr>
            <w:rStyle w:val="Hyperlink"/>
            <w:noProof/>
          </w:rPr>
          <w:t>Effects of Climate and Competition with Pink Salmon on Adult Size, Sex Ratio, Reproductive Potential, and Marine Survival</w:t>
        </w:r>
        <w:r w:rsidR="0044325E">
          <w:rPr>
            <w:noProof/>
            <w:webHidden/>
          </w:rPr>
          <w:tab/>
        </w:r>
        <w:r w:rsidR="0044325E">
          <w:rPr>
            <w:noProof/>
            <w:webHidden/>
          </w:rPr>
          <w:fldChar w:fldCharType="begin"/>
        </w:r>
        <w:r w:rsidR="0044325E">
          <w:rPr>
            <w:noProof/>
            <w:webHidden/>
          </w:rPr>
          <w:instrText xml:space="preserve"> PAGEREF _Toc487200864 \h </w:instrText>
        </w:r>
        <w:r w:rsidR="0044325E">
          <w:rPr>
            <w:noProof/>
            <w:webHidden/>
          </w:rPr>
        </w:r>
        <w:r w:rsidR="0044325E">
          <w:rPr>
            <w:noProof/>
            <w:webHidden/>
          </w:rPr>
          <w:fldChar w:fldCharType="separate"/>
        </w:r>
        <w:r w:rsidR="0044325E">
          <w:rPr>
            <w:noProof/>
            <w:webHidden/>
          </w:rPr>
          <w:t>76</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65" w:history="1">
        <w:r w:rsidR="0044325E" w:rsidRPr="00706BA3">
          <w:rPr>
            <w:rStyle w:val="Hyperlink"/>
            <w:noProof/>
          </w:rPr>
          <w:t>Biological Escapement Goal</w:t>
        </w:r>
        <w:r w:rsidR="0044325E">
          <w:rPr>
            <w:noProof/>
            <w:webHidden/>
          </w:rPr>
          <w:tab/>
        </w:r>
        <w:r w:rsidR="0044325E">
          <w:rPr>
            <w:noProof/>
            <w:webHidden/>
          </w:rPr>
          <w:fldChar w:fldCharType="begin"/>
        </w:r>
        <w:r w:rsidR="0044325E">
          <w:rPr>
            <w:noProof/>
            <w:webHidden/>
          </w:rPr>
          <w:instrText xml:space="preserve"> PAGEREF _Toc487200865 \h </w:instrText>
        </w:r>
        <w:r w:rsidR="0044325E">
          <w:rPr>
            <w:noProof/>
            <w:webHidden/>
          </w:rPr>
        </w:r>
        <w:r w:rsidR="0044325E">
          <w:rPr>
            <w:noProof/>
            <w:webHidden/>
          </w:rPr>
          <w:fldChar w:fldCharType="separate"/>
        </w:r>
        <w:r w:rsidR="0044325E">
          <w:rPr>
            <w:noProof/>
            <w:webHidden/>
          </w:rPr>
          <w:t>77</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66" w:history="1">
        <w:r w:rsidR="0044325E" w:rsidRPr="00706BA3">
          <w:rPr>
            <w:rStyle w:val="Hyperlink"/>
            <w:noProof/>
          </w:rPr>
          <w:t>Fishery Selection: Interaction with Other Factors</w:t>
        </w:r>
        <w:r w:rsidR="0044325E">
          <w:rPr>
            <w:noProof/>
            <w:webHidden/>
          </w:rPr>
          <w:tab/>
        </w:r>
        <w:r w:rsidR="0044325E">
          <w:rPr>
            <w:noProof/>
            <w:webHidden/>
          </w:rPr>
          <w:fldChar w:fldCharType="begin"/>
        </w:r>
        <w:r w:rsidR="0044325E">
          <w:rPr>
            <w:noProof/>
            <w:webHidden/>
          </w:rPr>
          <w:instrText xml:space="preserve"> PAGEREF _Toc487200866 \h </w:instrText>
        </w:r>
        <w:r w:rsidR="0044325E">
          <w:rPr>
            <w:noProof/>
            <w:webHidden/>
          </w:rPr>
        </w:r>
        <w:r w:rsidR="0044325E">
          <w:rPr>
            <w:noProof/>
            <w:webHidden/>
          </w:rPr>
          <w:fldChar w:fldCharType="separate"/>
        </w:r>
        <w:r w:rsidR="0044325E">
          <w:rPr>
            <w:noProof/>
            <w:webHidden/>
          </w:rPr>
          <w:t>78</w:t>
        </w:r>
        <w:r w:rsidR="0044325E">
          <w:rPr>
            <w:noProof/>
            <w:webHidden/>
          </w:rPr>
          <w:fldChar w:fldCharType="end"/>
        </w:r>
      </w:hyperlink>
    </w:p>
    <w:p w:rsidR="0044325E" w:rsidRDefault="00281491">
      <w:pPr>
        <w:pStyle w:val="TOC2"/>
        <w:rPr>
          <w:rFonts w:asciiTheme="minorHAnsi" w:eastAsiaTheme="minorEastAsia" w:hAnsiTheme="minorHAnsi" w:cstheme="minorBidi"/>
          <w:noProof/>
          <w:sz w:val="22"/>
          <w:szCs w:val="22"/>
        </w:rPr>
      </w:pPr>
      <w:hyperlink w:anchor="_Toc487200867" w:history="1">
        <w:r w:rsidR="0044325E" w:rsidRPr="00706BA3">
          <w:rPr>
            <w:rStyle w:val="Hyperlink"/>
            <w:noProof/>
          </w:rPr>
          <w:t>Management Considerations</w:t>
        </w:r>
        <w:r w:rsidR="0044325E">
          <w:rPr>
            <w:noProof/>
            <w:webHidden/>
          </w:rPr>
          <w:tab/>
        </w:r>
        <w:r w:rsidR="0044325E">
          <w:rPr>
            <w:noProof/>
            <w:webHidden/>
          </w:rPr>
          <w:fldChar w:fldCharType="begin"/>
        </w:r>
        <w:r w:rsidR="0044325E">
          <w:rPr>
            <w:noProof/>
            <w:webHidden/>
          </w:rPr>
          <w:instrText xml:space="preserve"> PAGEREF _Toc487200867 \h </w:instrText>
        </w:r>
        <w:r w:rsidR="0044325E">
          <w:rPr>
            <w:noProof/>
            <w:webHidden/>
          </w:rPr>
        </w:r>
        <w:r w:rsidR="0044325E">
          <w:rPr>
            <w:noProof/>
            <w:webHidden/>
          </w:rPr>
          <w:fldChar w:fldCharType="separate"/>
        </w:r>
        <w:r w:rsidR="0044325E">
          <w:rPr>
            <w:noProof/>
            <w:webHidden/>
          </w:rPr>
          <w:t>81</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68" w:history="1">
        <w:r w:rsidR="0044325E" w:rsidRPr="00706BA3">
          <w:rPr>
            <w:rStyle w:val="Hyperlink"/>
            <w:noProof/>
          </w:rPr>
          <w:t>REFERENCES Cited</w:t>
        </w:r>
        <w:r w:rsidR="0044325E">
          <w:rPr>
            <w:noProof/>
            <w:webHidden/>
          </w:rPr>
          <w:tab/>
        </w:r>
        <w:r w:rsidR="0044325E">
          <w:rPr>
            <w:noProof/>
            <w:webHidden/>
          </w:rPr>
          <w:fldChar w:fldCharType="begin"/>
        </w:r>
        <w:r w:rsidR="0044325E">
          <w:rPr>
            <w:noProof/>
            <w:webHidden/>
          </w:rPr>
          <w:instrText xml:space="preserve"> PAGEREF _Toc487200868 \h </w:instrText>
        </w:r>
        <w:r w:rsidR="0044325E">
          <w:rPr>
            <w:noProof/>
            <w:webHidden/>
          </w:rPr>
        </w:r>
        <w:r w:rsidR="0044325E">
          <w:rPr>
            <w:noProof/>
            <w:webHidden/>
          </w:rPr>
          <w:fldChar w:fldCharType="separate"/>
        </w:r>
        <w:r w:rsidR="0044325E">
          <w:rPr>
            <w:noProof/>
            <w:webHidden/>
          </w:rPr>
          <w:t>83</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69" w:history="1">
        <w:r w:rsidR="0044325E" w:rsidRPr="00706BA3">
          <w:rPr>
            <w:rStyle w:val="Hyperlink"/>
            <w:noProof/>
          </w:rPr>
          <w:t>Appendix A: Tag Recovery and Adult Return Estimates</w:t>
        </w:r>
        <w:r w:rsidR="0044325E">
          <w:rPr>
            <w:noProof/>
            <w:webHidden/>
          </w:rPr>
          <w:tab/>
        </w:r>
        <w:r w:rsidR="0044325E">
          <w:rPr>
            <w:noProof/>
            <w:webHidden/>
          </w:rPr>
          <w:fldChar w:fldCharType="begin"/>
        </w:r>
        <w:r w:rsidR="0044325E">
          <w:rPr>
            <w:noProof/>
            <w:webHidden/>
          </w:rPr>
          <w:instrText xml:space="preserve"> PAGEREF _Toc487200869 \h </w:instrText>
        </w:r>
        <w:r w:rsidR="0044325E">
          <w:rPr>
            <w:noProof/>
            <w:webHidden/>
          </w:rPr>
        </w:r>
        <w:r w:rsidR="0044325E">
          <w:rPr>
            <w:noProof/>
            <w:webHidden/>
          </w:rPr>
          <w:fldChar w:fldCharType="separate"/>
        </w:r>
        <w:r w:rsidR="0044325E">
          <w:rPr>
            <w:noProof/>
            <w:webHidden/>
          </w:rPr>
          <w:t>88</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70" w:history="1">
        <w:r w:rsidR="0044325E" w:rsidRPr="00706BA3">
          <w:rPr>
            <w:rStyle w:val="Hyperlink"/>
            <w:noProof/>
          </w:rPr>
          <w:t>Appendix B: Smolt and Marine Survival Estimates</w:t>
        </w:r>
        <w:r w:rsidR="0044325E">
          <w:rPr>
            <w:noProof/>
            <w:webHidden/>
          </w:rPr>
          <w:tab/>
        </w:r>
        <w:r w:rsidR="0044325E">
          <w:rPr>
            <w:noProof/>
            <w:webHidden/>
          </w:rPr>
          <w:fldChar w:fldCharType="begin"/>
        </w:r>
        <w:r w:rsidR="0044325E">
          <w:rPr>
            <w:noProof/>
            <w:webHidden/>
          </w:rPr>
          <w:instrText xml:space="preserve"> PAGEREF _Toc487200870 \h </w:instrText>
        </w:r>
        <w:r w:rsidR="0044325E">
          <w:rPr>
            <w:noProof/>
            <w:webHidden/>
          </w:rPr>
        </w:r>
        <w:r w:rsidR="0044325E">
          <w:rPr>
            <w:noProof/>
            <w:webHidden/>
          </w:rPr>
          <w:fldChar w:fldCharType="separate"/>
        </w:r>
        <w:r w:rsidR="0044325E">
          <w:rPr>
            <w:noProof/>
            <w:webHidden/>
          </w:rPr>
          <w:t>100</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71" w:history="1">
        <w:r w:rsidR="0044325E" w:rsidRPr="00706BA3">
          <w:rPr>
            <w:rStyle w:val="Hyperlink"/>
            <w:noProof/>
          </w:rPr>
          <w:t>Appendix C: Fry-to-smolt and Fry-to-adult survival</w:t>
        </w:r>
        <w:r w:rsidR="0044325E">
          <w:rPr>
            <w:noProof/>
            <w:webHidden/>
          </w:rPr>
          <w:tab/>
        </w:r>
        <w:r w:rsidR="0044325E">
          <w:rPr>
            <w:noProof/>
            <w:webHidden/>
          </w:rPr>
          <w:fldChar w:fldCharType="begin"/>
        </w:r>
        <w:r w:rsidR="0044325E">
          <w:rPr>
            <w:noProof/>
            <w:webHidden/>
          </w:rPr>
          <w:instrText xml:space="preserve"> PAGEREF _Toc487200871 \h </w:instrText>
        </w:r>
        <w:r w:rsidR="0044325E">
          <w:rPr>
            <w:noProof/>
            <w:webHidden/>
          </w:rPr>
        </w:r>
        <w:r w:rsidR="0044325E">
          <w:rPr>
            <w:noProof/>
            <w:webHidden/>
          </w:rPr>
          <w:fldChar w:fldCharType="separate"/>
        </w:r>
        <w:r w:rsidR="0044325E">
          <w:rPr>
            <w:noProof/>
            <w:webHidden/>
          </w:rPr>
          <w:t>106</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72" w:history="1">
        <w:r w:rsidR="0044325E" w:rsidRPr="00706BA3">
          <w:rPr>
            <w:rStyle w:val="Hyperlink"/>
            <w:noProof/>
          </w:rPr>
          <w:t>Appendix D: DETAILED TAG RECOVERIES AND HARVEST ESTIMATES BY FISHERY</w:t>
        </w:r>
        <w:r w:rsidR="0044325E">
          <w:rPr>
            <w:noProof/>
            <w:webHidden/>
          </w:rPr>
          <w:tab/>
        </w:r>
        <w:r w:rsidR="0044325E">
          <w:rPr>
            <w:noProof/>
            <w:webHidden/>
          </w:rPr>
          <w:fldChar w:fldCharType="begin"/>
        </w:r>
        <w:r w:rsidR="0044325E">
          <w:rPr>
            <w:noProof/>
            <w:webHidden/>
          </w:rPr>
          <w:instrText xml:space="preserve"> PAGEREF _Toc487200872 \h </w:instrText>
        </w:r>
        <w:r w:rsidR="0044325E">
          <w:rPr>
            <w:noProof/>
            <w:webHidden/>
          </w:rPr>
        </w:r>
        <w:r w:rsidR="0044325E">
          <w:rPr>
            <w:noProof/>
            <w:webHidden/>
          </w:rPr>
          <w:fldChar w:fldCharType="separate"/>
        </w:r>
        <w:r w:rsidR="0044325E">
          <w:rPr>
            <w:noProof/>
            <w:webHidden/>
          </w:rPr>
          <w:t>108</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73" w:history="1">
        <w:r w:rsidR="0044325E" w:rsidRPr="00706BA3">
          <w:rPr>
            <w:rStyle w:val="Hyperlink"/>
            <w:noProof/>
          </w:rPr>
          <w:t>Appendix E: COHO SALMON SIZE DATA</w:t>
        </w:r>
        <w:r w:rsidR="0044325E">
          <w:rPr>
            <w:noProof/>
            <w:webHidden/>
          </w:rPr>
          <w:tab/>
        </w:r>
        <w:r w:rsidR="0044325E">
          <w:rPr>
            <w:noProof/>
            <w:webHidden/>
          </w:rPr>
          <w:fldChar w:fldCharType="begin"/>
        </w:r>
        <w:r w:rsidR="0044325E">
          <w:rPr>
            <w:noProof/>
            <w:webHidden/>
          </w:rPr>
          <w:instrText xml:space="preserve"> PAGEREF _Toc487200873 \h </w:instrText>
        </w:r>
        <w:r w:rsidR="0044325E">
          <w:rPr>
            <w:noProof/>
            <w:webHidden/>
          </w:rPr>
        </w:r>
        <w:r w:rsidR="0044325E">
          <w:rPr>
            <w:noProof/>
            <w:webHidden/>
          </w:rPr>
          <w:fldChar w:fldCharType="separate"/>
        </w:r>
        <w:r w:rsidR="0044325E">
          <w:rPr>
            <w:noProof/>
            <w:webHidden/>
          </w:rPr>
          <w:t>117</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74" w:history="1">
        <w:r w:rsidR="0044325E" w:rsidRPr="00706BA3">
          <w:rPr>
            <w:rStyle w:val="Hyperlink"/>
            <w:noProof/>
          </w:rPr>
          <w:t>Appendix F: INSEASON ABUNDANCE INDICATORS</w:t>
        </w:r>
        <w:r w:rsidR="0044325E">
          <w:rPr>
            <w:noProof/>
            <w:webHidden/>
          </w:rPr>
          <w:tab/>
        </w:r>
        <w:r w:rsidR="0044325E">
          <w:rPr>
            <w:noProof/>
            <w:webHidden/>
          </w:rPr>
          <w:fldChar w:fldCharType="begin"/>
        </w:r>
        <w:r w:rsidR="0044325E">
          <w:rPr>
            <w:noProof/>
            <w:webHidden/>
          </w:rPr>
          <w:instrText xml:space="preserve"> PAGEREF _Toc487200874 \h </w:instrText>
        </w:r>
        <w:r w:rsidR="0044325E">
          <w:rPr>
            <w:noProof/>
            <w:webHidden/>
          </w:rPr>
        </w:r>
        <w:r w:rsidR="0044325E">
          <w:rPr>
            <w:noProof/>
            <w:webHidden/>
          </w:rPr>
          <w:fldChar w:fldCharType="separate"/>
        </w:r>
        <w:r w:rsidR="0044325E">
          <w:rPr>
            <w:noProof/>
            <w:webHidden/>
          </w:rPr>
          <w:t>120</w:t>
        </w:r>
        <w:r w:rsidR="0044325E">
          <w:rPr>
            <w:noProof/>
            <w:webHidden/>
          </w:rPr>
          <w:fldChar w:fldCharType="end"/>
        </w:r>
      </w:hyperlink>
    </w:p>
    <w:p w:rsidR="0044325E" w:rsidRDefault="00281491">
      <w:pPr>
        <w:pStyle w:val="TOC1"/>
        <w:rPr>
          <w:rFonts w:asciiTheme="minorHAnsi" w:eastAsiaTheme="minorEastAsia" w:hAnsiTheme="minorHAnsi" w:cstheme="minorBidi"/>
          <w:caps w:val="0"/>
          <w:noProof/>
          <w:sz w:val="22"/>
          <w:szCs w:val="22"/>
        </w:rPr>
      </w:pPr>
      <w:hyperlink w:anchor="_Toc487200875" w:history="1">
        <w:r w:rsidR="0044325E" w:rsidRPr="00706BA3">
          <w:rPr>
            <w:rStyle w:val="Hyperlink"/>
            <w:noProof/>
          </w:rPr>
          <w:t>Appendix G: Maps and Aerial Photos</w:t>
        </w:r>
        <w:r w:rsidR="0044325E">
          <w:rPr>
            <w:noProof/>
            <w:webHidden/>
          </w:rPr>
          <w:tab/>
        </w:r>
        <w:r w:rsidR="0044325E">
          <w:rPr>
            <w:noProof/>
            <w:webHidden/>
          </w:rPr>
          <w:fldChar w:fldCharType="begin"/>
        </w:r>
        <w:r w:rsidR="0044325E">
          <w:rPr>
            <w:noProof/>
            <w:webHidden/>
          </w:rPr>
          <w:instrText xml:space="preserve"> PAGEREF _Toc487200875 \h </w:instrText>
        </w:r>
        <w:r w:rsidR="0044325E">
          <w:rPr>
            <w:noProof/>
            <w:webHidden/>
          </w:rPr>
        </w:r>
        <w:r w:rsidR="0044325E">
          <w:rPr>
            <w:noProof/>
            <w:webHidden/>
          </w:rPr>
          <w:fldChar w:fldCharType="separate"/>
        </w:r>
        <w:r w:rsidR="0044325E">
          <w:rPr>
            <w:noProof/>
            <w:webHidden/>
          </w:rPr>
          <w:t>123</w:t>
        </w:r>
        <w:r w:rsidR="0044325E">
          <w:rPr>
            <w:noProof/>
            <w:webHidden/>
          </w:rPr>
          <w:fldChar w:fldCharType="end"/>
        </w:r>
      </w:hyperlink>
    </w:p>
    <w:p w:rsidR="00A2053F" w:rsidRDefault="00D701EC" w:rsidP="00BC279A">
      <w:pPr>
        <w:rPr>
          <w:sz w:val="18"/>
          <w:szCs w:val="18"/>
        </w:rPr>
      </w:pPr>
      <w:r w:rsidRPr="0090495B">
        <w:fldChar w:fldCharType="end"/>
      </w:r>
    </w:p>
    <w:p w:rsidR="0090495B" w:rsidRDefault="0090495B" w:rsidP="0090495B">
      <w:pPr>
        <w:pStyle w:val="Heading1"/>
      </w:pPr>
      <w:bookmarkStart w:id="2" w:name="_Toc487200815"/>
      <w:r>
        <w:t>LIST OF TABLES</w:t>
      </w:r>
      <w:bookmarkEnd w:id="2"/>
    </w:p>
    <w:p w:rsidR="0090495B" w:rsidRDefault="0090495B" w:rsidP="0090495B">
      <w:pPr>
        <w:pStyle w:val="List-Page"/>
      </w:pPr>
      <w:r>
        <w:t>Table</w:t>
      </w:r>
      <w:r>
        <w:tab/>
        <w:t>Page</w:t>
      </w:r>
    </w:p>
    <w:p w:rsidR="0044325E" w:rsidRDefault="007E2D48">
      <w:pPr>
        <w:pStyle w:val="TableofFigure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87200876" w:history="1">
        <w:r w:rsidR="0044325E" w:rsidRPr="00802F89">
          <w:rPr>
            <w:rStyle w:val="Hyperlink"/>
            <w:noProof/>
          </w:rPr>
          <w:t>Table 1.–Berners River coho salmon estimated sex ratio, proportion female, average female MEF length (mm), per capita egg biomass (PCEB), PCEB index, and effective spawning escapement (based on a constant average PCEB).</w:t>
        </w:r>
        <w:r w:rsidR="0044325E">
          <w:rPr>
            <w:noProof/>
            <w:webHidden/>
          </w:rPr>
          <w:tab/>
        </w:r>
        <w:r w:rsidR="0044325E">
          <w:rPr>
            <w:noProof/>
            <w:webHidden/>
          </w:rPr>
          <w:fldChar w:fldCharType="begin"/>
        </w:r>
        <w:r w:rsidR="0044325E">
          <w:rPr>
            <w:noProof/>
            <w:webHidden/>
          </w:rPr>
          <w:instrText xml:space="preserve"> PAGEREF _Toc487200876 \h </w:instrText>
        </w:r>
        <w:r w:rsidR="0044325E">
          <w:rPr>
            <w:noProof/>
            <w:webHidden/>
          </w:rPr>
        </w:r>
        <w:r w:rsidR="0044325E">
          <w:rPr>
            <w:noProof/>
            <w:webHidden/>
          </w:rPr>
          <w:fldChar w:fldCharType="separate"/>
        </w:r>
        <w:r w:rsidR="0044325E">
          <w:rPr>
            <w:noProof/>
            <w:webHidden/>
          </w:rPr>
          <w:t>38</w:t>
        </w:r>
        <w:r w:rsidR="0044325E">
          <w:rPr>
            <w:noProof/>
            <w:webHidden/>
          </w:rPr>
          <w:fldChar w:fldCharType="end"/>
        </w:r>
      </w:hyperlink>
    </w:p>
    <w:p w:rsidR="0044325E" w:rsidRDefault="00281491">
      <w:pPr>
        <w:pStyle w:val="TableofFigures"/>
        <w:rPr>
          <w:rFonts w:asciiTheme="minorHAnsi" w:eastAsiaTheme="minorEastAsia" w:hAnsiTheme="minorHAnsi" w:cstheme="minorBidi"/>
          <w:noProof/>
          <w:sz w:val="22"/>
          <w:szCs w:val="22"/>
        </w:rPr>
      </w:pPr>
      <w:hyperlink w:anchor="_Toc487200877" w:history="1">
        <w:r w:rsidR="0044325E" w:rsidRPr="00802F89">
          <w:rPr>
            <w:rStyle w:val="Hyperlink"/>
            <w:noProof/>
          </w:rPr>
          <w:t>Table 2.–Berners River coho salmon indicated biological escapement goal (</w:t>
        </w:r>
        <w:r w:rsidR="0044325E" w:rsidRPr="00802F89">
          <w:rPr>
            <w:rStyle w:val="Hyperlink"/>
            <w:i/>
            <w:noProof/>
          </w:rPr>
          <w:t>BEG</w:t>
        </w:r>
        <w:r w:rsidR="0044325E" w:rsidRPr="00802F89">
          <w:rPr>
            <w:rStyle w:val="Hyperlink"/>
            <w:noProof/>
          </w:rPr>
          <w:t xml:space="preserve">) based on Ricker and Hockey Stick (HS) model fits and lower and upper escapement bounds predicted to produce 90% or more of </w:t>
        </w:r>
        <w:r w:rsidR="0044325E" w:rsidRPr="00802F89">
          <w:rPr>
            <w:rStyle w:val="Hyperlink"/>
            <w:i/>
            <w:noProof/>
          </w:rPr>
          <w:t>MSY</w:t>
        </w:r>
        <w:r w:rsidR="0044325E" w:rsidRPr="00802F89">
          <w:rPr>
            <w:rStyle w:val="Hyperlink"/>
            <w:noProof/>
          </w:rPr>
          <w:t>.</w:t>
        </w:r>
        <w:r w:rsidR="0044325E">
          <w:rPr>
            <w:noProof/>
            <w:webHidden/>
          </w:rPr>
          <w:tab/>
        </w:r>
        <w:r w:rsidR="0044325E">
          <w:rPr>
            <w:noProof/>
            <w:webHidden/>
          </w:rPr>
          <w:fldChar w:fldCharType="begin"/>
        </w:r>
        <w:r w:rsidR="0044325E">
          <w:rPr>
            <w:noProof/>
            <w:webHidden/>
          </w:rPr>
          <w:instrText xml:space="preserve"> PAGEREF _Toc487200877 \h </w:instrText>
        </w:r>
        <w:r w:rsidR="0044325E">
          <w:rPr>
            <w:noProof/>
            <w:webHidden/>
          </w:rPr>
        </w:r>
        <w:r w:rsidR="0044325E">
          <w:rPr>
            <w:noProof/>
            <w:webHidden/>
          </w:rPr>
          <w:fldChar w:fldCharType="separate"/>
        </w:r>
        <w:r w:rsidR="0044325E">
          <w:rPr>
            <w:noProof/>
            <w:webHidden/>
          </w:rPr>
          <w:t>43</w:t>
        </w:r>
        <w:r w:rsidR="0044325E">
          <w:rPr>
            <w:noProof/>
            <w:webHidden/>
          </w:rPr>
          <w:fldChar w:fldCharType="end"/>
        </w:r>
      </w:hyperlink>
    </w:p>
    <w:p w:rsidR="0044325E" w:rsidRDefault="00281491">
      <w:pPr>
        <w:pStyle w:val="TableofFigures"/>
        <w:rPr>
          <w:rFonts w:asciiTheme="minorHAnsi" w:eastAsiaTheme="minorEastAsia" w:hAnsiTheme="minorHAnsi" w:cstheme="minorBidi"/>
          <w:noProof/>
          <w:sz w:val="22"/>
          <w:szCs w:val="22"/>
        </w:rPr>
      </w:pPr>
      <w:hyperlink w:anchor="_Toc487200878" w:history="1">
        <w:r w:rsidR="0044325E" w:rsidRPr="00802F89">
          <w:rPr>
            <w:rStyle w:val="Hyperlink"/>
            <w:noProof/>
          </w:rPr>
          <w:t xml:space="preserve">Table 3.–Indicated optimum escapements and ranges predicted to produce 90% or more of </w:t>
        </w:r>
        <w:r w:rsidR="0044325E" w:rsidRPr="00802F89">
          <w:rPr>
            <w:rStyle w:val="Hyperlink"/>
            <w:i/>
            <w:noProof/>
          </w:rPr>
          <w:t>MSY</w:t>
        </w:r>
        <w:r w:rsidR="0044325E" w:rsidRPr="00802F89">
          <w:rPr>
            <w:rStyle w:val="Hyperlink"/>
            <w:noProof/>
          </w:rPr>
          <w:t xml:space="preserve"> under (A) three constant marine survival scenarios representing observed average survival rates for the bottom 20% of years, top 20% of years, and all return years during 1990–2014, and hockey stick model fits for (B) three periods representing high and low freshwater survival (1989–1999 and 2000–2010 brood years, respectively) and average for all brood years.</w:t>
        </w:r>
        <w:r w:rsidR="0044325E">
          <w:rPr>
            <w:noProof/>
            <w:webHidden/>
          </w:rPr>
          <w:tab/>
        </w:r>
        <w:r w:rsidR="0044325E">
          <w:rPr>
            <w:noProof/>
            <w:webHidden/>
          </w:rPr>
          <w:fldChar w:fldCharType="begin"/>
        </w:r>
        <w:r w:rsidR="0044325E">
          <w:rPr>
            <w:noProof/>
            <w:webHidden/>
          </w:rPr>
          <w:instrText xml:space="preserve"> PAGEREF _Toc487200878 \h </w:instrText>
        </w:r>
        <w:r w:rsidR="0044325E">
          <w:rPr>
            <w:noProof/>
            <w:webHidden/>
          </w:rPr>
        </w:r>
        <w:r w:rsidR="0044325E">
          <w:rPr>
            <w:noProof/>
            <w:webHidden/>
          </w:rPr>
          <w:fldChar w:fldCharType="separate"/>
        </w:r>
        <w:r w:rsidR="0044325E">
          <w:rPr>
            <w:noProof/>
            <w:webHidden/>
          </w:rPr>
          <w:t>44</w:t>
        </w:r>
        <w:r w:rsidR="0044325E">
          <w:rPr>
            <w:noProof/>
            <w:webHidden/>
          </w:rPr>
          <w:fldChar w:fldCharType="end"/>
        </w:r>
      </w:hyperlink>
    </w:p>
    <w:p w:rsidR="0044325E" w:rsidRDefault="00281491">
      <w:pPr>
        <w:pStyle w:val="TableofFigures"/>
        <w:rPr>
          <w:rFonts w:asciiTheme="minorHAnsi" w:eastAsiaTheme="minorEastAsia" w:hAnsiTheme="minorHAnsi" w:cstheme="minorBidi"/>
          <w:noProof/>
          <w:sz w:val="22"/>
          <w:szCs w:val="22"/>
        </w:rPr>
      </w:pPr>
      <w:hyperlink w:anchor="_Toc487200879" w:history="1">
        <w:r w:rsidR="0044325E" w:rsidRPr="00802F89">
          <w:rPr>
            <w:rStyle w:val="Hyperlink"/>
            <w:noProof/>
          </w:rPr>
          <w:t>Table 4.–Comparison of even-year and odd-year averages for variables related to growth, survival and sex ratio, and reproductive potential (per capita egg biomass in grams) of coho salmon returning to the Berners River during a 14-year period (1998–2011) when adult size was strongly even-year dominant.</w:t>
        </w:r>
        <w:r w:rsidR="0044325E">
          <w:rPr>
            <w:noProof/>
            <w:webHidden/>
          </w:rPr>
          <w:tab/>
        </w:r>
        <w:r w:rsidR="0044325E">
          <w:rPr>
            <w:noProof/>
            <w:webHidden/>
          </w:rPr>
          <w:fldChar w:fldCharType="begin"/>
        </w:r>
        <w:r w:rsidR="0044325E">
          <w:rPr>
            <w:noProof/>
            <w:webHidden/>
          </w:rPr>
          <w:instrText xml:space="preserve"> PAGEREF _Toc487200879 \h </w:instrText>
        </w:r>
        <w:r w:rsidR="0044325E">
          <w:rPr>
            <w:noProof/>
            <w:webHidden/>
          </w:rPr>
        </w:r>
        <w:r w:rsidR="0044325E">
          <w:rPr>
            <w:noProof/>
            <w:webHidden/>
          </w:rPr>
          <w:fldChar w:fldCharType="separate"/>
        </w:r>
        <w:r w:rsidR="0044325E">
          <w:rPr>
            <w:noProof/>
            <w:webHidden/>
          </w:rPr>
          <w:t>51</w:t>
        </w:r>
        <w:r w:rsidR="0044325E">
          <w:rPr>
            <w:noProof/>
            <w:webHidden/>
          </w:rPr>
          <w:fldChar w:fldCharType="end"/>
        </w:r>
      </w:hyperlink>
    </w:p>
    <w:p w:rsidR="005733EF" w:rsidRDefault="007E2D48" w:rsidP="0090495B">
      <w:r>
        <w:fldChar w:fldCharType="end"/>
      </w:r>
    </w:p>
    <w:p w:rsidR="0090495B" w:rsidRDefault="0090495B" w:rsidP="0090495B">
      <w:pPr>
        <w:pStyle w:val="Heading1"/>
      </w:pPr>
      <w:bookmarkStart w:id="3" w:name="_Toc487200816"/>
      <w:r>
        <w:t>LIST OF FIGURES</w:t>
      </w:r>
      <w:bookmarkEnd w:id="3"/>
    </w:p>
    <w:p w:rsidR="0090495B" w:rsidRDefault="0090495B" w:rsidP="00953D09">
      <w:pPr>
        <w:pStyle w:val="List-Page"/>
      </w:pPr>
      <w:r>
        <w:t>Figure</w:t>
      </w:r>
      <w:r>
        <w:tab/>
        <w:t>Page</w:t>
      </w:r>
    </w:p>
    <w:p w:rsidR="00B146B3" w:rsidRDefault="004D0C76">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87202761" w:history="1">
        <w:r w:rsidR="00B146B3" w:rsidRPr="00A54803">
          <w:rPr>
            <w:rStyle w:val="Hyperlink"/>
            <w:noProof/>
          </w:rPr>
          <w:t>Figure 1.–Map of the Berners River drainage.</w:t>
        </w:r>
        <w:r w:rsidR="00B146B3">
          <w:rPr>
            <w:noProof/>
            <w:webHidden/>
          </w:rPr>
          <w:tab/>
        </w:r>
        <w:r w:rsidR="00B146B3">
          <w:rPr>
            <w:noProof/>
            <w:webHidden/>
          </w:rPr>
          <w:fldChar w:fldCharType="begin"/>
        </w:r>
        <w:r w:rsidR="00B146B3">
          <w:rPr>
            <w:noProof/>
            <w:webHidden/>
          </w:rPr>
          <w:instrText xml:space="preserve"> PAGEREF _Toc487202761 \h </w:instrText>
        </w:r>
        <w:r w:rsidR="00B146B3">
          <w:rPr>
            <w:noProof/>
            <w:webHidden/>
          </w:rPr>
        </w:r>
        <w:r w:rsidR="00B146B3">
          <w:rPr>
            <w:noProof/>
            <w:webHidden/>
          </w:rPr>
          <w:fldChar w:fldCharType="separate"/>
        </w:r>
        <w:r w:rsidR="00B146B3">
          <w:rPr>
            <w:noProof/>
            <w:webHidden/>
          </w:rPr>
          <w:t>9</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62" w:history="1">
        <w:r w:rsidR="00B146B3" w:rsidRPr="00A54803">
          <w:rPr>
            <w:rStyle w:val="Hyperlink"/>
            <w:noProof/>
          </w:rPr>
          <w:t>Figure 2.–Map of Lynn Canal with the location of the Berners River and fishery sub-districts.</w:t>
        </w:r>
        <w:r w:rsidR="00B146B3">
          <w:rPr>
            <w:noProof/>
            <w:webHidden/>
          </w:rPr>
          <w:tab/>
        </w:r>
        <w:r w:rsidR="00B146B3">
          <w:rPr>
            <w:noProof/>
            <w:webHidden/>
          </w:rPr>
          <w:fldChar w:fldCharType="begin"/>
        </w:r>
        <w:r w:rsidR="00B146B3">
          <w:rPr>
            <w:noProof/>
            <w:webHidden/>
          </w:rPr>
          <w:instrText xml:space="preserve"> PAGEREF _Toc487202762 \h </w:instrText>
        </w:r>
        <w:r w:rsidR="00B146B3">
          <w:rPr>
            <w:noProof/>
            <w:webHidden/>
          </w:rPr>
        </w:r>
        <w:r w:rsidR="00B146B3">
          <w:rPr>
            <w:noProof/>
            <w:webHidden/>
          </w:rPr>
          <w:fldChar w:fldCharType="separate"/>
        </w:r>
        <w:r w:rsidR="00B146B3">
          <w:rPr>
            <w:noProof/>
            <w:webHidden/>
          </w:rPr>
          <w:t>10</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63" w:history="1">
        <w:r w:rsidR="00B146B3" w:rsidRPr="00A54803">
          <w:rPr>
            <w:rStyle w:val="Hyperlink"/>
            <w:noProof/>
          </w:rPr>
          <w:t>Figure 3.–A view to the north from the lower Berners River Valley with the complex of off-channel basins known as Shaul Pond in the foreground (©2014 ADF&amp;G/photo by Scott Forbes).</w:t>
        </w:r>
        <w:r w:rsidR="00B146B3">
          <w:rPr>
            <w:noProof/>
            <w:webHidden/>
          </w:rPr>
          <w:tab/>
        </w:r>
        <w:r w:rsidR="00B146B3">
          <w:rPr>
            <w:noProof/>
            <w:webHidden/>
          </w:rPr>
          <w:fldChar w:fldCharType="begin"/>
        </w:r>
        <w:r w:rsidR="00B146B3">
          <w:rPr>
            <w:noProof/>
            <w:webHidden/>
          </w:rPr>
          <w:instrText xml:space="preserve"> PAGEREF _Toc487202763 \h </w:instrText>
        </w:r>
        <w:r w:rsidR="00B146B3">
          <w:rPr>
            <w:noProof/>
            <w:webHidden/>
          </w:rPr>
        </w:r>
        <w:r w:rsidR="00B146B3">
          <w:rPr>
            <w:noProof/>
            <w:webHidden/>
          </w:rPr>
          <w:fldChar w:fldCharType="separate"/>
        </w:r>
        <w:r w:rsidR="00B146B3">
          <w:rPr>
            <w:noProof/>
            <w:webHidden/>
          </w:rPr>
          <w:t>11</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64" w:history="1">
        <w:r w:rsidR="00B146B3" w:rsidRPr="00A54803">
          <w:rPr>
            <w:rStyle w:val="Hyperlink"/>
            <w:noProof/>
          </w:rPr>
          <w:t>Figure 4.–Coho salmon spawners in a pool in the upper Berners River (©2014 ADF&amp;G/photo by Leon Shaul).</w:t>
        </w:r>
        <w:r w:rsidR="00B146B3">
          <w:rPr>
            <w:noProof/>
            <w:webHidden/>
          </w:rPr>
          <w:tab/>
        </w:r>
        <w:r w:rsidR="00B146B3">
          <w:rPr>
            <w:noProof/>
            <w:webHidden/>
          </w:rPr>
          <w:fldChar w:fldCharType="begin"/>
        </w:r>
        <w:r w:rsidR="00B146B3">
          <w:rPr>
            <w:noProof/>
            <w:webHidden/>
          </w:rPr>
          <w:instrText xml:space="preserve"> PAGEREF _Toc487202764 \h </w:instrText>
        </w:r>
        <w:r w:rsidR="00B146B3">
          <w:rPr>
            <w:noProof/>
            <w:webHidden/>
          </w:rPr>
        </w:r>
        <w:r w:rsidR="00B146B3">
          <w:rPr>
            <w:noProof/>
            <w:webHidden/>
          </w:rPr>
          <w:fldChar w:fldCharType="separate"/>
        </w:r>
        <w:r w:rsidR="00B146B3">
          <w:rPr>
            <w:noProof/>
            <w:webHidden/>
          </w:rPr>
          <w:t>11</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65" w:history="1">
        <w:r w:rsidR="00B146B3" w:rsidRPr="00A54803">
          <w:rPr>
            <w:rStyle w:val="Hyperlink"/>
            <w:noProof/>
          </w:rPr>
          <w:t>Figure 5.–Preparing to sample adult coho salmon captured with a beach seine (left; ©2014 ADF&amp;G/photo by Scott Forbes) and spawners observed holding in a pool during the survey count (right; ©2014 ADF&amp;G/photo by Leon Shaul).</w:t>
        </w:r>
        <w:r w:rsidR="00B146B3">
          <w:rPr>
            <w:noProof/>
            <w:webHidden/>
          </w:rPr>
          <w:tab/>
        </w:r>
        <w:r w:rsidR="00B146B3">
          <w:rPr>
            <w:noProof/>
            <w:webHidden/>
          </w:rPr>
          <w:fldChar w:fldCharType="begin"/>
        </w:r>
        <w:r w:rsidR="00B146B3">
          <w:rPr>
            <w:noProof/>
            <w:webHidden/>
          </w:rPr>
          <w:instrText xml:space="preserve"> PAGEREF _Toc487202765 \h </w:instrText>
        </w:r>
        <w:r w:rsidR="00B146B3">
          <w:rPr>
            <w:noProof/>
            <w:webHidden/>
          </w:rPr>
        </w:r>
        <w:r w:rsidR="00B146B3">
          <w:rPr>
            <w:noProof/>
            <w:webHidden/>
          </w:rPr>
          <w:fldChar w:fldCharType="separate"/>
        </w:r>
        <w:r w:rsidR="00B146B3">
          <w:rPr>
            <w:noProof/>
            <w:webHidden/>
          </w:rPr>
          <w:t>19</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66" w:history="1">
        <w:r w:rsidR="00B146B3" w:rsidRPr="00A54803">
          <w:rPr>
            <w:rStyle w:val="Hyperlink"/>
            <w:noProof/>
          </w:rPr>
          <w:t>Figure 6.–Preparing to measure and sample an adult male coho salmon (©2014 ADF&amp;G/photo by Scott Forbes).</w:t>
        </w:r>
        <w:r w:rsidR="00B146B3">
          <w:rPr>
            <w:noProof/>
            <w:webHidden/>
          </w:rPr>
          <w:tab/>
        </w:r>
        <w:r w:rsidR="00B146B3">
          <w:rPr>
            <w:noProof/>
            <w:webHidden/>
          </w:rPr>
          <w:fldChar w:fldCharType="begin"/>
        </w:r>
        <w:r w:rsidR="00B146B3">
          <w:rPr>
            <w:noProof/>
            <w:webHidden/>
          </w:rPr>
          <w:instrText xml:space="preserve"> PAGEREF _Toc487202766 \h </w:instrText>
        </w:r>
        <w:r w:rsidR="00B146B3">
          <w:rPr>
            <w:noProof/>
            <w:webHidden/>
          </w:rPr>
        </w:r>
        <w:r w:rsidR="00B146B3">
          <w:rPr>
            <w:noProof/>
            <w:webHidden/>
          </w:rPr>
          <w:fldChar w:fldCharType="separate"/>
        </w:r>
        <w:r w:rsidR="00B146B3">
          <w:rPr>
            <w:noProof/>
            <w:webHidden/>
          </w:rPr>
          <w:t>23</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67" w:history="1">
        <w:r w:rsidR="00B146B3" w:rsidRPr="00A54803">
          <w:rPr>
            <w:rStyle w:val="Hyperlink"/>
            <w:noProof/>
          </w:rPr>
          <w:t>Figure 8.–Average coho salmon catch in the traditional Lynn Canal commercial drift gillnet fishery and the average Berners River catch and percent contribution to the total catch, 1990–2014.</w:t>
        </w:r>
        <w:r w:rsidR="00B146B3">
          <w:rPr>
            <w:noProof/>
            <w:webHidden/>
          </w:rPr>
          <w:tab/>
        </w:r>
        <w:r w:rsidR="00B146B3">
          <w:rPr>
            <w:noProof/>
            <w:webHidden/>
          </w:rPr>
          <w:fldChar w:fldCharType="begin"/>
        </w:r>
        <w:r w:rsidR="00B146B3">
          <w:rPr>
            <w:noProof/>
            <w:webHidden/>
          </w:rPr>
          <w:instrText xml:space="preserve"> PAGEREF _Toc487202767 \h </w:instrText>
        </w:r>
        <w:r w:rsidR="00B146B3">
          <w:rPr>
            <w:noProof/>
            <w:webHidden/>
          </w:rPr>
        </w:r>
        <w:r w:rsidR="00B146B3">
          <w:rPr>
            <w:noProof/>
            <w:webHidden/>
          </w:rPr>
          <w:fldChar w:fldCharType="separate"/>
        </w:r>
        <w:r w:rsidR="00B146B3">
          <w:rPr>
            <w:noProof/>
            <w:webHidden/>
          </w:rPr>
          <w:t>30</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68" w:history="1">
        <w:r w:rsidR="00B146B3" w:rsidRPr="00A54803">
          <w:rPr>
            <w:rStyle w:val="Hyperlink"/>
            <w:noProof/>
          </w:rPr>
          <w:t>Figure 9.–Average (1990-2014) distribution of unexpanded troll fishery CWT recoveries from the Berners River and Auke Creek coho salmon across groups of fishing districts in Southeast Alaska.</w:t>
        </w:r>
        <w:r w:rsidR="00B146B3">
          <w:rPr>
            <w:noProof/>
            <w:webHidden/>
          </w:rPr>
          <w:tab/>
        </w:r>
        <w:r w:rsidR="00B146B3">
          <w:rPr>
            <w:noProof/>
            <w:webHidden/>
          </w:rPr>
          <w:fldChar w:fldCharType="begin"/>
        </w:r>
        <w:r w:rsidR="00B146B3">
          <w:rPr>
            <w:noProof/>
            <w:webHidden/>
          </w:rPr>
          <w:instrText xml:space="preserve"> PAGEREF _Toc487202768 \h </w:instrText>
        </w:r>
        <w:r w:rsidR="00B146B3">
          <w:rPr>
            <w:noProof/>
            <w:webHidden/>
          </w:rPr>
        </w:r>
        <w:r w:rsidR="00B146B3">
          <w:rPr>
            <w:noProof/>
            <w:webHidden/>
          </w:rPr>
          <w:fldChar w:fldCharType="separate"/>
        </w:r>
        <w:r w:rsidR="00B146B3">
          <w:rPr>
            <w:noProof/>
            <w:webHidden/>
          </w:rPr>
          <w:t>33</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69" w:history="1">
        <w:r w:rsidR="00B146B3" w:rsidRPr="00A54803">
          <w:rPr>
            <w:rStyle w:val="Hyperlink"/>
            <w:noProof/>
          </w:rPr>
          <w:t>Figure 10.–Average weekly proportion of the total annual commercial troll catch of Berners River and Auke Creek coho salmon, and the aggregate of all coho salmon stocks, in northern Southeast Alaska, 1990-2014.</w:t>
        </w:r>
        <w:r w:rsidR="00B146B3">
          <w:rPr>
            <w:noProof/>
            <w:webHidden/>
          </w:rPr>
          <w:tab/>
        </w:r>
        <w:r w:rsidR="00B146B3">
          <w:rPr>
            <w:noProof/>
            <w:webHidden/>
          </w:rPr>
          <w:fldChar w:fldCharType="begin"/>
        </w:r>
        <w:r w:rsidR="00B146B3">
          <w:rPr>
            <w:noProof/>
            <w:webHidden/>
          </w:rPr>
          <w:instrText xml:space="preserve"> PAGEREF _Toc487202769 \h </w:instrText>
        </w:r>
        <w:r w:rsidR="00B146B3">
          <w:rPr>
            <w:noProof/>
            <w:webHidden/>
          </w:rPr>
        </w:r>
        <w:r w:rsidR="00B146B3">
          <w:rPr>
            <w:noProof/>
            <w:webHidden/>
          </w:rPr>
          <w:fldChar w:fldCharType="separate"/>
        </w:r>
        <w:r w:rsidR="00B146B3">
          <w:rPr>
            <w:noProof/>
            <w:webHidden/>
          </w:rPr>
          <w:t>34</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70" w:history="1">
        <w:r w:rsidR="00B146B3" w:rsidRPr="00A54803">
          <w:rPr>
            <w:rStyle w:val="Hyperlink"/>
            <w:noProof/>
          </w:rPr>
          <w:t>Figure 11.–Implied efficiency of survey counts in accounting for the total coho salmon escapement to the Berners River based on the assumption of an equal troll fishery exploitation rate for the Berners River and Auke Creek stocks.</w:t>
        </w:r>
        <w:r w:rsidR="00B146B3">
          <w:rPr>
            <w:noProof/>
            <w:webHidden/>
          </w:rPr>
          <w:tab/>
        </w:r>
        <w:r w:rsidR="00B146B3">
          <w:rPr>
            <w:noProof/>
            <w:webHidden/>
          </w:rPr>
          <w:fldChar w:fldCharType="begin"/>
        </w:r>
        <w:r w:rsidR="00B146B3">
          <w:rPr>
            <w:noProof/>
            <w:webHidden/>
          </w:rPr>
          <w:instrText xml:space="preserve"> PAGEREF _Toc487202770 \h </w:instrText>
        </w:r>
        <w:r w:rsidR="00B146B3">
          <w:rPr>
            <w:noProof/>
            <w:webHidden/>
          </w:rPr>
        </w:r>
        <w:r w:rsidR="00B146B3">
          <w:rPr>
            <w:noProof/>
            <w:webHidden/>
          </w:rPr>
          <w:fldChar w:fldCharType="separate"/>
        </w:r>
        <w:r w:rsidR="00B146B3">
          <w:rPr>
            <w:noProof/>
            <w:webHidden/>
          </w:rPr>
          <w:t>34</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71" w:history="1">
        <w:r w:rsidR="00B146B3" w:rsidRPr="00A54803">
          <w:rPr>
            <w:rStyle w:val="Hyperlink"/>
            <w:noProof/>
          </w:rPr>
          <w:t>Figure 12.–Estimated catch by fishery and escapement for the adult coho salmon return to the Berners River, 1974–2014, based on the unexpanded peak escapement survey count and biological escapement goal bounds from Clark et al. (1994).</w:t>
        </w:r>
        <w:r w:rsidR="00B146B3">
          <w:rPr>
            <w:noProof/>
            <w:webHidden/>
          </w:rPr>
          <w:tab/>
        </w:r>
        <w:r w:rsidR="00B146B3">
          <w:rPr>
            <w:noProof/>
            <w:webHidden/>
          </w:rPr>
          <w:fldChar w:fldCharType="begin"/>
        </w:r>
        <w:r w:rsidR="00B146B3">
          <w:rPr>
            <w:noProof/>
            <w:webHidden/>
          </w:rPr>
          <w:instrText xml:space="preserve"> PAGEREF _Toc487202771 \h </w:instrText>
        </w:r>
        <w:r w:rsidR="00B146B3">
          <w:rPr>
            <w:noProof/>
            <w:webHidden/>
          </w:rPr>
        </w:r>
        <w:r w:rsidR="00B146B3">
          <w:rPr>
            <w:noProof/>
            <w:webHidden/>
          </w:rPr>
          <w:fldChar w:fldCharType="separate"/>
        </w:r>
        <w:r w:rsidR="00B146B3">
          <w:rPr>
            <w:noProof/>
            <w:webHidden/>
          </w:rPr>
          <w:t>35</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72" w:history="1">
        <w:r w:rsidR="00B146B3" w:rsidRPr="00A54803">
          <w:rPr>
            <w:rStyle w:val="Hyperlink"/>
            <w:noProof/>
          </w:rPr>
          <w:t>Figure 13.–Estimated number of coho salmon returning to the Bernerrs River based on the unexpanded survey count (1974–2014) and the expanded survey count (1989–2014), and the cumulative catch-per-boat-day of chum salmon in the Lynn Canal commercial drift gillnet fishery (1969–2014).</w:t>
        </w:r>
        <w:r w:rsidR="00B146B3">
          <w:rPr>
            <w:noProof/>
            <w:webHidden/>
          </w:rPr>
          <w:tab/>
        </w:r>
        <w:r w:rsidR="00B146B3">
          <w:rPr>
            <w:noProof/>
            <w:webHidden/>
          </w:rPr>
          <w:fldChar w:fldCharType="begin"/>
        </w:r>
        <w:r w:rsidR="00B146B3">
          <w:rPr>
            <w:noProof/>
            <w:webHidden/>
          </w:rPr>
          <w:instrText xml:space="preserve"> PAGEREF _Toc487202772 \h </w:instrText>
        </w:r>
        <w:r w:rsidR="00B146B3">
          <w:rPr>
            <w:noProof/>
            <w:webHidden/>
          </w:rPr>
        </w:r>
        <w:r w:rsidR="00B146B3">
          <w:rPr>
            <w:noProof/>
            <w:webHidden/>
          </w:rPr>
          <w:fldChar w:fldCharType="separate"/>
        </w:r>
        <w:r w:rsidR="00B146B3">
          <w:rPr>
            <w:noProof/>
            <w:webHidden/>
          </w:rPr>
          <w:t>36</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73" w:history="1">
        <w:r w:rsidR="00B146B3" w:rsidRPr="00A54803">
          <w:rPr>
            <w:rStyle w:val="Hyperlink"/>
            <w:noProof/>
          </w:rPr>
          <w:t>Figure 14.–Estimated catch by fishery and escapement for the adult coho salmon return to the Berners River, 1990–2014.  Other fisheries include commercial purse seine, marine sport, and commercial drift gillnet fisheries conducted outside of Lynn Canal (District 115).</w:t>
        </w:r>
        <w:r w:rsidR="00B146B3">
          <w:rPr>
            <w:noProof/>
            <w:webHidden/>
          </w:rPr>
          <w:tab/>
        </w:r>
        <w:r w:rsidR="00B146B3">
          <w:rPr>
            <w:noProof/>
            <w:webHidden/>
          </w:rPr>
          <w:fldChar w:fldCharType="begin"/>
        </w:r>
        <w:r w:rsidR="00B146B3">
          <w:rPr>
            <w:noProof/>
            <w:webHidden/>
          </w:rPr>
          <w:instrText xml:space="preserve"> PAGEREF _Toc487202773 \h </w:instrText>
        </w:r>
        <w:r w:rsidR="00B146B3">
          <w:rPr>
            <w:noProof/>
            <w:webHidden/>
          </w:rPr>
        </w:r>
        <w:r w:rsidR="00B146B3">
          <w:rPr>
            <w:noProof/>
            <w:webHidden/>
          </w:rPr>
          <w:fldChar w:fldCharType="separate"/>
        </w:r>
        <w:r w:rsidR="00B146B3">
          <w:rPr>
            <w:noProof/>
            <w:webHidden/>
          </w:rPr>
          <w:t>37</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74" w:history="1">
        <w:r w:rsidR="00B146B3" w:rsidRPr="00A54803">
          <w:rPr>
            <w:rStyle w:val="Hyperlink"/>
            <w:noProof/>
          </w:rPr>
          <w:t>Figure 15.–Estimated average exploitation rate on coho salmon bound for the Berners River by the two principal harvesting fisheries, other fisheries, and by all fisheries combined.</w:t>
        </w:r>
        <w:r w:rsidR="00B146B3">
          <w:rPr>
            <w:noProof/>
            <w:webHidden/>
          </w:rPr>
          <w:tab/>
        </w:r>
        <w:r w:rsidR="00B146B3">
          <w:rPr>
            <w:noProof/>
            <w:webHidden/>
          </w:rPr>
          <w:fldChar w:fldCharType="begin"/>
        </w:r>
        <w:r w:rsidR="00B146B3">
          <w:rPr>
            <w:noProof/>
            <w:webHidden/>
          </w:rPr>
          <w:instrText xml:space="preserve"> PAGEREF _Toc487202774 \h </w:instrText>
        </w:r>
        <w:r w:rsidR="00B146B3">
          <w:rPr>
            <w:noProof/>
            <w:webHidden/>
          </w:rPr>
        </w:r>
        <w:r w:rsidR="00B146B3">
          <w:rPr>
            <w:noProof/>
            <w:webHidden/>
          </w:rPr>
          <w:fldChar w:fldCharType="separate"/>
        </w:r>
        <w:r w:rsidR="00B146B3">
          <w:rPr>
            <w:noProof/>
            <w:webHidden/>
          </w:rPr>
          <w:t>38</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75" w:history="1">
        <w:r w:rsidR="00B146B3" w:rsidRPr="00A54803">
          <w:rPr>
            <w:rStyle w:val="Hyperlink"/>
            <w:noProof/>
          </w:rPr>
          <w:t>Figure 16.–Estimated average weekly exploitation rate on the Berners River coho salmon return by the commercial troll fishery and Lynn Canal commercial drift gillnet fishery, 1990–2014.</w:t>
        </w:r>
        <w:r w:rsidR="00B146B3">
          <w:rPr>
            <w:noProof/>
            <w:webHidden/>
          </w:rPr>
          <w:tab/>
        </w:r>
        <w:r w:rsidR="00B146B3">
          <w:rPr>
            <w:noProof/>
            <w:webHidden/>
          </w:rPr>
          <w:fldChar w:fldCharType="begin"/>
        </w:r>
        <w:r w:rsidR="00B146B3">
          <w:rPr>
            <w:noProof/>
            <w:webHidden/>
          </w:rPr>
          <w:instrText xml:space="preserve"> PAGEREF _Toc487202775 \h </w:instrText>
        </w:r>
        <w:r w:rsidR="00B146B3">
          <w:rPr>
            <w:noProof/>
            <w:webHidden/>
          </w:rPr>
        </w:r>
        <w:r w:rsidR="00B146B3">
          <w:rPr>
            <w:noProof/>
            <w:webHidden/>
          </w:rPr>
          <w:fldChar w:fldCharType="separate"/>
        </w:r>
        <w:r w:rsidR="00B146B3">
          <w:rPr>
            <w:noProof/>
            <w:webHidden/>
          </w:rPr>
          <w:t>39</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76" w:history="1">
        <w:r w:rsidR="00B146B3" w:rsidRPr="00A54803">
          <w:rPr>
            <w:rStyle w:val="Hyperlink"/>
            <w:noProof/>
          </w:rPr>
          <w:t>Figure 17.–Estimated average removal rate of surviving coho salmon bound for the Berners River by the two principal harvesting fisheries and by all fisheries combined.</w:t>
        </w:r>
        <w:r w:rsidR="00B146B3">
          <w:rPr>
            <w:noProof/>
            <w:webHidden/>
          </w:rPr>
          <w:tab/>
        </w:r>
        <w:r w:rsidR="00B146B3">
          <w:rPr>
            <w:noProof/>
            <w:webHidden/>
          </w:rPr>
          <w:fldChar w:fldCharType="begin"/>
        </w:r>
        <w:r w:rsidR="00B146B3">
          <w:rPr>
            <w:noProof/>
            <w:webHidden/>
          </w:rPr>
          <w:instrText xml:space="preserve"> PAGEREF _Toc487202776 \h </w:instrText>
        </w:r>
        <w:r w:rsidR="00B146B3">
          <w:rPr>
            <w:noProof/>
            <w:webHidden/>
          </w:rPr>
        </w:r>
        <w:r w:rsidR="00B146B3">
          <w:rPr>
            <w:noProof/>
            <w:webHidden/>
          </w:rPr>
          <w:fldChar w:fldCharType="separate"/>
        </w:r>
        <w:r w:rsidR="00B146B3">
          <w:rPr>
            <w:noProof/>
            <w:webHidden/>
          </w:rPr>
          <w:t>40</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77" w:history="1">
        <w:r w:rsidR="00B146B3" w:rsidRPr="00A54803">
          <w:rPr>
            <w:rStyle w:val="Hyperlink"/>
            <w:noProof/>
          </w:rPr>
          <w:t>Figure 18.–Estimated average weekly percent harvested of the run of Berners River coho salmon available to the Alaska commercial troll fishery and the Lynn Canal commercial drift gillnet fishery, 1990–2014.</w:t>
        </w:r>
        <w:r w:rsidR="00B146B3">
          <w:rPr>
            <w:noProof/>
            <w:webHidden/>
          </w:rPr>
          <w:tab/>
        </w:r>
        <w:r w:rsidR="00B146B3">
          <w:rPr>
            <w:noProof/>
            <w:webHidden/>
          </w:rPr>
          <w:fldChar w:fldCharType="begin"/>
        </w:r>
        <w:r w:rsidR="00B146B3">
          <w:rPr>
            <w:noProof/>
            <w:webHidden/>
          </w:rPr>
          <w:instrText xml:space="preserve"> PAGEREF _Toc487202777 \h </w:instrText>
        </w:r>
        <w:r w:rsidR="00B146B3">
          <w:rPr>
            <w:noProof/>
            <w:webHidden/>
          </w:rPr>
        </w:r>
        <w:r w:rsidR="00B146B3">
          <w:rPr>
            <w:noProof/>
            <w:webHidden/>
          </w:rPr>
          <w:fldChar w:fldCharType="separate"/>
        </w:r>
        <w:r w:rsidR="00B146B3">
          <w:rPr>
            <w:noProof/>
            <w:webHidden/>
          </w:rPr>
          <w:t>41</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78" w:history="1">
        <w:r w:rsidR="00B146B3" w:rsidRPr="00A54803">
          <w:rPr>
            <w:rStyle w:val="Hyperlink"/>
            <w:noProof/>
          </w:rPr>
          <w:t>Figure 19.–Average length of females (A), sex ratio (B), and per capital egg biomass (PCEB) index (C) of age-.1 coho salmon spawners in the Berners River, showing even- and odd-year averages.</w:t>
        </w:r>
        <w:r w:rsidR="00B146B3">
          <w:rPr>
            <w:noProof/>
            <w:webHidden/>
          </w:rPr>
          <w:tab/>
        </w:r>
        <w:r w:rsidR="00B146B3">
          <w:rPr>
            <w:noProof/>
            <w:webHidden/>
          </w:rPr>
          <w:fldChar w:fldCharType="begin"/>
        </w:r>
        <w:r w:rsidR="00B146B3">
          <w:rPr>
            <w:noProof/>
            <w:webHidden/>
          </w:rPr>
          <w:instrText xml:space="preserve"> PAGEREF _Toc487202778 \h </w:instrText>
        </w:r>
        <w:r w:rsidR="00B146B3">
          <w:rPr>
            <w:noProof/>
            <w:webHidden/>
          </w:rPr>
        </w:r>
        <w:r w:rsidR="00B146B3">
          <w:rPr>
            <w:noProof/>
            <w:webHidden/>
          </w:rPr>
          <w:fldChar w:fldCharType="separate"/>
        </w:r>
        <w:r w:rsidR="00B146B3">
          <w:rPr>
            <w:noProof/>
            <w:webHidden/>
          </w:rPr>
          <w:t>42</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79" w:history="1">
        <w:r w:rsidR="00B146B3" w:rsidRPr="00A54803">
          <w:rPr>
            <w:rStyle w:val="Hyperlink"/>
            <w:noProof/>
          </w:rPr>
          <w:t>Figure 20.–Estimated coho salmon return to the Berners River (total and by primary age class: A) and the adjusted return standardized to a constant average marine survival rate (B).</w:t>
        </w:r>
        <w:r w:rsidR="00B146B3">
          <w:rPr>
            <w:noProof/>
            <w:webHidden/>
          </w:rPr>
          <w:tab/>
        </w:r>
        <w:r w:rsidR="00B146B3">
          <w:rPr>
            <w:noProof/>
            <w:webHidden/>
          </w:rPr>
          <w:fldChar w:fldCharType="begin"/>
        </w:r>
        <w:r w:rsidR="00B146B3">
          <w:rPr>
            <w:noProof/>
            <w:webHidden/>
          </w:rPr>
          <w:instrText xml:space="preserve"> PAGEREF _Toc487202779 \h </w:instrText>
        </w:r>
        <w:r w:rsidR="00B146B3">
          <w:rPr>
            <w:noProof/>
            <w:webHidden/>
          </w:rPr>
        </w:r>
        <w:r w:rsidR="00B146B3">
          <w:rPr>
            <w:noProof/>
            <w:webHidden/>
          </w:rPr>
          <w:fldChar w:fldCharType="separate"/>
        </w:r>
        <w:r w:rsidR="00B146B3">
          <w:rPr>
            <w:noProof/>
            <w:webHidden/>
          </w:rPr>
          <w:t>45</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80" w:history="1">
        <w:r w:rsidR="00B146B3" w:rsidRPr="00A54803">
          <w:rPr>
            <w:rStyle w:val="Hyperlink"/>
            <w:noProof/>
          </w:rPr>
          <w:t>Figure 21.–Estimated age-1.1, age-2.1, and total coho salmon returns to the Berners River by brood year, standardized to a constant average marine survival rate.</w:t>
        </w:r>
        <w:r w:rsidR="00B146B3">
          <w:rPr>
            <w:noProof/>
            <w:webHidden/>
          </w:rPr>
          <w:tab/>
        </w:r>
        <w:r w:rsidR="00B146B3">
          <w:rPr>
            <w:noProof/>
            <w:webHidden/>
          </w:rPr>
          <w:fldChar w:fldCharType="begin"/>
        </w:r>
        <w:r w:rsidR="00B146B3">
          <w:rPr>
            <w:noProof/>
            <w:webHidden/>
          </w:rPr>
          <w:instrText xml:space="preserve"> PAGEREF _Toc487202780 \h </w:instrText>
        </w:r>
        <w:r w:rsidR="00B146B3">
          <w:rPr>
            <w:noProof/>
            <w:webHidden/>
          </w:rPr>
        </w:r>
        <w:r w:rsidR="00B146B3">
          <w:rPr>
            <w:noProof/>
            <w:webHidden/>
          </w:rPr>
          <w:fldChar w:fldCharType="separate"/>
        </w:r>
        <w:r w:rsidR="00B146B3">
          <w:rPr>
            <w:noProof/>
            <w:webHidden/>
          </w:rPr>
          <w:t>47</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81" w:history="1">
        <w:r w:rsidR="00B146B3" w:rsidRPr="00A54803">
          <w:rPr>
            <w:rStyle w:val="Hyperlink"/>
            <w:noProof/>
          </w:rPr>
          <w:t>Figure 22.–Relationship between escapement (spawners standardized to a constant average per capita egg biomass) and log (return/spawner) for the Berners River coho salmon population by brood year, showing linear relationships for 1989–1999 and 2000–2010, excluding 2002.</w:t>
        </w:r>
        <w:r w:rsidR="00B146B3">
          <w:rPr>
            <w:noProof/>
            <w:webHidden/>
          </w:rPr>
          <w:tab/>
        </w:r>
        <w:r w:rsidR="00B146B3">
          <w:rPr>
            <w:noProof/>
            <w:webHidden/>
          </w:rPr>
          <w:fldChar w:fldCharType="begin"/>
        </w:r>
        <w:r w:rsidR="00B146B3">
          <w:rPr>
            <w:noProof/>
            <w:webHidden/>
          </w:rPr>
          <w:instrText xml:space="preserve"> PAGEREF _Toc487202781 \h </w:instrText>
        </w:r>
        <w:r w:rsidR="00B146B3">
          <w:rPr>
            <w:noProof/>
            <w:webHidden/>
          </w:rPr>
        </w:r>
        <w:r w:rsidR="00B146B3">
          <w:rPr>
            <w:noProof/>
            <w:webHidden/>
          </w:rPr>
          <w:fldChar w:fldCharType="separate"/>
        </w:r>
        <w:r w:rsidR="00B146B3">
          <w:rPr>
            <w:noProof/>
            <w:webHidden/>
          </w:rPr>
          <w:t>47</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82" w:history="1">
        <w:r w:rsidR="00B146B3" w:rsidRPr="00A54803">
          <w:rPr>
            <w:rStyle w:val="Hyperlink"/>
            <w:noProof/>
          </w:rPr>
          <w:t>Figure 23.–Spawner-recruit relationships for the Berners River coho salmon population based on the Ricker (A) and Hockey Stick (B) models, showing separate model fits for early (1989–1999) and late (2000–2010) brood years and all brood years combined.</w:t>
        </w:r>
        <w:r w:rsidR="00B146B3">
          <w:rPr>
            <w:noProof/>
            <w:webHidden/>
          </w:rPr>
          <w:tab/>
        </w:r>
        <w:r w:rsidR="00B146B3">
          <w:rPr>
            <w:noProof/>
            <w:webHidden/>
          </w:rPr>
          <w:fldChar w:fldCharType="begin"/>
        </w:r>
        <w:r w:rsidR="00B146B3">
          <w:rPr>
            <w:noProof/>
            <w:webHidden/>
          </w:rPr>
          <w:instrText xml:space="preserve"> PAGEREF _Toc487202782 \h </w:instrText>
        </w:r>
        <w:r w:rsidR="00B146B3">
          <w:rPr>
            <w:noProof/>
            <w:webHidden/>
          </w:rPr>
        </w:r>
        <w:r w:rsidR="00B146B3">
          <w:rPr>
            <w:noProof/>
            <w:webHidden/>
          </w:rPr>
          <w:fldChar w:fldCharType="separate"/>
        </w:r>
        <w:r w:rsidR="00B146B3">
          <w:rPr>
            <w:noProof/>
            <w:webHidden/>
          </w:rPr>
          <w:t>48</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83" w:history="1">
        <w:r w:rsidR="00B146B3" w:rsidRPr="00A54803">
          <w:rPr>
            <w:rStyle w:val="Hyperlink"/>
            <w:noProof/>
          </w:rPr>
          <w:t>Figure 24.–Indicated biological escapement goal ranges for Berners River coho salmon based on the 1989–2010 brood years and marine survival-adjusted returns calibrated to a constant marine survival rate based on the 1990–2014 average (16.3%), the average of the lowest 20% (9.5%), and the average of the highest 20% (25.4%) of observations.</w:t>
        </w:r>
        <w:r w:rsidR="00B146B3">
          <w:rPr>
            <w:noProof/>
            <w:webHidden/>
          </w:rPr>
          <w:tab/>
        </w:r>
        <w:r w:rsidR="00B146B3">
          <w:rPr>
            <w:noProof/>
            <w:webHidden/>
          </w:rPr>
          <w:fldChar w:fldCharType="begin"/>
        </w:r>
        <w:r w:rsidR="00B146B3">
          <w:rPr>
            <w:noProof/>
            <w:webHidden/>
          </w:rPr>
          <w:instrText xml:space="preserve"> PAGEREF _Toc487202783 \h </w:instrText>
        </w:r>
        <w:r w:rsidR="00B146B3">
          <w:rPr>
            <w:noProof/>
            <w:webHidden/>
          </w:rPr>
        </w:r>
        <w:r w:rsidR="00B146B3">
          <w:rPr>
            <w:noProof/>
            <w:webHidden/>
          </w:rPr>
          <w:fldChar w:fldCharType="separate"/>
        </w:r>
        <w:r w:rsidR="00B146B3">
          <w:rPr>
            <w:noProof/>
            <w:webHidden/>
          </w:rPr>
          <w:t>48</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84" w:history="1">
        <w:r w:rsidR="00B146B3" w:rsidRPr="00A54803">
          <w:rPr>
            <w:rStyle w:val="Hyperlink"/>
            <w:noProof/>
          </w:rPr>
          <w:t>Figure 25.–Estimated average mid eye to fork length of age-.1 male and female coho salmon returning to the Berners River when entering the drift gillnet fishery and entering the river to spawn.</w:t>
        </w:r>
        <w:r w:rsidR="00B146B3">
          <w:rPr>
            <w:noProof/>
            <w:webHidden/>
          </w:rPr>
          <w:tab/>
        </w:r>
        <w:r w:rsidR="00B146B3">
          <w:rPr>
            <w:noProof/>
            <w:webHidden/>
          </w:rPr>
          <w:fldChar w:fldCharType="begin"/>
        </w:r>
        <w:r w:rsidR="00B146B3">
          <w:rPr>
            <w:noProof/>
            <w:webHidden/>
          </w:rPr>
          <w:instrText xml:space="preserve"> PAGEREF _Toc487202784 \h </w:instrText>
        </w:r>
        <w:r w:rsidR="00B146B3">
          <w:rPr>
            <w:noProof/>
            <w:webHidden/>
          </w:rPr>
        </w:r>
        <w:r w:rsidR="00B146B3">
          <w:rPr>
            <w:noProof/>
            <w:webHidden/>
          </w:rPr>
          <w:fldChar w:fldCharType="separate"/>
        </w:r>
        <w:r w:rsidR="00B146B3">
          <w:rPr>
            <w:noProof/>
            <w:webHidden/>
          </w:rPr>
          <w:t>51</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85" w:history="1">
        <w:r w:rsidR="00B146B3" w:rsidRPr="00A54803">
          <w:rPr>
            <w:rStyle w:val="Hyperlink"/>
            <w:noProof/>
          </w:rPr>
          <w:t>Figure 26.–Linear selection differential (LSD) estimates for male and female age-.1 Berners River coho salmon exploited by the Lynn Canal commercial drift gillnet fisheries, 1990–2014.</w:t>
        </w:r>
        <w:r w:rsidR="00B146B3">
          <w:rPr>
            <w:noProof/>
            <w:webHidden/>
          </w:rPr>
          <w:tab/>
        </w:r>
        <w:r w:rsidR="00B146B3">
          <w:rPr>
            <w:noProof/>
            <w:webHidden/>
          </w:rPr>
          <w:fldChar w:fldCharType="begin"/>
        </w:r>
        <w:r w:rsidR="00B146B3">
          <w:rPr>
            <w:noProof/>
            <w:webHidden/>
          </w:rPr>
          <w:instrText xml:space="preserve"> PAGEREF _Toc487202785 \h </w:instrText>
        </w:r>
        <w:r w:rsidR="00B146B3">
          <w:rPr>
            <w:noProof/>
            <w:webHidden/>
          </w:rPr>
        </w:r>
        <w:r w:rsidR="00B146B3">
          <w:rPr>
            <w:noProof/>
            <w:webHidden/>
          </w:rPr>
          <w:fldChar w:fldCharType="separate"/>
        </w:r>
        <w:r w:rsidR="00B146B3">
          <w:rPr>
            <w:noProof/>
            <w:webHidden/>
          </w:rPr>
          <w:t>52</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86" w:history="1">
        <w:r w:rsidR="00B146B3" w:rsidRPr="00A54803">
          <w:rPr>
            <w:rStyle w:val="Hyperlink"/>
            <w:noProof/>
          </w:rPr>
          <w:t>Figure 27.–Estimated average drift gillnet fishery selectivity curve for coho salmon returning to the Berners River calibrated to a neutral selectivity value = 1, for the period 1990–2014.</w:t>
        </w:r>
        <w:r w:rsidR="00B146B3">
          <w:rPr>
            <w:noProof/>
            <w:webHidden/>
          </w:rPr>
          <w:tab/>
        </w:r>
        <w:r w:rsidR="00B146B3">
          <w:rPr>
            <w:noProof/>
            <w:webHidden/>
          </w:rPr>
          <w:fldChar w:fldCharType="begin"/>
        </w:r>
        <w:r w:rsidR="00B146B3">
          <w:rPr>
            <w:noProof/>
            <w:webHidden/>
          </w:rPr>
          <w:instrText xml:space="preserve"> PAGEREF _Toc487202786 \h </w:instrText>
        </w:r>
        <w:r w:rsidR="00B146B3">
          <w:rPr>
            <w:noProof/>
            <w:webHidden/>
          </w:rPr>
        </w:r>
        <w:r w:rsidR="00B146B3">
          <w:rPr>
            <w:noProof/>
            <w:webHidden/>
          </w:rPr>
          <w:fldChar w:fldCharType="separate"/>
        </w:r>
        <w:r w:rsidR="00B146B3">
          <w:rPr>
            <w:noProof/>
            <w:webHidden/>
          </w:rPr>
          <w:t>52</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87" w:history="1">
        <w:r w:rsidR="00B146B3" w:rsidRPr="00A54803">
          <w:rPr>
            <w:rStyle w:val="Hyperlink"/>
            <w:noProof/>
          </w:rPr>
          <w:t xml:space="preserve">Figure 28.–Linear relationships between length and girth for 1-ocean male and female coho salmon spawners sampled in the Berners River in 2014 (A) and average drift gillnet fishery selectivity by length and </w:t>
        </w:r>
        <w:r w:rsidR="00B146B3" w:rsidRPr="00A54803">
          <w:rPr>
            <w:rStyle w:val="Hyperlink"/>
            <w:noProof/>
          </w:rPr>
          <w:lastRenderedPageBreak/>
          <w:t>proportion of females in the pre-gillnet population, 1990–2014, showing lengths corresponding to a predicted circumference matching 6” and 7” gillnet mesh (B).</w:t>
        </w:r>
        <w:r w:rsidR="00B146B3">
          <w:rPr>
            <w:noProof/>
            <w:webHidden/>
          </w:rPr>
          <w:tab/>
        </w:r>
        <w:r w:rsidR="00B146B3">
          <w:rPr>
            <w:noProof/>
            <w:webHidden/>
          </w:rPr>
          <w:fldChar w:fldCharType="begin"/>
        </w:r>
        <w:r w:rsidR="00B146B3">
          <w:rPr>
            <w:noProof/>
            <w:webHidden/>
          </w:rPr>
          <w:instrText xml:space="preserve"> PAGEREF _Toc487202787 \h </w:instrText>
        </w:r>
        <w:r w:rsidR="00B146B3">
          <w:rPr>
            <w:noProof/>
            <w:webHidden/>
          </w:rPr>
        </w:r>
        <w:r w:rsidR="00B146B3">
          <w:rPr>
            <w:noProof/>
            <w:webHidden/>
          </w:rPr>
          <w:fldChar w:fldCharType="separate"/>
        </w:r>
        <w:r w:rsidR="00B146B3">
          <w:rPr>
            <w:noProof/>
            <w:webHidden/>
          </w:rPr>
          <w:t>53</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88" w:history="1">
        <w:r w:rsidR="00B146B3" w:rsidRPr="00A54803">
          <w:rPr>
            <w:rStyle w:val="Hyperlink"/>
            <w:noProof/>
          </w:rPr>
          <w:t>Figure 29.–Estimated average percent of Berners River coho salmon smolts returning as adults by MEF length and sex in even years compared with odd years during 1998–2011, both before and after exposure to drift gillnet fisheries.</w:t>
        </w:r>
        <w:r w:rsidR="00B146B3">
          <w:rPr>
            <w:noProof/>
            <w:webHidden/>
          </w:rPr>
          <w:tab/>
        </w:r>
        <w:r w:rsidR="00B146B3">
          <w:rPr>
            <w:noProof/>
            <w:webHidden/>
          </w:rPr>
          <w:fldChar w:fldCharType="begin"/>
        </w:r>
        <w:r w:rsidR="00B146B3">
          <w:rPr>
            <w:noProof/>
            <w:webHidden/>
          </w:rPr>
          <w:instrText xml:space="preserve"> PAGEREF _Toc487202788 \h </w:instrText>
        </w:r>
        <w:r w:rsidR="00B146B3">
          <w:rPr>
            <w:noProof/>
            <w:webHidden/>
          </w:rPr>
        </w:r>
        <w:r w:rsidR="00B146B3">
          <w:rPr>
            <w:noProof/>
            <w:webHidden/>
          </w:rPr>
          <w:fldChar w:fldCharType="separate"/>
        </w:r>
        <w:r w:rsidR="00B146B3">
          <w:rPr>
            <w:noProof/>
            <w:webHidden/>
          </w:rPr>
          <w:t>56</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89" w:history="1">
        <w:r w:rsidR="00B146B3" w:rsidRPr="00A54803">
          <w:rPr>
            <w:rStyle w:val="Hyperlink"/>
            <w:noProof/>
          </w:rPr>
          <w:t>Figure 30.–Annual catch of coho salmon smolts from Shaul Pond (1990–2013) compared with estimated total smolt production (with a 95% confidence interval) from the overall Berners River (1989–2013).</w:t>
        </w:r>
        <w:r w:rsidR="00B146B3">
          <w:rPr>
            <w:noProof/>
            <w:webHidden/>
          </w:rPr>
          <w:tab/>
        </w:r>
        <w:r w:rsidR="00B146B3">
          <w:rPr>
            <w:noProof/>
            <w:webHidden/>
          </w:rPr>
          <w:fldChar w:fldCharType="begin"/>
        </w:r>
        <w:r w:rsidR="00B146B3">
          <w:rPr>
            <w:noProof/>
            <w:webHidden/>
          </w:rPr>
          <w:instrText xml:space="preserve"> PAGEREF _Toc487202789 \h </w:instrText>
        </w:r>
        <w:r w:rsidR="00B146B3">
          <w:rPr>
            <w:noProof/>
            <w:webHidden/>
          </w:rPr>
        </w:r>
        <w:r w:rsidR="00B146B3">
          <w:rPr>
            <w:noProof/>
            <w:webHidden/>
          </w:rPr>
          <w:fldChar w:fldCharType="separate"/>
        </w:r>
        <w:r w:rsidR="00B146B3">
          <w:rPr>
            <w:noProof/>
            <w:webHidden/>
          </w:rPr>
          <w:t>59</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90" w:history="1">
        <w:r w:rsidR="00B146B3" w:rsidRPr="00A54803">
          <w:rPr>
            <w:rStyle w:val="Hyperlink"/>
            <w:noProof/>
          </w:rPr>
          <w:t>Figure 31.–Berners River coho salmon smolt production estimates based on direct mark–recapture estimates for smolts (1989–2013) and predicted smolt abundance based on the presmolt estimate from the prior summer multiplied by 0.4449 (1973, 1977–1978, 1982, and 1984–1989).</w:t>
        </w:r>
        <w:r w:rsidR="00B146B3">
          <w:rPr>
            <w:noProof/>
            <w:webHidden/>
          </w:rPr>
          <w:tab/>
        </w:r>
        <w:r w:rsidR="00B146B3">
          <w:rPr>
            <w:noProof/>
            <w:webHidden/>
          </w:rPr>
          <w:fldChar w:fldCharType="begin"/>
        </w:r>
        <w:r w:rsidR="00B146B3">
          <w:rPr>
            <w:noProof/>
            <w:webHidden/>
          </w:rPr>
          <w:instrText xml:space="preserve"> PAGEREF _Toc487202790 \h </w:instrText>
        </w:r>
        <w:r w:rsidR="00B146B3">
          <w:rPr>
            <w:noProof/>
            <w:webHidden/>
          </w:rPr>
        </w:r>
        <w:r w:rsidR="00B146B3">
          <w:rPr>
            <w:noProof/>
            <w:webHidden/>
          </w:rPr>
          <w:fldChar w:fldCharType="separate"/>
        </w:r>
        <w:r w:rsidR="00B146B3">
          <w:rPr>
            <w:noProof/>
            <w:webHidden/>
          </w:rPr>
          <w:t>60</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91" w:history="1">
        <w:r w:rsidR="00B146B3" w:rsidRPr="00A54803">
          <w:rPr>
            <w:rStyle w:val="Hyperlink"/>
            <w:noProof/>
          </w:rPr>
          <w:t>Figure 32.–Estimated smolt production (with 95% confidence bounds) and marine survival of coho salmon returning to the Berners River by return year, 1990–2014.</w:t>
        </w:r>
        <w:r w:rsidR="00B146B3">
          <w:rPr>
            <w:noProof/>
            <w:webHidden/>
          </w:rPr>
          <w:tab/>
        </w:r>
        <w:r w:rsidR="00B146B3">
          <w:rPr>
            <w:noProof/>
            <w:webHidden/>
          </w:rPr>
          <w:fldChar w:fldCharType="begin"/>
        </w:r>
        <w:r w:rsidR="00B146B3">
          <w:rPr>
            <w:noProof/>
            <w:webHidden/>
          </w:rPr>
          <w:instrText xml:space="preserve"> PAGEREF _Toc487202791 \h </w:instrText>
        </w:r>
        <w:r w:rsidR="00B146B3">
          <w:rPr>
            <w:noProof/>
            <w:webHidden/>
          </w:rPr>
        </w:r>
        <w:r w:rsidR="00B146B3">
          <w:rPr>
            <w:noProof/>
            <w:webHidden/>
          </w:rPr>
          <w:fldChar w:fldCharType="separate"/>
        </w:r>
        <w:r w:rsidR="00B146B3">
          <w:rPr>
            <w:noProof/>
            <w:webHidden/>
          </w:rPr>
          <w:t>61</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92" w:history="1">
        <w:r w:rsidR="00B146B3" w:rsidRPr="00A54803">
          <w:rPr>
            <w:rStyle w:val="Hyperlink"/>
            <w:noProof/>
          </w:rPr>
          <w:t>Figure 33.–Estimated marine survival rates from smolt to adult for 1990–2014 coho salmon returns to the Berners River and Hugh Smith Lake.</w:t>
        </w:r>
        <w:r w:rsidR="00B146B3">
          <w:rPr>
            <w:noProof/>
            <w:webHidden/>
          </w:rPr>
          <w:tab/>
        </w:r>
        <w:r w:rsidR="00B146B3">
          <w:rPr>
            <w:noProof/>
            <w:webHidden/>
          </w:rPr>
          <w:fldChar w:fldCharType="begin"/>
        </w:r>
        <w:r w:rsidR="00B146B3">
          <w:rPr>
            <w:noProof/>
            <w:webHidden/>
          </w:rPr>
          <w:instrText xml:space="preserve"> PAGEREF _Toc487202792 \h </w:instrText>
        </w:r>
        <w:r w:rsidR="00B146B3">
          <w:rPr>
            <w:noProof/>
            <w:webHidden/>
          </w:rPr>
        </w:r>
        <w:r w:rsidR="00B146B3">
          <w:rPr>
            <w:noProof/>
            <w:webHidden/>
          </w:rPr>
          <w:fldChar w:fldCharType="separate"/>
        </w:r>
        <w:r w:rsidR="00B146B3">
          <w:rPr>
            <w:noProof/>
            <w:webHidden/>
          </w:rPr>
          <w:t>62</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93" w:history="1">
        <w:r w:rsidR="00B146B3" w:rsidRPr="00A54803">
          <w:rPr>
            <w:rStyle w:val="Hyperlink"/>
            <w:noProof/>
          </w:rPr>
          <w:t>Figure 34.–Ratio of coho salmon marine survival rates for the Berners River to Hugh Smith Lake compared with the September–August Pacific Decadal Oscillation (PDO) Index ending in the sea-entry year, 1989–2013.</w:t>
        </w:r>
        <w:r w:rsidR="00B146B3">
          <w:rPr>
            <w:noProof/>
            <w:webHidden/>
          </w:rPr>
          <w:tab/>
        </w:r>
        <w:r w:rsidR="00B146B3">
          <w:rPr>
            <w:noProof/>
            <w:webHidden/>
          </w:rPr>
          <w:fldChar w:fldCharType="begin"/>
        </w:r>
        <w:r w:rsidR="00B146B3">
          <w:rPr>
            <w:noProof/>
            <w:webHidden/>
          </w:rPr>
          <w:instrText xml:space="preserve"> PAGEREF _Toc487202793 \h </w:instrText>
        </w:r>
        <w:r w:rsidR="00B146B3">
          <w:rPr>
            <w:noProof/>
            <w:webHidden/>
          </w:rPr>
        </w:r>
        <w:r w:rsidR="00B146B3">
          <w:rPr>
            <w:noProof/>
            <w:webHidden/>
          </w:rPr>
          <w:fldChar w:fldCharType="separate"/>
        </w:r>
        <w:r w:rsidR="00B146B3">
          <w:rPr>
            <w:noProof/>
            <w:webHidden/>
          </w:rPr>
          <w:t>62</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94" w:history="1">
        <w:r w:rsidR="00B146B3" w:rsidRPr="00A54803">
          <w:rPr>
            <w:rStyle w:val="Hyperlink"/>
            <w:noProof/>
          </w:rPr>
          <w:t>Figure 35.–Marine survival rate of returning age-.1 Berners River coho salmon and modeled survival rate based on the Pink-PDO predictors (Shaul and Geiger 2016) by return year.</w:t>
        </w:r>
        <w:r w:rsidR="00B146B3">
          <w:rPr>
            <w:noProof/>
            <w:webHidden/>
          </w:rPr>
          <w:tab/>
        </w:r>
        <w:r w:rsidR="00B146B3">
          <w:rPr>
            <w:noProof/>
            <w:webHidden/>
          </w:rPr>
          <w:fldChar w:fldCharType="begin"/>
        </w:r>
        <w:r w:rsidR="00B146B3">
          <w:rPr>
            <w:noProof/>
            <w:webHidden/>
          </w:rPr>
          <w:instrText xml:space="preserve"> PAGEREF _Toc487202794 \h </w:instrText>
        </w:r>
        <w:r w:rsidR="00B146B3">
          <w:rPr>
            <w:noProof/>
            <w:webHidden/>
          </w:rPr>
        </w:r>
        <w:r w:rsidR="00B146B3">
          <w:rPr>
            <w:noProof/>
            <w:webHidden/>
          </w:rPr>
          <w:fldChar w:fldCharType="separate"/>
        </w:r>
        <w:r w:rsidR="00B146B3">
          <w:rPr>
            <w:noProof/>
            <w:webHidden/>
          </w:rPr>
          <w:t>63</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95" w:history="1">
        <w:r w:rsidR="00B146B3" w:rsidRPr="00A54803">
          <w:rPr>
            <w:rStyle w:val="Hyperlink"/>
            <w:noProof/>
          </w:rPr>
          <w:t xml:space="preserve">Figure 36.–Relationship between the mean-average mid eye to fork length of returning male and female age-.1 coho salmon prior to exposure to the drift gillnet fishery and their marine survival rates (Spearman’s rho = 0.669, </w:t>
        </w:r>
        <w:r w:rsidR="00B146B3" w:rsidRPr="00A54803">
          <w:rPr>
            <w:rStyle w:val="Hyperlink"/>
            <w:i/>
            <w:noProof/>
          </w:rPr>
          <w:t>p</w:t>
        </w:r>
        <w:r w:rsidR="00B146B3" w:rsidRPr="00A54803">
          <w:rPr>
            <w:rStyle w:val="Hyperlink"/>
            <w:noProof/>
          </w:rPr>
          <w:t xml:space="preserve"> &lt; 0.001).</w:t>
        </w:r>
        <w:r w:rsidR="00B146B3">
          <w:rPr>
            <w:noProof/>
            <w:webHidden/>
          </w:rPr>
          <w:tab/>
        </w:r>
        <w:r w:rsidR="00B146B3">
          <w:rPr>
            <w:noProof/>
            <w:webHidden/>
          </w:rPr>
          <w:fldChar w:fldCharType="begin"/>
        </w:r>
        <w:r w:rsidR="00B146B3">
          <w:rPr>
            <w:noProof/>
            <w:webHidden/>
          </w:rPr>
          <w:instrText xml:space="preserve"> PAGEREF _Toc487202795 \h </w:instrText>
        </w:r>
        <w:r w:rsidR="00B146B3">
          <w:rPr>
            <w:noProof/>
            <w:webHidden/>
          </w:rPr>
        </w:r>
        <w:r w:rsidR="00B146B3">
          <w:rPr>
            <w:noProof/>
            <w:webHidden/>
          </w:rPr>
          <w:fldChar w:fldCharType="separate"/>
        </w:r>
        <w:r w:rsidR="00B146B3">
          <w:rPr>
            <w:noProof/>
            <w:webHidden/>
          </w:rPr>
          <w:t>63</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96" w:history="1">
        <w:r w:rsidR="00B146B3" w:rsidRPr="00A54803">
          <w:rPr>
            <w:rStyle w:val="Hyperlink"/>
            <w:noProof/>
          </w:rPr>
          <w:t>Figure 37.–Estimated coho salmon smolt production from the Berners River, with 95% confidence intervals, compared with total recorded rainfall at the Juneau International Airport during July–November of the year prior to migration to sea.</w:t>
        </w:r>
        <w:r w:rsidR="00B146B3">
          <w:rPr>
            <w:noProof/>
            <w:webHidden/>
          </w:rPr>
          <w:tab/>
        </w:r>
        <w:r w:rsidR="00B146B3">
          <w:rPr>
            <w:noProof/>
            <w:webHidden/>
          </w:rPr>
          <w:fldChar w:fldCharType="begin"/>
        </w:r>
        <w:r w:rsidR="00B146B3">
          <w:rPr>
            <w:noProof/>
            <w:webHidden/>
          </w:rPr>
          <w:instrText xml:space="preserve"> PAGEREF _Toc487202796 \h </w:instrText>
        </w:r>
        <w:r w:rsidR="00B146B3">
          <w:rPr>
            <w:noProof/>
            <w:webHidden/>
          </w:rPr>
        </w:r>
        <w:r w:rsidR="00B146B3">
          <w:rPr>
            <w:noProof/>
            <w:webHidden/>
          </w:rPr>
          <w:fldChar w:fldCharType="separate"/>
        </w:r>
        <w:r w:rsidR="00B146B3">
          <w:rPr>
            <w:noProof/>
            <w:webHidden/>
          </w:rPr>
          <w:t>65</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97" w:history="1">
        <w:r w:rsidR="00B146B3" w:rsidRPr="00A54803">
          <w:rPr>
            <w:rStyle w:val="Hyperlink"/>
            <w:noProof/>
          </w:rPr>
          <w:t>Figure 38.–Linear relationship between total July-November precipitation at the Juneau Airport and coho salmon smolt production from the Berners River the following spring (1989–2005 smolt years), showing recent (2006–2012) lower-than-predicted production in based on the relationship.</w:t>
        </w:r>
        <w:r w:rsidR="00B146B3">
          <w:rPr>
            <w:noProof/>
            <w:webHidden/>
          </w:rPr>
          <w:tab/>
        </w:r>
        <w:r w:rsidR="00B146B3">
          <w:rPr>
            <w:noProof/>
            <w:webHidden/>
          </w:rPr>
          <w:fldChar w:fldCharType="begin"/>
        </w:r>
        <w:r w:rsidR="00B146B3">
          <w:rPr>
            <w:noProof/>
            <w:webHidden/>
          </w:rPr>
          <w:instrText xml:space="preserve"> PAGEREF _Toc487202797 \h </w:instrText>
        </w:r>
        <w:r w:rsidR="00B146B3">
          <w:rPr>
            <w:noProof/>
            <w:webHidden/>
          </w:rPr>
        </w:r>
        <w:r w:rsidR="00B146B3">
          <w:rPr>
            <w:noProof/>
            <w:webHidden/>
          </w:rPr>
          <w:fldChar w:fldCharType="separate"/>
        </w:r>
        <w:r w:rsidR="00B146B3">
          <w:rPr>
            <w:noProof/>
            <w:webHidden/>
          </w:rPr>
          <w:t>66</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98" w:history="1">
        <w:r w:rsidR="00B146B3" w:rsidRPr="00A54803">
          <w:rPr>
            <w:rStyle w:val="Hyperlink"/>
            <w:noProof/>
          </w:rPr>
          <w:t>Figure 39.–March–May average daily temperature (°C) at the Juneau International Airport and the March–May average monthly Pacific Decadal Oscillation (PDO) Index, 1944–2014.</w:t>
        </w:r>
        <w:r w:rsidR="00B146B3">
          <w:rPr>
            <w:noProof/>
            <w:webHidden/>
          </w:rPr>
          <w:tab/>
        </w:r>
        <w:r w:rsidR="00B146B3">
          <w:rPr>
            <w:noProof/>
            <w:webHidden/>
          </w:rPr>
          <w:fldChar w:fldCharType="begin"/>
        </w:r>
        <w:r w:rsidR="00B146B3">
          <w:rPr>
            <w:noProof/>
            <w:webHidden/>
          </w:rPr>
          <w:instrText xml:space="preserve"> PAGEREF _Toc487202798 \h </w:instrText>
        </w:r>
        <w:r w:rsidR="00B146B3">
          <w:rPr>
            <w:noProof/>
            <w:webHidden/>
          </w:rPr>
        </w:r>
        <w:r w:rsidR="00B146B3">
          <w:rPr>
            <w:noProof/>
            <w:webHidden/>
          </w:rPr>
          <w:fldChar w:fldCharType="separate"/>
        </w:r>
        <w:r w:rsidR="00B146B3">
          <w:rPr>
            <w:noProof/>
            <w:webHidden/>
          </w:rPr>
          <w:t>66</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799" w:history="1">
        <w:r w:rsidR="00B146B3" w:rsidRPr="00A54803">
          <w:rPr>
            <w:rStyle w:val="Hyperlink"/>
            <w:noProof/>
          </w:rPr>
          <w:t>Figure 40.–Estimated total number of coho salmon smolts migrating from the Berners River and average snout to fork length of smolts migrating from Shaul Pond, 1990–2013.</w:t>
        </w:r>
        <w:r w:rsidR="00B146B3">
          <w:rPr>
            <w:noProof/>
            <w:webHidden/>
          </w:rPr>
          <w:tab/>
        </w:r>
        <w:r w:rsidR="00B146B3">
          <w:rPr>
            <w:noProof/>
            <w:webHidden/>
          </w:rPr>
          <w:fldChar w:fldCharType="begin"/>
        </w:r>
        <w:r w:rsidR="00B146B3">
          <w:rPr>
            <w:noProof/>
            <w:webHidden/>
          </w:rPr>
          <w:instrText xml:space="preserve"> PAGEREF _Toc487202799 \h </w:instrText>
        </w:r>
        <w:r w:rsidR="00B146B3">
          <w:rPr>
            <w:noProof/>
            <w:webHidden/>
          </w:rPr>
        </w:r>
        <w:r w:rsidR="00B146B3">
          <w:rPr>
            <w:noProof/>
            <w:webHidden/>
          </w:rPr>
          <w:fldChar w:fldCharType="separate"/>
        </w:r>
        <w:r w:rsidR="00B146B3">
          <w:rPr>
            <w:noProof/>
            <w:webHidden/>
          </w:rPr>
          <w:t>68</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00" w:history="1">
        <w:r w:rsidR="00B146B3" w:rsidRPr="00A54803">
          <w:rPr>
            <w:rStyle w:val="Hyperlink"/>
            <w:noProof/>
          </w:rPr>
          <w:t>Figure 41.–Estimated total Berners River coho salmon smolt production and the proportion of Shaul Pond smolts and returning adult spawners that were freshwater age-2, by smolt migration year.</w:t>
        </w:r>
        <w:r w:rsidR="00B146B3">
          <w:rPr>
            <w:noProof/>
            <w:webHidden/>
          </w:rPr>
          <w:tab/>
        </w:r>
        <w:r w:rsidR="00B146B3">
          <w:rPr>
            <w:noProof/>
            <w:webHidden/>
          </w:rPr>
          <w:fldChar w:fldCharType="begin"/>
        </w:r>
        <w:r w:rsidR="00B146B3">
          <w:rPr>
            <w:noProof/>
            <w:webHidden/>
          </w:rPr>
          <w:instrText xml:space="preserve"> PAGEREF _Toc487202800 \h </w:instrText>
        </w:r>
        <w:r w:rsidR="00B146B3">
          <w:rPr>
            <w:noProof/>
            <w:webHidden/>
          </w:rPr>
        </w:r>
        <w:r w:rsidR="00B146B3">
          <w:rPr>
            <w:noProof/>
            <w:webHidden/>
          </w:rPr>
          <w:fldChar w:fldCharType="separate"/>
        </w:r>
        <w:r w:rsidR="00B146B3">
          <w:rPr>
            <w:noProof/>
            <w:webHidden/>
          </w:rPr>
          <w:t>69</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01" w:history="1">
        <w:r w:rsidR="00B146B3" w:rsidRPr="00A54803">
          <w:rPr>
            <w:rStyle w:val="Hyperlink"/>
            <w:noProof/>
          </w:rPr>
          <w:t>Figure 42.–Linear regression relationships between the Berners River and the Chilkat River in estimated coho salmon smolt production (A), marine survival (B), and total adult return (C).</w:t>
        </w:r>
        <w:r w:rsidR="00B146B3">
          <w:rPr>
            <w:noProof/>
            <w:webHidden/>
          </w:rPr>
          <w:tab/>
        </w:r>
        <w:r w:rsidR="00B146B3">
          <w:rPr>
            <w:noProof/>
            <w:webHidden/>
          </w:rPr>
          <w:fldChar w:fldCharType="begin"/>
        </w:r>
        <w:r w:rsidR="00B146B3">
          <w:rPr>
            <w:noProof/>
            <w:webHidden/>
          </w:rPr>
          <w:instrText xml:space="preserve"> PAGEREF _Toc487202801 \h </w:instrText>
        </w:r>
        <w:r w:rsidR="00B146B3">
          <w:rPr>
            <w:noProof/>
            <w:webHidden/>
          </w:rPr>
        </w:r>
        <w:r w:rsidR="00B146B3">
          <w:rPr>
            <w:noProof/>
            <w:webHidden/>
          </w:rPr>
          <w:fldChar w:fldCharType="separate"/>
        </w:r>
        <w:r w:rsidR="00B146B3">
          <w:rPr>
            <w:noProof/>
            <w:webHidden/>
          </w:rPr>
          <w:t>70</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02" w:history="1">
        <w:r w:rsidR="00B146B3" w:rsidRPr="00A54803">
          <w:rPr>
            <w:rStyle w:val="Hyperlink"/>
            <w:noProof/>
          </w:rPr>
          <w:t>Figure 43.–Average weekly number of boats participating and total number of hours open to fishing in the Lynn Canal commercial drift gillnet fishery during four peak fall fishing weeks (statistical weeks 36–39; left graph) and the total coho salmon catch in all weeks in in lower (subdistricts 10, 11 and 20), central (subdistrict 31) and upper (subdistricts 32, 33 and 34) Lynn Canal (right graph).</w:t>
        </w:r>
        <w:r w:rsidR="00B146B3">
          <w:rPr>
            <w:noProof/>
            <w:webHidden/>
          </w:rPr>
          <w:tab/>
        </w:r>
        <w:r w:rsidR="00B146B3">
          <w:rPr>
            <w:noProof/>
            <w:webHidden/>
          </w:rPr>
          <w:fldChar w:fldCharType="begin"/>
        </w:r>
        <w:r w:rsidR="00B146B3">
          <w:rPr>
            <w:noProof/>
            <w:webHidden/>
          </w:rPr>
          <w:instrText xml:space="preserve"> PAGEREF _Toc487202802 \h </w:instrText>
        </w:r>
        <w:r w:rsidR="00B146B3">
          <w:rPr>
            <w:noProof/>
            <w:webHidden/>
          </w:rPr>
        </w:r>
        <w:r w:rsidR="00B146B3">
          <w:rPr>
            <w:noProof/>
            <w:webHidden/>
          </w:rPr>
          <w:fldChar w:fldCharType="separate"/>
        </w:r>
        <w:r w:rsidR="00B146B3">
          <w:rPr>
            <w:noProof/>
            <w:webHidden/>
          </w:rPr>
          <w:t>72</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03" w:history="1">
        <w:r w:rsidR="00B146B3" w:rsidRPr="00A54803">
          <w:rPr>
            <w:rStyle w:val="Hyperlink"/>
            <w:noProof/>
          </w:rPr>
          <w:t>Figure 44.–Estimated removal rate for the Berners River coho salmon return by the Lynn Canal commercial drift gillnet fishery compared with the weighted weekly average number of boat-days fished by the drift gillnet fishery in three subdistricts in lower Lynn Canal.</w:t>
        </w:r>
        <w:r w:rsidR="00B146B3">
          <w:rPr>
            <w:noProof/>
            <w:webHidden/>
          </w:rPr>
          <w:tab/>
        </w:r>
        <w:r w:rsidR="00B146B3">
          <w:rPr>
            <w:noProof/>
            <w:webHidden/>
          </w:rPr>
          <w:fldChar w:fldCharType="begin"/>
        </w:r>
        <w:r w:rsidR="00B146B3">
          <w:rPr>
            <w:noProof/>
            <w:webHidden/>
          </w:rPr>
          <w:instrText xml:space="preserve"> PAGEREF _Toc487202803 \h </w:instrText>
        </w:r>
        <w:r w:rsidR="00B146B3">
          <w:rPr>
            <w:noProof/>
            <w:webHidden/>
          </w:rPr>
        </w:r>
        <w:r w:rsidR="00B146B3">
          <w:rPr>
            <w:noProof/>
            <w:webHidden/>
          </w:rPr>
          <w:fldChar w:fldCharType="separate"/>
        </w:r>
        <w:r w:rsidR="00B146B3">
          <w:rPr>
            <w:noProof/>
            <w:webHidden/>
          </w:rPr>
          <w:t>73</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04" w:history="1">
        <w:r w:rsidR="00B146B3" w:rsidRPr="00A54803">
          <w:rPr>
            <w:rStyle w:val="Hyperlink"/>
            <w:noProof/>
          </w:rPr>
          <w:t>Figure 45.–Percent taken by drift gillnetters of the combined harvest by commercial troll and drift gillnet fisheries of coho salmon returning to the Berners and Chilkat rivers.</w:t>
        </w:r>
        <w:r w:rsidR="00B146B3">
          <w:rPr>
            <w:noProof/>
            <w:webHidden/>
          </w:rPr>
          <w:tab/>
        </w:r>
        <w:r w:rsidR="00B146B3">
          <w:rPr>
            <w:noProof/>
            <w:webHidden/>
          </w:rPr>
          <w:fldChar w:fldCharType="begin"/>
        </w:r>
        <w:r w:rsidR="00B146B3">
          <w:rPr>
            <w:noProof/>
            <w:webHidden/>
          </w:rPr>
          <w:instrText xml:space="preserve"> PAGEREF _Toc487202804 \h </w:instrText>
        </w:r>
        <w:r w:rsidR="00B146B3">
          <w:rPr>
            <w:noProof/>
            <w:webHidden/>
          </w:rPr>
        </w:r>
        <w:r w:rsidR="00B146B3">
          <w:rPr>
            <w:noProof/>
            <w:webHidden/>
          </w:rPr>
          <w:fldChar w:fldCharType="separate"/>
        </w:r>
        <w:r w:rsidR="00B146B3">
          <w:rPr>
            <w:noProof/>
            <w:webHidden/>
          </w:rPr>
          <w:t>76</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05" w:history="1">
        <w:r w:rsidR="00B146B3" w:rsidRPr="00A54803">
          <w:rPr>
            <w:rStyle w:val="Hyperlink"/>
            <w:noProof/>
          </w:rPr>
          <w:t>Figure 46.–Ratio of the 2000–2014 average total adult return (left graph) and spawning escapement (right graph) of coho salmon to the Berners and Chilkat rivers to the upper and lower bounds of their respective biological escapement goals (</w:t>
        </w:r>
        <w:r w:rsidR="00B146B3" w:rsidRPr="00A54803">
          <w:rPr>
            <w:rStyle w:val="Hyperlink"/>
            <w:i/>
            <w:noProof/>
          </w:rPr>
          <w:t>BEG</w:t>
        </w:r>
        <w:r w:rsidR="00B146B3" w:rsidRPr="00A54803">
          <w:rPr>
            <w:rStyle w:val="Hyperlink"/>
            <w:noProof/>
          </w:rPr>
          <w:t>s).</w:t>
        </w:r>
        <w:r w:rsidR="00B146B3">
          <w:rPr>
            <w:noProof/>
            <w:webHidden/>
          </w:rPr>
          <w:tab/>
        </w:r>
        <w:r w:rsidR="00B146B3">
          <w:rPr>
            <w:noProof/>
            <w:webHidden/>
          </w:rPr>
          <w:fldChar w:fldCharType="begin"/>
        </w:r>
        <w:r w:rsidR="00B146B3">
          <w:rPr>
            <w:noProof/>
            <w:webHidden/>
          </w:rPr>
          <w:instrText xml:space="preserve"> PAGEREF _Toc487202805 \h </w:instrText>
        </w:r>
        <w:r w:rsidR="00B146B3">
          <w:rPr>
            <w:noProof/>
            <w:webHidden/>
          </w:rPr>
        </w:r>
        <w:r w:rsidR="00B146B3">
          <w:rPr>
            <w:noProof/>
            <w:webHidden/>
          </w:rPr>
          <w:fldChar w:fldCharType="separate"/>
        </w:r>
        <w:r w:rsidR="00B146B3">
          <w:rPr>
            <w:noProof/>
            <w:webHidden/>
          </w:rPr>
          <w:t>77</w:t>
        </w:r>
        <w:r w:rsidR="00B146B3">
          <w:rPr>
            <w:noProof/>
            <w:webHidden/>
          </w:rPr>
          <w:fldChar w:fldCharType="end"/>
        </w:r>
      </w:hyperlink>
    </w:p>
    <w:p w:rsidR="0044325E" w:rsidRDefault="004D0C76" w:rsidP="00953D09">
      <w:r>
        <w:fldChar w:fldCharType="end"/>
      </w:r>
    </w:p>
    <w:p w:rsidR="0044325E" w:rsidRDefault="0044325E" w:rsidP="0044325E">
      <w:pPr>
        <w:pStyle w:val="Cover-ReptTitle"/>
      </w:pPr>
      <w:r>
        <w:br w:type="page"/>
      </w:r>
    </w:p>
    <w:p w:rsidR="0090495B" w:rsidRDefault="0090495B" w:rsidP="0090495B">
      <w:pPr>
        <w:pStyle w:val="Heading1"/>
      </w:pPr>
      <w:bookmarkStart w:id="4" w:name="_Toc487200817"/>
      <w:r>
        <w:lastRenderedPageBreak/>
        <w:t>LIST OF APPENDICES</w:t>
      </w:r>
      <w:bookmarkEnd w:id="4"/>
    </w:p>
    <w:p w:rsidR="0090495B" w:rsidRDefault="0090495B" w:rsidP="0090495B">
      <w:pPr>
        <w:pStyle w:val="List-Page"/>
      </w:pPr>
      <w:r>
        <w:t>Appendix</w:t>
      </w:r>
      <w:r>
        <w:tab/>
        <w:t>Page</w:t>
      </w:r>
    </w:p>
    <w:p w:rsidR="0037059E" w:rsidRDefault="0037059E" w:rsidP="0037059E"/>
    <w:p w:rsidR="00E66DC4" w:rsidRDefault="00E66DC4" w:rsidP="0037059E"/>
    <w:p w:rsidR="00B146B3" w:rsidRDefault="00FF6FE6">
      <w:pPr>
        <w:pStyle w:val="TableofFigures"/>
        <w:rPr>
          <w:rFonts w:asciiTheme="minorHAnsi" w:eastAsiaTheme="minorEastAsia" w:hAnsiTheme="minorHAnsi" w:cstheme="minorBidi"/>
          <w:noProof/>
          <w:sz w:val="22"/>
          <w:szCs w:val="22"/>
        </w:rPr>
      </w:pPr>
      <w:r>
        <w:fldChar w:fldCharType="begin"/>
      </w:r>
      <w:r>
        <w:instrText xml:space="preserve"> TOC \h \z \c "Appendix A" </w:instrText>
      </w:r>
      <w:r>
        <w:fldChar w:fldCharType="separate"/>
      </w:r>
      <w:hyperlink w:anchor="_Toc487202806" w:history="1">
        <w:r w:rsidR="00B146B3" w:rsidRPr="00FD03F6">
          <w:rPr>
            <w:rStyle w:val="Hyperlink"/>
            <w:noProof/>
          </w:rPr>
          <w:t>Appendix A 1.–Berners River coho salmon peak escapement survey counts and total escapement estimates generated based on the assumption of an equal average troll fishery exploitation rate between the Berners River and Auke Creek stocks.</w:t>
        </w:r>
        <w:r w:rsidR="00B146B3">
          <w:rPr>
            <w:noProof/>
            <w:webHidden/>
          </w:rPr>
          <w:tab/>
        </w:r>
        <w:r w:rsidR="00B146B3">
          <w:rPr>
            <w:noProof/>
            <w:webHidden/>
          </w:rPr>
          <w:fldChar w:fldCharType="begin"/>
        </w:r>
        <w:r w:rsidR="00B146B3">
          <w:rPr>
            <w:noProof/>
            <w:webHidden/>
          </w:rPr>
          <w:instrText xml:space="preserve"> PAGEREF _Toc487202806 \h </w:instrText>
        </w:r>
        <w:r w:rsidR="00B146B3">
          <w:rPr>
            <w:noProof/>
            <w:webHidden/>
          </w:rPr>
        </w:r>
        <w:r w:rsidR="00B146B3">
          <w:rPr>
            <w:noProof/>
            <w:webHidden/>
          </w:rPr>
          <w:fldChar w:fldCharType="separate"/>
        </w:r>
        <w:r w:rsidR="00B146B3">
          <w:rPr>
            <w:noProof/>
            <w:webHidden/>
          </w:rPr>
          <w:t>95</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07" w:history="1">
        <w:r w:rsidR="00B146B3" w:rsidRPr="00FD03F6">
          <w:rPr>
            <w:rStyle w:val="Hyperlink"/>
            <w:noProof/>
          </w:rPr>
          <w:t>Appendix A 2.–Escapement samples for adipose clips and coded wire tags from adult coho salmon and the number of Berners River coho tags by tagging year recovered from marine fisheries, 1974−2014.</w:t>
        </w:r>
        <w:r w:rsidR="00B146B3">
          <w:rPr>
            <w:noProof/>
            <w:webHidden/>
          </w:rPr>
          <w:tab/>
        </w:r>
        <w:r w:rsidR="00B146B3">
          <w:rPr>
            <w:noProof/>
            <w:webHidden/>
          </w:rPr>
          <w:fldChar w:fldCharType="begin"/>
        </w:r>
        <w:r w:rsidR="00B146B3">
          <w:rPr>
            <w:noProof/>
            <w:webHidden/>
          </w:rPr>
          <w:instrText xml:space="preserve"> PAGEREF _Toc487202807 \h </w:instrText>
        </w:r>
        <w:r w:rsidR="00B146B3">
          <w:rPr>
            <w:noProof/>
            <w:webHidden/>
          </w:rPr>
        </w:r>
        <w:r w:rsidR="00B146B3">
          <w:rPr>
            <w:noProof/>
            <w:webHidden/>
          </w:rPr>
          <w:fldChar w:fldCharType="separate"/>
        </w:r>
        <w:r w:rsidR="00B146B3">
          <w:rPr>
            <w:noProof/>
            <w:webHidden/>
          </w:rPr>
          <w:t>96</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08" w:history="1">
        <w:r w:rsidR="00B146B3" w:rsidRPr="00FD03F6">
          <w:rPr>
            <w:rStyle w:val="Hyperlink"/>
            <w:noProof/>
          </w:rPr>
          <w:t>Appendix A 3.–Estimates of the age .0 jack component of coho salmon returns and escapements to the Berners River as a percent of males only and all fish returning to the fisheries and escapement, 1990–2014.</w:t>
        </w:r>
        <w:r w:rsidR="00B146B3">
          <w:rPr>
            <w:noProof/>
            <w:webHidden/>
          </w:rPr>
          <w:tab/>
        </w:r>
        <w:r w:rsidR="00B146B3">
          <w:rPr>
            <w:noProof/>
            <w:webHidden/>
          </w:rPr>
          <w:fldChar w:fldCharType="begin"/>
        </w:r>
        <w:r w:rsidR="00B146B3">
          <w:rPr>
            <w:noProof/>
            <w:webHidden/>
          </w:rPr>
          <w:instrText xml:space="preserve"> PAGEREF _Toc487202808 \h </w:instrText>
        </w:r>
        <w:r w:rsidR="00B146B3">
          <w:rPr>
            <w:noProof/>
            <w:webHidden/>
          </w:rPr>
        </w:r>
        <w:r w:rsidR="00B146B3">
          <w:rPr>
            <w:noProof/>
            <w:webHidden/>
          </w:rPr>
          <w:fldChar w:fldCharType="separate"/>
        </w:r>
        <w:r w:rsidR="00B146B3">
          <w:rPr>
            <w:noProof/>
            <w:webHidden/>
          </w:rPr>
          <w:t>97</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09" w:history="1">
        <w:r w:rsidR="00B146B3" w:rsidRPr="00FD03F6">
          <w:rPr>
            <w:rStyle w:val="Hyperlink"/>
            <w:noProof/>
          </w:rPr>
          <w:t>Appendix A 4.–Estimated harvest by gear type, escapement and total run of coho salmon returning to the Berners River, 1974-2014, based on the unexpanded escapement survey count.</w:t>
        </w:r>
        <w:r w:rsidR="00B146B3">
          <w:rPr>
            <w:noProof/>
            <w:webHidden/>
          </w:rPr>
          <w:tab/>
        </w:r>
        <w:r w:rsidR="00B146B3">
          <w:rPr>
            <w:noProof/>
            <w:webHidden/>
          </w:rPr>
          <w:fldChar w:fldCharType="begin"/>
        </w:r>
        <w:r w:rsidR="00B146B3">
          <w:rPr>
            <w:noProof/>
            <w:webHidden/>
          </w:rPr>
          <w:instrText xml:space="preserve"> PAGEREF _Toc487202809 \h </w:instrText>
        </w:r>
        <w:r w:rsidR="00B146B3">
          <w:rPr>
            <w:noProof/>
            <w:webHidden/>
          </w:rPr>
        </w:r>
        <w:r w:rsidR="00B146B3">
          <w:rPr>
            <w:noProof/>
            <w:webHidden/>
          </w:rPr>
          <w:fldChar w:fldCharType="separate"/>
        </w:r>
        <w:r w:rsidR="00B146B3">
          <w:rPr>
            <w:noProof/>
            <w:webHidden/>
          </w:rPr>
          <w:t>98</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10" w:history="1">
        <w:r w:rsidR="00B146B3" w:rsidRPr="00FD03F6">
          <w:rPr>
            <w:rStyle w:val="Hyperlink"/>
            <w:noProof/>
          </w:rPr>
          <w:t>Appendix A 5.–Estimated percent harvest by gear type, escapement and total run of coho salmon returning to the Berners River, 1974-2014, based on the unexpanded escapement survey count.</w:t>
        </w:r>
        <w:r w:rsidR="00B146B3">
          <w:rPr>
            <w:noProof/>
            <w:webHidden/>
          </w:rPr>
          <w:tab/>
        </w:r>
        <w:r w:rsidR="00B146B3">
          <w:rPr>
            <w:noProof/>
            <w:webHidden/>
          </w:rPr>
          <w:fldChar w:fldCharType="begin"/>
        </w:r>
        <w:r w:rsidR="00B146B3">
          <w:rPr>
            <w:noProof/>
            <w:webHidden/>
          </w:rPr>
          <w:instrText xml:space="preserve"> PAGEREF _Toc487202810 \h </w:instrText>
        </w:r>
        <w:r w:rsidR="00B146B3">
          <w:rPr>
            <w:noProof/>
            <w:webHidden/>
          </w:rPr>
        </w:r>
        <w:r w:rsidR="00B146B3">
          <w:rPr>
            <w:noProof/>
            <w:webHidden/>
          </w:rPr>
          <w:fldChar w:fldCharType="separate"/>
        </w:r>
        <w:r w:rsidR="00B146B3">
          <w:rPr>
            <w:noProof/>
            <w:webHidden/>
          </w:rPr>
          <w:t>99</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11" w:history="1">
        <w:r w:rsidR="00B146B3" w:rsidRPr="00FD03F6">
          <w:rPr>
            <w:rStyle w:val="Hyperlink"/>
            <w:noProof/>
          </w:rPr>
          <w:t>Appendix A 6.–Estimated harvest by gear type, escapement and total run of coho salmon returning to the Berners River, 1989-2014, based on the expanded escapement survey count.</w:t>
        </w:r>
        <w:r w:rsidR="00B146B3">
          <w:rPr>
            <w:noProof/>
            <w:webHidden/>
          </w:rPr>
          <w:tab/>
        </w:r>
        <w:r w:rsidR="00B146B3">
          <w:rPr>
            <w:noProof/>
            <w:webHidden/>
          </w:rPr>
          <w:fldChar w:fldCharType="begin"/>
        </w:r>
        <w:r w:rsidR="00B146B3">
          <w:rPr>
            <w:noProof/>
            <w:webHidden/>
          </w:rPr>
          <w:instrText xml:space="preserve"> PAGEREF _Toc487202811 \h </w:instrText>
        </w:r>
        <w:r w:rsidR="00B146B3">
          <w:rPr>
            <w:noProof/>
            <w:webHidden/>
          </w:rPr>
        </w:r>
        <w:r w:rsidR="00B146B3">
          <w:rPr>
            <w:noProof/>
            <w:webHidden/>
          </w:rPr>
          <w:fldChar w:fldCharType="separate"/>
        </w:r>
        <w:r w:rsidR="00B146B3">
          <w:rPr>
            <w:noProof/>
            <w:webHidden/>
          </w:rPr>
          <w:t>100</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12" w:history="1">
        <w:r w:rsidR="00B146B3" w:rsidRPr="00FD03F6">
          <w:rPr>
            <w:rStyle w:val="Hyperlink"/>
            <w:noProof/>
          </w:rPr>
          <w:t>Appendix A 7.–Estimated percent harvest by gear type, escapement, and total run of coho salmon returning to the Berners River, 1989-2014, based on the expanded escapement survey count.</w:t>
        </w:r>
        <w:r w:rsidR="00B146B3">
          <w:rPr>
            <w:noProof/>
            <w:webHidden/>
          </w:rPr>
          <w:tab/>
        </w:r>
        <w:r w:rsidR="00B146B3">
          <w:rPr>
            <w:noProof/>
            <w:webHidden/>
          </w:rPr>
          <w:fldChar w:fldCharType="begin"/>
        </w:r>
        <w:r w:rsidR="00B146B3">
          <w:rPr>
            <w:noProof/>
            <w:webHidden/>
          </w:rPr>
          <w:instrText xml:space="preserve"> PAGEREF _Toc487202812 \h </w:instrText>
        </w:r>
        <w:r w:rsidR="00B146B3">
          <w:rPr>
            <w:noProof/>
            <w:webHidden/>
          </w:rPr>
        </w:r>
        <w:r w:rsidR="00B146B3">
          <w:rPr>
            <w:noProof/>
            <w:webHidden/>
          </w:rPr>
          <w:fldChar w:fldCharType="separate"/>
        </w:r>
        <w:r w:rsidR="00B146B3">
          <w:rPr>
            <w:noProof/>
            <w:webHidden/>
          </w:rPr>
          <w:t>101</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13" w:history="1">
        <w:r w:rsidR="00B146B3" w:rsidRPr="00FD03F6">
          <w:rPr>
            <w:rStyle w:val="Hyperlink"/>
            <w:noProof/>
          </w:rPr>
          <w:t>Appendix A 8.–Estimated exploitation rate by fishery and removal rate by the Lynn Canal (District 115) drift gillnet fishery for the Berners River coho salmon population, 1989-2014.</w:t>
        </w:r>
        <w:r w:rsidR="00B146B3">
          <w:rPr>
            <w:noProof/>
            <w:webHidden/>
          </w:rPr>
          <w:tab/>
        </w:r>
        <w:r w:rsidR="00B146B3">
          <w:rPr>
            <w:noProof/>
            <w:webHidden/>
          </w:rPr>
          <w:fldChar w:fldCharType="begin"/>
        </w:r>
        <w:r w:rsidR="00B146B3">
          <w:rPr>
            <w:noProof/>
            <w:webHidden/>
          </w:rPr>
          <w:instrText xml:space="preserve"> PAGEREF _Toc487202813 \h </w:instrText>
        </w:r>
        <w:r w:rsidR="00B146B3">
          <w:rPr>
            <w:noProof/>
            <w:webHidden/>
          </w:rPr>
        </w:r>
        <w:r w:rsidR="00B146B3">
          <w:rPr>
            <w:noProof/>
            <w:webHidden/>
          </w:rPr>
          <w:fldChar w:fldCharType="separate"/>
        </w:r>
        <w:r w:rsidR="00B146B3">
          <w:rPr>
            <w:noProof/>
            <w:webHidden/>
          </w:rPr>
          <w:t>102</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14" w:history="1">
        <w:r w:rsidR="00B146B3" w:rsidRPr="00FD03F6">
          <w:rPr>
            <w:rStyle w:val="Hyperlink"/>
            <w:noProof/>
          </w:rPr>
          <w:t>Appendix A 9.–Average weekly percent of total catch and weekly exploitation rate (percent) for the Berners River coho salmon return in the Alaska troll fishery and Lynn Canal (District 115) drift gillnet fishery, and removal rate (percent) by the gillnet fishery, during 1990–2014.</w:t>
        </w:r>
        <w:r w:rsidR="00B146B3">
          <w:rPr>
            <w:noProof/>
            <w:webHidden/>
          </w:rPr>
          <w:tab/>
        </w:r>
        <w:r w:rsidR="00B146B3">
          <w:rPr>
            <w:noProof/>
            <w:webHidden/>
          </w:rPr>
          <w:fldChar w:fldCharType="begin"/>
        </w:r>
        <w:r w:rsidR="00B146B3">
          <w:rPr>
            <w:noProof/>
            <w:webHidden/>
          </w:rPr>
          <w:instrText xml:space="preserve"> PAGEREF _Toc487202814 \h </w:instrText>
        </w:r>
        <w:r w:rsidR="00B146B3">
          <w:rPr>
            <w:noProof/>
            <w:webHidden/>
          </w:rPr>
        </w:r>
        <w:r w:rsidR="00B146B3">
          <w:rPr>
            <w:noProof/>
            <w:webHidden/>
          </w:rPr>
          <w:fldChar w:fldCharType="separate"/>
        </w:r>
        <w:r w:rsidR="00B146B3">
          <w:rPr>
            <w:noProof/>
            <w:webHidden/>
          </w:rPr>
          <w:t>103</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15" w:history="1">
        <w:r w:rsidR="00B146B3" w:rsidRPr="00FD03F6">
          <w:rPr>
            <w:rStyle w:val="Hyperlink"/>
            <w:noProof/>
          </w:rPr>
          <w:t>Appendix A 10.–Berners River escapement adult coho salmon age composition sample, estimated adult return by age class and return by age adjusted to a constant average marine survival rate of 16.28%.</w:t>
        </w:r>
        <w:r w:rsidR="00B146B3">
          <w:rPr>
            <w:noProof/>
            <w:webHidden/>
          </w:rPr>
          <w:tab/>
        </w:r>
        <w:r w:rsidR="00B146B3">
          <w:rPr>
            <w:noProof/>
            <w:webHidden/>
          </w:rPr>
          <w:fldChar w:fldCharType="begin"/>
        </w:r>
        <w:r w:rsidR="00B146B3">
          <w:rPr>
            <w:noProof/>
            <w:webHidden/>
          </w:rPr>
          <w:instrText xml:space="preserve"> PAGEREF _Toc487202815 \h </w:instrText>
        </w:r>
        <w:r w:rsidR="00B146B3">
          <w:rPr>
            <w:noProof/>
            <w:webHidden/>
          </w:rPr>
        </w:r>
        <w:r w:rsidR="00B146B3">
          <w:rPr>
            <w:noProof/>
            <w:webHidden/>
          </w:rPr>
          <w:fldChar w:fldCharType="separate"/>
        </w:r>
        <w:r w:rsidR="00B146B3">
          <w:rPr>
            <w:noProof/>
            <w:webHidden/>
          </w:rPr>
          <w:t>104</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16" w:history="1">
        <w:r w:rsidR="00B146B3" w:rsidRPr="00FD03F6">
          <w:rPr>
            <w:rStyle w:val="Hyperlink"/>
            <w:noProof/>
          </w:rPr>
          <w:t>Appendix A 11.–Berners River adult coho salmon estimated effective escapement and brood year returns by age class, both observed and adjusted for a constant average marine survival rate of 16.28%.</w:t>
        </w:r>
        <w:r w:rsidR="00B146B3">
          <w:rPr>
            <w:noProof/>
            <w:webHidden/>
          </w:rPr>
          <w:tab/>
        </w:r>
        <w:r w:rsidR="00B146B3">
          <w:rPr>
            <w:noProof/>
            <w:webHidden/>
          </w:rPr>
          <w:fldChar w:fldCharType="begin"/>
        </w:r>
        <w:r w:rsidR="00B146B3">
          <w:rPr>
            <w:noProof/>
            <w:webHidden/>
          </w:rPr>
          <w:instrText xml:space="preserve"> PAGEREF _Toc487202816 \h </w:instrText>
        </w:r>
        <w:r w:rsidR="00B146B3">
          <w:rPr>
            <w:noProof/>
            <w:webHidden/>
          </w:rPr>
        </w:r>
        <w:r w:rsidR="00B146B3">
          <w:rPr>
            <w:noProof/>
            <w:webHidden/>
          </w:rPr>
          <w:fldChar w:fldCharType="separate"/>
        </w:r>
        <w:r w:rsidR="00B146B3">
          <w:rPr>
            <w:noProof/>
            <w:webHidden/>
          </w:rPr>
          <w:t>105</w:t>
        </w:r>
        <w:r w:rsidR="00B146B3">
          <w:rPr>
            <w:noProof/>
            <w:webHidden/>
          </w:rPr>
          <w:fldChar w:fldCharType="end"/>
        </w:r>
      </w:hyperlink>
    </w:p>
    <w:p w:rsidR="005C209D" w:rsidRDefault="00FF6FE6" w:rsidP="0037059E">
      <w:pPr>
        <w:rPr>
          <w:noProof/>
        </w:rPr>
      </w:pPr>
      <w:r>
        <w:fldChar w:fldCharType="end"/>
      </w:r>
      <w:r w:rsidR="002F1B5D">
        <w:fldChar w:fldCharType="begin"/>
      </w:r>
      <w:r w:rsidR="002F1B5D">
        <w:instrText xml:space="preserve"> TOC \h \z \c "Appendix B" </w:instrText>
      </w:r>
      <w:r w:rsidR="002F1B5D">
        <w:fldChar w:fldCharType="separate"/>
      </w:r>
    </w:p>
    <w:p w:rsidR="005C209D" w:rsidRDefault="00281491">
      <w:pPr>
        <w:pStyle w:val="TableofFigures"/>
        <w:rPr>
          <w:rFonts w:asciiTheme="minorHAnsi" w:eastAsiaTheme="minorEastAsia" w:hAnsiTheme="minorHAnsi" w:cstheme="minorBidi"/>
          <w:noProof/>
          <w:sz w:val="22"/>
          <w:szCs w:val="22"/>
        </w:rPr>
      </w:pPr>
      <w:hyperlink w:anchor="_Toc490647919" w:history="1">
        <w:r w:rsidR="005C209D" w:rsidRPr="00807801">
          <w:rPr>
            <w:rStyle w:val="Hyperlink"/>
            <w:noProof/>
          </w:rPr>
          <w:t>Appendix B 1.–Number of coho salmon smolts captured in the Berners River by location and starting and ending dates when traps were operational.</w:t>
        </w:r>
        <w:r w:rsidR="005C209D">
          <w:rPr>
            <w:noProof/>
            <w:webHidden/>
          </w:rPr>
          <w:tab/>
        </w:r>
        <w:r w:rsidR="005C209D">
          <w:rPr>
            <w:noProof/>
            <w:webHidden/>
          </w:rPr>
          <w:fldChar w:fldCharType="begin"/>
        </w:r>
        <w:r w:rsidR="005C209D">
          <w:rPr>
            <w:noProof/>
            <w:webHidden/>
          </w:rPr>
          <w:instrText xml:space="preserve"> PAGEREF _Toc490647919 \h </w:instrText>
        </w:r>
        <w:r w:rsidR="005C209D">
          <w:rPr>
            <w:noProof/>
            <w:webHidden/>
          </w:rPr>
        </w:r>
        <w:r w:rsidR="005C209D">
          <w:rPr>
            <w:noProof/>
            <w:webHidden/>
          </w:rPr>
          <w:fldChar w:fldCharType="separate"/>
        </w:r>
        <w:r w:rsidR="005C209D">
          <w:rPr>
            <w:noProof/>
            <w:webHidden/>
          </w:rPr>
          <w:t>106</w:t>
        </w:r>
        <w:r w:rsidR="005C209D">
          <w:rPr>
            <w:noProof/>
            <w:webHidden/>
          </w:rPr>
          <w:fldChar w:fldCharType="end"/>
        </w:r>
      </w:hyperlink>
    </w:p>
    <w:p w:rsidR="005C209D" w:rsidRDefault="00281491">
      <w:pPr>
        <w:pStyle w:val="TableofFigures"/>
        <w:rPr>
          <w:rFonts w:asciiTheme="minorHAnsi" w:eastAsiaTheme="minorEastAsia" w:hAnsiTheme="minorHAnsi" w:cstheme="minorBidi"/>
          <w:noProof/>
          <w:sz w:val="22"/>
          <w:szCs w:val="22"/>
        </w:rPr>
      </w:pPr>
      <w:hyperlink w:anchor="_Toc490647920" w:history="1">
        <w:r w:rsidR="005C209D" w:rsidRPr="00807801">
          <w:rPr>
            <w:rStyle w:val="Hyperlink"/>
            <w:noProof/>
          </w:rPr>
          <w:t>Appendix B 2.–Berners River coho salmon smolt abundance and marine survival estimates, with Hugh Smith Lake marine survival estimates shown for comparison, 1989–2013.</w:t>
        </w:r>
        <w:r w:rsidR="005C209D">
          <w:rPr>
            <w:noProof/>
            <w:webHidden/>
          </w:rPr>
          <w:tab/>
        </w:r>
        <w:r w:rsidR="005C209D">
          <w:rPr>
            <w:noProof/>
            <w:webHidden/>
          </w:rPr>
          <w:fldChar w:fldCharType="begin"/>
        </w:r>
        <w:r w:rsidR="005C209D">
          <w:rPr>
            <w:noProof/>
            <w:webHidden/>
          </w:rPr>
          <w:instrText xml:space="preserve"> PAGEREF _Toc490647920 \h </w:instrText>
        </w:r>
        <w:r w:rsidR="005C209D">
          <w:rPr>
            <w:noProof/>
            <w:webHidden/>
          </w:rPr>
        </w:r>
        <w:r w:rsidR="005C209D">
          <w:rPr>
            <w:noProof/>
            <w:webHidden/>
          </w:rPr>
          <w:fldChar w:fldCharType="separate"/>
        </w:r>
        <w:r w:rsidR="005C209D">
          <w:rPr>
            <w:noProof/>
            <w:webHidden/>
          </w:rPr>
          <w:t>107</w:t>
        </w:r>
        <w:r w:rsidR="005C209D">
          <w:rPr>
            <w:noProof/>
            <w:webHidden/>
          </w:rPr>
          <w:fldChar w:fldCharType="end"/>
        </w:r>
      </w:hyperlink>
    </w:p>
    <w:p w:rsidR="005C209D" w:rsidRDefault="00281491">
      <w:pPr>
        <w:pStyle w:val="TableofFigures"/>
        <w:rPr>
          <w:rFonts w:asciiTheme="minorHAnsi" w:eastAsiaTheme="minorEastAsia" w:hAnsiTheme="minorHAnsi" w:cstheme="minorBidi"/>
          <w:noProof/>
          <w:sz w:val="22"/>
          <w:szCs w:val="22"/>
        </w:rPr>
      </w:pPr>
      <w:hyperlink w:anchor="_Toc490647921" w:history="1">
        <w:r w:rsidR="005C209D" w:rsidRPr="00807801">
          <w:rPr>
            <w:rStyle w:val="Hyperlink"/>
            <w:noProof/>
          </w:rPr>
          <w:t>Appendix B 3.–Number of coho salmon emergent fry, presmolts, and smolts marked in the Berners River during 1972–2013 and Chapman estimates of presmolt and smolt production. Also shown in bold italics is projected smolt abundance based on estimated presmolt abundance multiplied by 0.4449, the 1989 smolt estimate as a proportion of the 1988 presmolt estimate.</w:t>
        </w:r>
        <w:r w:rsidR="005C209D">
          <w:rPr>
            <w:noProof/>
            <w:webHidden/>
          </w:rPr>
          <w:tab/>
        </w:r>
        <w:r w:rsidR="005C209D">
          <w:rPr>
            <w:noProof/>
            <w:webHidden/>
          </w:rPr>
          <w:fldChar w:fldCharType="begin"/>
        </w:r>
        <w:r w:rsidR="005C209D">
          <w:rPr>
            <w:noProof/>
            <w:webHidden/>
          </w:rPr>
          <w:instrText xml:space="preserve"> PAGEREF _Toc490647921 \h </w:instrText>
        </w:r>
        <w:r w:rsidR="005C209D">
          <w:rPr>
            <w:noProof/>
            <w:webHidden/>
          </w:rPr>
        </w:r>
        <w:r w:rsidR="005C209D">
          <w:rPr>
            <w:noProof/>
            <w:webHidden/>
          </w:rPr>
          <w:fldChar w:fldCharType="separate"/>
        </w:r>
        <w:r w:rsidR="005C209D">
          <w:rPr>
            <w:noProof/>
            <w:webHidden/>
          </w:rPr>
          <w:t>108</w:t>
        </w:r>
        <w:r w:rsidR="005C209D">
          <w:rPr>
            <w:noProof/>
            <w:webHidden/>
          </w:rPr>
          <w:fldChar w:fldCharType="end"/>
        </w:r>
      </w:hyperlink>
    </w:p>
    <w:p w:rsidR="005C209D" w:rsidRDefault="00281491">
      <w:pPr>
        <w:pStyle w:val="TableofFigures"/>
        <w:rPr>
          <w:rFonts w:asciiTheme="minorHAnsi" w:eastAsiaTheme="minorEastAsia" w:hAnsiTheme="minorHAnsi" w:cstheme="minorBidi"/>
          <w:noProof/>
          <w:sz w:val="22"/>
          <w:szCs w:val="22"/>
        </w:rPr>
      </w:pPr>
      <w:hyperlink w:anchor="_Toc490647922" w:history="1">
        <w:r w:rsidR="005C209D" w:rsidRPr="00807801">
          <w:rPr>
            <w:rStyle w:val="Hyperlink"/>
            <w:noProof/>
          </w:rPr>
          <w:t>Appendix B 4.–Total catch and estimated age composition (percent of total) and average length-at-age (mm) of coho salmon smolts migrating from Shaul Pond.</w:t>
        </w:r>
        <w:r w:rsidR="005C209D">
          <w:rPr>
            <w:noProof/>
            <w:webHidden/>
          </w:rPr>
          <w:tab/>
        </w:r>
        <w:r w:rsidR="005C209D">
          <w:rPr>
            <w:noProof/>
            <w:webHidden/>
          </w:rPr>
          <w:fldChar w:fldCharType="begin"/>
        </w:r>
        <w:r w:rsidR="005C209D">
          <w:rPr>
            <w:noProof/>
            <w:webHidden/>
          </w:rPr>
          <w:instrText xml:space="preserve"> PAGEREF _Toc490647922 \h </w:instrText>
        </w:r>
        <w:r w:rsidR="005C209D">
          <w:rPr>
            <w:noProof/>
            <w:webHidden/>
          </w:rPr>
        </w:r>
        <w:r w:rsidR="005C209D">
          <w:rPr>
            <w:noProof/>
            <w:webHidden/>
          </w:rPr>
          <w:fldChar w:fldCharType="separate"/>
        </w:r>
        <w:r w:rsidR="005C209D">
          <w:rPr>
            <w:noProof/>
            <w:webHidden/>
          </w:rPr>
          <w:t>109</w:t>
        </w:r>
        <w:r w:rsidR="005C209D">
          <w:rPr>
            <w:noProof/>
            <w:webHidden/>
          </w:rPr>
          <w:fldChar w:fldCharType="end"/>
        </w:r>
      </w:hyperlink>
    </w:p>
    <w:p w:rsidR="005C209D" w:rsidRDefault="00281491">
      <w:pPr>
        <w:pStyle w:val="TableofFigures"/>
        <w:rPr>
          <w:rFonts w:asciiTheme="minorHAnsi" w:eastAsiaTheme="minorEastAsia" w:hAnsiTheme="minorHAnsi" w:cstheme="minorBidi"/>
          <w:noProof/>
          <w:sz w:val="22"/>
          <w:szCs w:val="22"/>
        </w:rPr>
      </w:pPr>
      <w:hyperlink w:anchor="_Toc490647923" w:history="1">
        <w:r w:rsidR="005C209D" w:rsidRPr="00807801">
          <w:rPr>
            <w:rStyle w:val="Hyperlink"/>
            <w:noProof/>
          </w:rPr>
          <w:t>Appendix B 5.–Estimated Berners River smolt production based on inseason downstream recovery samples compared with the final estimate generated from a sample of adult spawners in the year following sea migration.</w:t>
        </w:r>
        <w:r w:rsidR="005C209D">
          <w:rPr>
            <w:noProof/>
            <w:webHidden/>
          </w:rPr>
          <w:tab/>
        </w:r>
        <w:r w:rsidR="005C209D">
          <w:rPr>
            <w:noProof/>
            <w:webHidden/>
          </w:rPr>
          <w:fldChar w:fldCharType="begin"/>
        </w:r>
        <w:r w:rsidR="005C209D">
          <w:rPr>
            <w:noProof/>
            <w:webHidden/>
          </w:rPr>
          <w:instrText xml:space="preserve"> PAGEREF _Toc490647923 \h </w:instrText>
        </w:r>
        <w:r w:rsidR="005C209D">
          <w:rPr>
            <w:noProof/>
            <w:webHidden/>
          </w:rPr>
        </w:r>
        <w:r w:rsidR="005C209D">
          <w:rPr>
            <w:noProof/>
            <w:webHidden/>
          </w:rPr>
          <w:fldChar w:fldCharType="separate"/>
        </w:r>
        <w:r w:rsidR="005C209D">
          <w:rPr>
            <w:noProof/>
            <w:webHidden/>
          </w:rPr>
          <w:t>110</w:t>
        </w:r>
        <w:r w:rsidR="005C209D">
          <w:rPr>
            <w:noProof/>
            <w:webHidden/>
          </w:rPr>
          <w:fldChar w:fldCharType="end"/>
        </w:r>
      </w:hyperlink>
    </w:p>
    <w:p w:rsidR="00B146B3" w:rsidRDefault="002F1B5D" w:rsidP="0037059E">
      <w:pPr>
        <w:rPr>
          <w:noProof/>
        </w:rPr>
      </w:pPr>
      <w:r>
        <w:fldChar w:fldCharType="end"/>
      </w:r>
      <w:r>
        <w:fldChar w:fldCharType="begin"/>
      </w:r>
      <w:r>
        <w:instrText xml:space="preserve"> TOC \h \z \c "Appendix C" </w:instrText>
      </w:r>
      <w:r>
        <w:fldChar w:fldCharType="separate"/>
      </w:r>
    </w:p>
    <w:p w:rsidR="00B146B3" w:rsidRDefault="00281491">
      <w:pPr>
        <w:pStyle w:val="TableofFigures"/>
        <w:rPr>
          <w:rFonts w:asciiTheme="minorHAnsi" w:eastAsiaTheme="minorEastAsia" w:hAnsiTheme="minorHAnsi" w:cstheme="minorBidi"/>
          <w:noProof/>
          <w:sz w:val="22"/>
          <w:szCs w:val="22"/>
        </w:rPr>
      </w:pPr>
      <w:hyperlink w:anchor="_Toc487202827" w:history="1">
        <w:r w:rsidR="00B146B3" w:rsidRPr="008319CC">
          <w:rPr>
            <w:rStyle w:val="Hyperlink"/>
            <w:noProof/>
          </w:rPr>
          <w:t>Appendix C 1.–Estimated Berners River coho salmon spawning escapement, escapement adjusted to constant per capita egg biomass, and estimated fry-to-smolt survival for half-length tagged newly-emerged fry released in Shaul Pond.</w:t>
        </w:r>
        <w:r w:rsidR="00B146B3">
          <w:rPr>
            <w:noProof/>
            <w:webHidden/>
          </w:rPr>
          <w:tab/>
        </w:r>
        <w:r w:rsidR="00B146B3">
          <w:rPr>
            <w:noProof/>
            <w:webHidden/>
          </w:rPr>
          <w:fldChar w:fldCharType="begin"/>
        </w:r>
        <w:r w:rsidR="00B146B3">
          <w:rPr>
            <w:noProof/>
            <w:webHidden/>
          </w:rPr>
          <w:instrText xml:space="preserve"> PAGEREF _Toc487202827 \h </w:instrText>
        </w:r>
        <w:r w:rsidR="00B146B3">
          <w:rPr>
            <w:noProof/>
            <w:webHidden/>
          </w:rPr>
        </w:r>
        <w:r w:rsidR="00B146B3">
          <w:rPr>
            <w:noProof/>
            <w:webHidden/>
          </w:rPr>
          <w:fldChar w:fldCharType="separate"/>
        </w:r>
        <w:r w:rsidR="00B146B3">
          <w:rPr>
            <w:noProof/>
            <w:webHidden/>
          </w:rPr>
          <w:t>113</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28" w:history="1">
        <w:r w:rsidR="00B146B3" w:rsidRPr="008319CC">
          <w:rPr>
            <w:rStyle w:val="Hyperlink"/>
            <w:noProof/>
          </w:rPr>
          <w:t>Appendix C 2.–Estimated Berners River coho salmon spawning escapement, escapement adjusted to constant per capita egg biomass, and estimated fry-to-adult survival for half-length tagged newly-emerged fry released in Shaul Pond.</w:t>
        </w:r>
        <w:r w:rsidR="00B146B3">
          <w:rPr>
            <w:noProof/>
            <w:webHidden/>
          </w:rPr>
          <w:tab/>
        </w:r>
        <w:r w:rsidR="00B146B3">
          <w:rPr>
            <w:noProof/>
            <w:webHidden/>
          </w:rPr>
          <w:fldChar w:fldCharType="begin"/>
        </w:r>
        <w:r w:rsidR="00B146B3">
          <w:rPr>
            <w:noProof/>
            <w:webHidden/>
          </w:rPr>
          <w:instrText xml:space="preserve"> PAGEREF _Toc487202828 \h </w:instrText>
        </w:r>
        <w:r w:rsidR="00B146B3">
          <w:rPr>
            <w:noProof/>
            <w:webHidden/>
          </w:rPr>
        </w:r>
        <w:r w:rsidR="00B146B3">
          <w:rPr>
            <w:noProof/>
            <w:webHidden/>
          </w:rPr>
          <w:fldChar w:fldCharType="separate"/>
        </w:r>
        <w:r w:rsidR="00B146B3">
          <w:rPr>
            <w:noProof/>
            <w:webHidden/>
          </w:rPr>
          <w:t>113</w:t>
        </w:r>
        <w:r w:rsidR="00B146B3">
          <w:rPr>
            <w:noProof/>
            <w:webHidden/>
          </w:rPr>
          <w:fldChar w:fldCharType="end"/>
        </w:r>
      </w:hyperlink>
    </w:p>
    <w:p w:rsidR="00B146B3" w:rsidRDefault="002F1B5D" w:rsidP="0037059E">
      <w:pPr>
        <w:rPr>
          <w:noProof/>
        </w:rPr>
      </w:pPr>
      <w:r>
        <w:fldChar w:fldCharType="end"/>
      </w:r>
      <w:r>
        <w:fldChar w:fldCharType="begin"/>
      </w:r>
      <w:r>
        <w:instrText xml:space="preserve"> TOC \h \z \c "Appendix D" </w:instrText>
      </w:r>
      <w:r>
        <w:fldChar w:fldCharType="separate"/>
      </w:r>
    </w:p>
    <w:p w:rsidR="00B146B3" w:rsidRDefault="00281491">
      <w:pPr>
        <w:pStyle w:val="TableofFigures"/>
        <w:rPr>
          <w:rFonts w:asciiTheme="minorHAnsi" w:eastAsiaTheme="minorEastAsia" w:hAnsiTheme="minorHAnsi" w:cstheme="minorBidi"/>
          <w:noProof/>
          <w:sz w:val="22"/>
          <w:szCs w:val="22"/>
        </w:rPr>
      </w:pPr>
      <w:hyperlink w:anchor="_Toc487202829" w:history="1">
        <w:r w:rsidR="00B146B3" w:rsidRPr="00C262BE">
          <w:rPr>
            <w:rStyle w:val="Hyperlink"/>
            <w:noProof/>
          </w:rPr>
          <w:t>Appendix D 1.–Number of observed recoveries of tagged Berners River coho salmon from random fishery samples, 1989−2014.</w:t>
        </w:r>
        <w:r w:rsidR="00B146B3">
          <w:rPr>
            <w:noProof/>
            <w:webHidden/>
          </w:rPr>
          <w:tab/>
        </w:r>
        <w:r w:rsidR="00B146B3">
          <w:rPr>
            <w:noProof/>
            <w:webHidden/>
          </w:rPr>
          <w:fldChar w:fldCharType="begin"/>
        </w:r>
        <w:r w:rsidR="00B146B3">
          <w:rPr>
            <w:noProof/>
            <w:webHidden/>
          </w:rPr>
          <w:instrText xml:space="preserve"> PAGEREF _Toc487202829 \h </w:instrText>
        </w:r>
        <w:r w:rsidR="00B146B3">
          <w:rPr>
            <w:noProof/>
            <w:webHidden/>
          </w:rPr>
        </w:r>
        <w:r w:rsidR="00B146B3">
          <w:rPr>
            <w:noProof/>
            <w:webHidden/>
          </w:rPr>
          <w:fldChar w:fldCharType="separate"/>
        </w:r>
        <w:r w:rsidR="00B146B3">
          <w:rPr>
            <w:noProof/>
            <w:webHidden/>
          </w:rPr>
          <w:t>115</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30" w:history="1">
        <w:r w:rsidR="00B146B3" w:rsidRPr="00C262BE">
          <w:rPr>
            <w:rStyle w:val="Hyperlink"/>
            <w:noProof/>
          </w:rPr>
          <w:t>Appendix D 2.–Number of expanded recoveries of tagged Berners River coho salmon from random fishery samples, 1989−2014.</w:t>
        </w:r>
        <w:r w:rsidR="00B146B3">
          <w:rPr>
            <w:noProof/>
            <w:webHidden/>
          </w:rPr>
          <w:tab/>
        </w:r>
        <w:r w:rsidR="00B146B3">
          <w:rPr>
            <w:noProof/>
            <w:webHidden/>
          </w:rPr>
          <w:fldChar w:fldCharType="begin"/>
        </w:r>
        <w:r w:rsidR="00B146B3">
          <w:rPr>
            <w:noProof/>
            <w:webHidden/>
          </w:rPr>
          <w:instrText xml:space="preserve"> PAGEREF _Toc487202830 \h </w:instrText>
        </w:r>
        <w:r w:rsidR="00B146B3">
          <w:rPr>
            <w:noProof/>
            <w:webHidden/>
          </w:rPr>
        </w:r>
        <w:r w:rsidR="00B146B3">
          <w:rPr>
            <w:noProof/>
            <w:webHidden/>
          </w:rPr>
          <w:fldChar w:fldCharType="separate"/>
        </w:r>
        <w:r w:rsidR="00B146B3">
          <w:rPr>
            <w:noProof/>
            <w:webHidden/>
          </w:rPr>
          <w:t>117</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31" w:history="1">
        <w:r w:rsidR="00B146B3" w:rsidRPr="00C262BE">
          <w:rPr>
            <w:rStyle w:val="Hyperlink"/>
            <w:noProof/>
          </w:rPr>
          <w:t>Appendix D 3.–Estimated number of adult Berners River coho salmon harvested by fishery and estimated adult escapement, 1989–2014.</w:t>
        </w:r>
        <w:r w:rsidR="00B146B3">
          <w:rPr>
            <w:noProof/>
            <w:webHidden/>
          </w:rPr>
          <w:tab/>
        </w:r>
        <w:r w:rsidR="00B146B3">
          <w:rPr>
            <w:noProof/>
            <w:webHidden/>
          </w:rPr>
          <w:fldChar w:fldCharType="begin"/>
        </w:r>
        <w:r w:rsidR="00B146B3">
          <w:rPr>
            <w:noProof/>
            <w:webHidden/>
          </w:rPr>
          <w:instrText xml:space="preserve"> PAGEREF _Toc487202831 \h </w:instrText>
        </w:r>
        <w:r w:rsidR="00B146B3">
          <w:rPr>
            <w:noProof/>
            <w:webHidden/>
          </w:rPr>
        </w:r>
        <w:r w:rsidR="00B146B3">
          <w:rPr>
            <w:noProof/>
            <w:webHidden/>
          </w:rPr>
          <w:fldChar w:fldCharType="separate"/>
        </w:r>
        <w:r w:rsidR="00B146B3">
          <w:rPr>
            <w:noProof/>
            <w:webHidden/>
          </w:rPr>
          <w:t>119</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32" w:history="1">
        <w:r w:rsidR="00B146B3" w:rsidRPr="00C262BE">
          <w:rPr>
            <w:rStyle w:val="Hyperlink"/>
            <w:noProof/>
          </w:rPr>
          <w:t>Appendix D 4.–Estimated percent of the total Berners River coho salmon return harvested by fishery and escaping to spawn, 1989–2014.</w:t>
        </w:r>
        <w:r w:rsidR="00B146B3">
          <w:rPr>
            <w:noProof/>
            <w:webHidden/>
          </w:rPr>
          <w:tab/>
        </w:r>
        <w:r w:rsidR="00B146B3">
          <w:rPr>
            <w:noProof/>
            <w:webHidden/>
          </w:rPr>
          <w:fldChar w:fldCharType="begin"/>
        </w:r>
        <w:r w:rsidR="00B146B3">
          <w:rPr>
            <w:noProof/>
            <w:webHidden/>
          </w:rPr>
          <w:instrText xml:space="preserve"> PAGEREF _Toc487202832 \h </w:instrText>
        </w:r>
        <w:r w:rsidR="00B146B3">
          <w:rPr>
            <w:noProof/>
            <w:webHidden/>
          </w:rPr>
        </w:r>
        <w:r w:rsidR="00B146B3">
          <w:rPr>
            <w:noProof/>
            <w:webHidden/>
          </w:rPr>
          <w:fldChar w:fldCharType="separate"/>
        </w:r>
        <w:r w:rsidR="00B146B3">
          <w:rPr>
            <w:noProof/>
            <w:webHidden/>
          </w:rPr>
          <w:t>121</w:t>
        </w:r>
        <w:r w:rsidR="00B146B3">
          <w:rPr>
            <w:noProof/>
            <w:webHidden/>
          </w:rPr>
          <w:fldChar w:fldCharType="end"/>
        </w:r>
      </w:hyperlink>
    </w:p>
    <w:p w:rsidR="00B146B3" w:rsidRDefault="002F1B5D" w:rsidP="0037059E">
      <w:pPr>
        <w:rPr>
          <w:noProof/>
        </w:rPr>
      </w:pPr>
      <w:r>
        <w:fldChar w:fldCharType="end"/>
      </w:r>
      <w:r>
        <w:fldChar w:fldCharType="begin"/>
      </w:r>
      <w:r>
        <w:instrText xml:space="preserve"> TOC \h \z \c "Appendix E" </w:instrText>
      </w:r>
      <w:r>
        <w:fldChar w:fldCharType="separate"/>
      </w:r>
    </w:p>
    <w:p w:rsidR="00B146B3" w:rsidRDefault="00281491">
      <w:pPr>
        <w:pStyle w:val="TableofFigures"/>
        <w:rPr>
          <w:rFonts w:asciiTheme="minorHAnsi" w:eastAsiaTheme="minorEastAsia" w:hAnsiTheme="minorHAnsi" w:cstheme="minorBidi"/>
          <w:noProof/>
          <w:sz w:val="22"/>
          <w:szCs w:val="22"/>
        </w:rPr>
      </w:pPr>
      <w:hyperlink w:anchor="_Toc487202833" w:history="1">
        <w:r w:rsidR="00B146B3" w:rsidRPr="00097F9E">
          <w:rPr>
            <w:rStyle w:val="Hyperlink"/>
            <w:noProof/>
          </w:rPr>
          <w:t>Appendix E 1.–Mean-average weekly dressed weight of troll-caught coho salmon, estimated average length, coefficient of variation of length and sex ratio of Berner River spawners and average length and sex ratio of the stock prior to exposure to the drift gillnet fishery.</w:t>
        </w:r>
        <w:r w:rsidR="00B146B3">
          <w:rPr>
            <w:noProof/>
            <w:webHidden/>
          </w:rPr>
          <w:tab/>
        </w:r>
        <w:r w:rsidR="00B146B3">
          <w:rPr>
            <w:noProof/>
            <w:webHidden/>
          </w:rPr>
          <w:fldChar w:fldCharType="begin"/>
        </w:r>
        <w:r w:rsidR="00B146B3">
          <w:rPr>
            <w:noProof/>
            <w:webHidden/>
          </w:rPr>
          <w:instrText xml:space="preserve"> PAGEREF _Toc487202833 \h </w:instrText>
        </w:r>
        <w:r w:rsidR="00B146B3">
          <w:rPr>
            <w:noProof/>
            <w:webHidden/>
          </w:rPr>
        </w:r>
        <w:r w:rsidR="00B146B3">
          <w:rPr>
            <w:noProof/>
            <w:webHidden/>
          </w:rPr>
          <w:fldChar w:fldCharType="separate"/>
        </w:r>
        <w:r w:rsidR="00B146B3">
          <w:rPr>
            <w:noProof/>
            <w:webHidden/>
          </w:rPr>
          <w:t>124</w:t>
        </w:r>
        <w:r w:rsidR="00B146B3">
          <w:rPr>
            <w:noProof/>
            <w:webHidden/>
          </w:rPr>
          <w:fldChar w:fldCharType="end"/>
        </w:r>
      </w:hyperlink>
    </w:p>
    <w:p w:rsidR="00B146B3" w:rsidRDefault="00281491">
      <w:pPr>
        <w:pStyle w:val="TableofFigures"/>
        <w:rPr>
          <w:rFonts w:asciiTheme="minorHAnsi" w:eastAsiaTheme="minorEastAsia" w:hAnsiTheme="minorHAnsi" w:cstheme="minorBidi"/>
          <w:noProof/>
          <w:sz w:val="22"/>
          <w:szCs w:val="22"/>
        </w:rPr>
      </w:pPr>
      <w:hyperlink w:anchor="_Toc487202834" w:history="1">
        <w:r w:rsidR="00B146B3" w:rsidRPr="00097F9E">
          <w:rPr>
            <w:rStyle w:val="Hyperlink"/>
            <w:noProof/>
          </w:rPr>
          <w:t>Appendix E 2.–Estimated Per Capita Egg Biomass (PCEB) and PCEB Index, for adult coho salmon returning to the Berners River prior to exposure to the drift gillnet fishery.</w:t>
        </w:r>
        <w:r w:rsidR="00B146B3">
          <w:rPr>
            <w:noProof/>
            <w:webHidden/>
          </w:rPr>
          <w:tab/>
        </w:r>
        <w:r w:rsidR="00B146B3">
          <w:rPr>
            <w:noProof/>
            <w:webHidden/>
          </w:rPr>
          <w:fldChar w:fldCharType="begin"/>
        </w:r>
        <w:r w:rsidR="00B146B3">
          <w:rPr>
            <w:noProof/>
            <w:webHidden/>
          </w:rPr>
          <w:instrText xml:space="preserve"> PAGEREF _Toc487202834 \h </w:instrText>
        </w:r>
        <w:r w:rsidR="00B146B3">
          <w:rPr>
            <w:noProof/>
            <w:webHidden/>
          </w:rPr>
        </w:r>
        <w:r w:rsidR="00B146B3">
          <w:rPr>
            <w:noProof/>
            <w:webHidden/>
          </w:rPr>
          <w:fldChar w:fldCharType="separate"/>
        </w:r>
        <w:r w:rsidR="00B146B3">
          <w:rPr>
            <w:noProof/>
            <w:webHidden/>
          </w:rPr>
          <w:t>125</w:t>
        </w:r>
        <w:r w:rsidR="00B146B3">
          <w:rPr>
            <w:noProof/>
            <w:webHidden/>
          </w:rPr>
          <w:fldChar w:fldCharType="end"/>
        </w:r>
      </w:hyperlink>
    </w:p>
    <w:p w:rsidR="00BD76F5" w:rsidRDefault="002F1B5D" w:rsidP="0037059E">
      <w:pPr>
        <w:rPr>
          <w:noProof/>
        </w:rPr>
      </w:pPr>
      <w:r>
        <w:fldChar w:fldCharType="end"/>
      </w:r>
      <w:r>
        <w:fldChar w:fldCharType="begin"/>
      </w:r>
      <w:r>
        <w:instrText xml:space="preserve"> TOC \h \z \c "Appendix F" </w:instrText>
      </w:r>
      <w:r>
        <w:fldChar w:fldCharType="separate"/>
      </w:r>
    </w:p>
    <w:p w:rsidR="00BD76F5" w:rsidRDefault="00281491">
      <w:pPr>
        <w:pStyle w:val="TableofFigures"/>
        <w:rPr>
          <w:rFonts w:asciiTheme="minorHAnsi" w:eastAsiaTheme="minorEastAsia" w:hAnsiTheme="minorHAnsi" w:cstheme="minorBidi"/>
          <w:noProof/>
          <w:sz w:val="22"/>
          <w:szCs w:val="22"/>
        </w:rPr>
      </w:pPr>
      <w:hyperlink w:anchor="_Toc489945618" w:history="1">
        <w:r w:rsidR="00BD76F5" w:rsidRPr="00113FD1">
          <w:rPr>
            <w:rStyle w:val="Hyperlink"/>
            <w:noProof/>
          </w:rPr>
          <w:t>Appendix F 1.–</w:t>
        </w:r>
        <w:r w:rsidR="00BD76F5" w:rsidRPr="00113FD1">
          <w:rPr>
            <w:rStyle w:val="Hyperlink"/>
            <w:i/>
            <w:noProof/>
          </w:rPr>
          <w:t>R</w:t>
        </w:r>
        <w:r w:rsidR="00BD76F5" w:rsidRPr="00113FD1">
          <w:rPr>
            <w:rStyle w:val="Hyperlink"/>
            <w:noProof/>
            <w:vertAlign w:val="superscript"/>
          </w:rPr>
          <w:t>2</w:t>
        </w:r>
        <w:r w:rsidR="00BD76F5" w:rsidRPr="00113FD1">
          <w:rPr>
            <w:rStyle w:val="Hyperlink"/>
            <w:noProof/>
          </w:rPr>
          <w:t xml:space="preserve"> values for the linear relationship between the abundance of Berners River coho salmon (number entering Lynn Canal and number of adult spawners) versus cumulative drift gillnet CPUE in Lynn Canal (wild fish only in all of District 115, and all fish in Subdistrict 115-10) and the total catch of coho salmon in the Chilkat River fishwheels through various statistical weeks.</w:t>
        </w:r>
        <w:r w:rsidR="00BD76F5">
          <w:rPr>
            <w:noProof/>
            <w:webHidden/>
          </w:rPr>
          <w:tab/>
        </w:r>
        <w:r w:rsidR="00BD76F5">
          <w:rPr>
            <w:noProof/>
            <w:webHidden/>
          </w:rPr>
          <w:fldChar w:fldCharType="begin"/>
        </w:r>
        <w:r w:rsidR="00BD76F5">
          <w:rPr>
            <w:noProof/>
            <w:webHidden/>
          </w:rPr>
          <w:instrText xml:space="preserve"> PAGEREF _Toc489945618 \h </w:instrText>
        </w:r>
        <w:r w:rsidR="00BD76F5">
          <w:rPr>
            <w:noProof/>
            <w:webHidden/>
          </w:rPr>
        </w:r>
        <w:r w:rsidR="00BD76F5">
          <w:rPr>
            <w:noProof/>
            <w:webHidden/>
          </w:rPr>
          <w:fldChar w:fldCharType="separate"/>
        </w:r>
        <w:r w:rsidR="00BD76F5">
          <w:rPr>
            <w:noProof/>
            <w:webHidden/>
          </w:rPr>
          <w:t>125</w:t>
        </w:r>
        <w:r w:rsidR="00BD76F5">
          <w:rPr>
            <w:noProof/>
            <w:webHidden/>
          </w:rPr>
          <w:fldChar w:fldCharType="end"/>
        </w:r>
      </w:hyperlink>
    </w:p>
    <w:p w:rsidR="00BD76F5" w:rsidRDefault="00281491">
      <w:pPr>
        <w:pStyle w:val="TableofFigures"/>
        <w:rPr>
          <w:rFonts w:asciiTheme="minorHAnsi" w:eastAsiaTheme="minorEastAsia" w:hAnsiTheme="minorHAnsi" w:cstheme="minorBidi"/>
          <w:noProof/>
          <w:sz w:val="22"/>
          <w:szCs w:val="22"/>
        </w:rPr>
      </w:pPr>
      <w:hyperlink w:anchor="_Toc489945619" w:history="1">
        <w:r w:rsidR="00BD76F5" w:rsidRPr="00113FD1">
          <w:rPr>
            <w:rStyle w:val="Hyperlink"/>
            <w:noProof/>
          </w:rPr>
          <w:t>Appendix F 2.–Lynn Canal Fall drift gillnet fishery effort statistics (total days fished and weekly average boats fishing) during statistical weeks 36–40, fall chum salmon harvest (statistical weeks 35-42) and season coho salmon harvest in Lynn Canal by fishing area. Also shown is the estimated gillnet share (percent of total) of the combined troll and drift gillnet catch in all fishing districts for the coho salmon returning to the Berners and Chilkat Rivers based on CWT recoveries (MTA Lab database) for all years except 1974 when flourescent pigment marking was used (Gray et al. 1978).</w:t>
        </w:r>
        <w:r w:rsidR="00BD76F5">
          <w:rPr>
            <w:noProof/>
            <w:webHidden/>
          </w:rPr>
          <w:tab/>
        </w:r>
        <w:r w:rsidR="00BD76F5">
          <w:rPr>
            <w:noProof/>
            <w:webHidden/>
          </w:rPr>
          <w:fldChar w:fldCharType="begin"/>
        </w:r>
        <w:r w:rsidR="00BD76F5">
          <w:rPr>
            <w:noProof/>
            <w:webHidden/>
          </w:rPr>
          <w:instrText xml:space="preserve"> PAGEREF _Toc489945619 \h </w:instrText>
        </w:r>
        <w:r w:rsidR="00BD76F5">
          <w:rPr>
            <w:noProof/>
            <w:webHidden/>
          </w:rPr>
        </w:r>
        <w:r w:rsidR="00BD76F5">
          <w:rPr>
            <w:noProof/>
            <w:webHidden/>
          </w:rPr>
          <w:fldChar w:fldCharType="separate"/>
        </w:r>
        <w:r w:rsidR="00BD76F5">
          <w:rPr>
            <w:noProof/>
            <w:webHidden/>
          </w:rPr>
          <w:t>126</w:t>
        </w:r>
        <w:r w:rsidR="00BD76F5">
          <w:rPr>
            <w:noProof/>
            <w:webHidden/>
          </w:rPr>
          <w:fldChar w:fldCharType="end"/>
        </w:r>
      </w:hyperlink>
    </w:p>
    <w:p w:rsidR="002F1B5D" w:rsidRDefault="002F1B5D" w:rsidP="0037059E">
      <w:r>
        <w:fldChar w:fldCharType="end"/>
      </w:r>
    </w:p>
    <w:p w:rsidR="00BD76F5" w:rsidRDefault="00BD76F5">
      <w:pPr>
        <w:pStyle w:val="TableofFigures"/>
        <w:rPr>
          <w:rFonts w:asciiTheme="minorHAnsi" w:eastAsiaTheme="minorEastAsia" w:hAnsiTheme="minorHAnsi" w:cstheme="minorBidi"/>
          <w:noProof/>
          <w:sz w:val="22"/>
          <w:szCs w:val="22"/>
        </w:rPr>
      </w:pPr>
      <w:r>
        <w:fldChar w:fldCharType="begin"/>
      </w:r>
      <w:r>
        <w:instrText xml:space="preserve"> TOC \h \z \c "Appendix G" </w:instrText>
      </w:r>
      <w:r>
        <w:fldChar w:fldCharType="separate"/>
      </w:r>
      <w:hyperlink w:anchor="_Toc489945656" w:history="1">
        <w:r w:rsidRPr="00571ED7">
          <w:rPr>
            <w:rStyle w:val="Hyperlink"/>
            <w:noProof/>
          </w:rPr>
          <w:t>Appendix G 1.– Berners River drainage with locations of spring and fall research camps.</w:t>
        </w:r>
        <w:r>
          <w:rPr>
            <w:noProof/>
            <w:webHidden/>
          </w:rPr>
          <w:tab/>
        </w:r>
        <w:r>
          <w:rPr>
            <w:noProof/>
            <w:webHidden/>
          </w:rPr>
          <w:fldChar w:fldCharType="begin"/>
        </w:r>
        <w:r>
          <w:rPr>
            <w:noProof/>
            <w:webHidden/>
          </w:rPr>
          <w:instrText xml:space="preserve"> PAGEREF _Toc489945656 \h </w:instrText>
        </w:r>
        <w:r>
          <w:rPr>
            <w:noProof/>
            <w:webHidden/>
          </w:rPr>
        </w:r>
        <w:r>
          <w:rPr>
            <w:noProof/>
            <w:webHidden/>
          </w:rPr>
          <w:fldChar w:fldCharType="separate"/>
        </w:r>
        <w:r>
          <w:rPr>
            <w:noProof/>
            <w:webHidden/>
          </w:rPr>
          <w:t>128</w:t>
        </w:r>
        <w:r>
          <w:rPr>
            <w:noProof/>
            <w:webHidden/>
          </w:rPr>
          <w:fldChar w:fldCharType="end"/>
        </w:r>
      </w:hyperlink>
    </w:p>
    <w:p w:rsidR="00BD76F5" w:rsidRDefault="00281491">
      <w:pPr>
        <w:pStyle w:val="TableofFigures"/>
        <w:rPr>
          <w:rFonts w:asciiTheme="minorHAnsi" w:eastAsiaTheme="minorEastAsia" w:hAnsiTheme="minorHAnsi" w:cstheme="minorBidi"/>
          <w:noProof/>
          <w:sz w:val="22"/>
          <w:szCs w:val="22"/>
        </w:rPr>
      </w:pPr>
      <w:hyperlink w:anchor="_Toc489945657" w:history="1">
        <w:r w:rsidR="00BD76F5" w:rsidRPr="00571ED7">
          <w:rPr>
            <w:rStyle w:val="Hyperlink"/>
            <w:noProof/>
          </w:rPr>
          <w:t>Appendix G 2.– Primary river systems in upper Berners Bay.</w:t>
        </w:r>
        <w:r w:rsidR="00BD76F5">
          <w:rPr>
            <w:noProof/>
            <w:webHidden/>
          </w:rPr>
          <w:tab/>
        </w:r>
        <w:r w:rsidR="00BD76F5">
          <w:rPr>
            <w:noProof/>
            <w:webHidden/>
          </w:rPr>
          <w:fldChar w:fldCharType="begin"/>
        </w:r>
        <w:r w:rsidR="00BD76F5">
          <w:rPr>
            <w:noProof/>
            <w:webHidden/>
          </w:rPr>
          <w:instrText xml:space="preserve"> PAGEREF _Toc489945657 \h </w:instrText>
        </w:r>
        <w:r w:rsidR="00BD76F5">
          <w:rPr>
            <w:noProof/>
            <w:webHidden/>
          </w:rPr>
        </w:r>
        <w:r w:rsidR="00BD76F5">
          <w:rPr>
            <w:noProof/>
            <w:webHidden/>
          </w:rPr>
          <w:fldChar w:fldCharType="separate"/>
        </w:r>
        <w:r w:rsidR="00BD76F5">
          <w:rPr>
            <w:noProof/>
            <w:webHidden/>
          </w:rPr>
          <w:t>129</w:t>
        </w:r>
        <w:r w:rsidR="00BD76F5">
          <w:rPr>
            <w:noProof/>
            <w:webHidden/>
          </w:rPr>
          <w:fldChar w:fldCharType="end"/>
        </w:r>
      </w:hyperlink>
    </w:p>
    <w:p w:rsidR="00BD76F5" w:rsidRDefault="00281491">
      <w:pPr>
        <w:pStyle w:val="TableofFigures"/>
        <w:rPr>
          <w:rFonts w:asciiTheme="minorHAnsi" w:eastAsiaTheme="minorEastAsia" w:hAnsiTheme="minorHAnsi" w:cstheme="minorBidi"/>
          <w:noProof/>
          <w:sz w:val="22"/>
          <w:szCs w:val="22"/>
        </w:rPr>
      </w:pPr>
      <w:hyperlink w:anchor="_Toc489945658" w:history="1">
        <w:r w:rsidR="00BD76F5" w:rsidRPr="00571ED7">
          <w:rPr>
            <w:rStyle w:val="Hyperlink"/>
            <w:noProof/>
          </w:rPr>
          <w:t>Appendix G 3.–Upper Berners River drainage with thicker lines denoting stream reaches that were routinely surveyed to count adult coho salmon by foot.</w:t>
        </w:r>
        <w:r w:rsidR="00BD76F5">
          <w:rPr>
            <w:noProof/>
            <w:webHidden/>
          </w:rPr>
          <w:tab/>
        </w:r>
        <w:r w:rsidR="00BD76F5">
          <w:rPr>
            <w:noProof/>
            <w:webHidden/>
          </w:rPr>
          <w:fldChar w:fldCharType="begin"/>
        </w:r>
        <w:r w:rsidR="00BD76F5">
          <w:rPr>
            <w:noProof/>
            <w:webHidden/>
          </w:rPr>
          <w:instrText xml:space="preserve"> PAGEREF _Toc489945658 \h </w:instrText>
        </w:r>
        <w:r w:rsidR="00BD76F5">
          <w:rPr>
            <w:noProof/>
            <w:webHidden/>
          </w:rPr>
        </w:r>
        <w:r w:rsidR="00BD76F5">
          <w:rPr>
            <w:noProof/>
            <w:webHidden/>
          </w:rPr>
          <w:fldChar w:fldCharType="separate"/>
        </w:r>
        <w:r w:rsidR="00BD76F5">
          <w:rPr>
            <w:noProof/>
            <w:webHidden/>
          </w:rPr>
          <w:t>130</w:t>
        </w:r>
        <w:r w:rsidR="00BD76F5">
          <w:rPr>
            <w:noProof/>
            <w:webHidden/>
          </w:rPr>
          <w:fldChar w:fldCharType="end"/>
        </w:r>
      </w:hyperlink>
    </w:p>
    <w:p w:rsidR="00E66DC4" w:rsidRDefault="00BD76F5" w:rsidP="0037059E">
      <w:pPr>
        <w:sectPr w:rsidR="00E66DC4" w:rsidSect="002311E4">
          <w:headerReference w:type="default" r:id="rId19"/>
          <w:footerReference w:type="default" r:id="rId20"/>
          <w:pgSz w:w="12240" w:h="15840" w:code="1"/>
          <w:pgMar w:top="1440" w:right="1440" w:bottom="1440" w:left="1440" w:header="720" w:footer="547" w:gutter="0"/>
          <w:pgNumType w:fmt="lowerRoman" w:start="1"/>
          <w:cols w:space="432"/>
          <w:formProt w:val="0"/>
        </w:sectPr>
      </w:pPr>
      <w:r>
        <w:fldChar w:fldCharType="end"/>
      </w:r>
    </w:p>
    <w:p w:rsidR="0037059E" w:rsidRDefault="0048108A" w:rsidP="0037059E">
      <w:pPr>
        <w:pStyle w:val="Heading1"/>
      </w:pPr>
      <w:bookmarkStart w:id="5" w:name="_Toc203202425"/>
      <w:bookmarkStart w:id="6" w:name="_Toc487200818"/>
      <w:r>
        <w:lastRenderedPageBreak/>
        <w:t>A</w:t>
      </w:r>
      <w:r w:rsidR="0037059E">
        <w:t>bstract</w:t>
      </w:r>
      <w:bookmarkEnd w:id="5"/>
      <w:bookmarkEnd w:id="6"/>
    </w:p>
    <w:p w:rsidR="00E15CEE" w:rsidRPr="00D42EB9" w:rsidRDefault="005A0B1A" w:rsidP="00D42EB9">
      <w:pPr>
        <w:pStyle w:val="Abstract"/>
      </w:pPr>
      <w:r w:rsidRPr="008875FF">
        <w:t xml:space="preserve">The </w:t>
      </w:r>
      <w:ins w:id="7" w:author="jb" w:date="2017-08-16T10:34:00Z">
        <w:r w:rsidR="00AF60FB">
          <w:t>Berners River</w:t>
        </w:r>
        <w:r w:rsidR="00AF60FB" w:rsidRPr="008875FF">
          <w:t xml:space="preserve"> </w:t>
        </w:r>
      </w:ins>
      <w:r w:rsidRPr="008875FF">
        <w:t>coho sal</w:t>
      </w:r>
      <w:r w:rsidR="004D6DDE">
        <w:t xml:space="preserve">mon </w:t>
      </w:r>
      <w:ins w:id="8" w:author="jb" w:date="2017-08-16T10:50:00Z">
        <w:r w:rsidR="00AF60FB" w:rsidRPr="00AF60FB">
          <w:t>(</w:t>
        </w:r>
        <w:proofErr w:type="spellStart"/>
        <w:r w:rsidR="00AF60FB" w:rsidRPr="00AF60FB">
          <w:rPr>
            <w:i/>
            <w:rPrChange w:id="9" w:author="jb" w:date="2017-08-16T10:50:00Z">
              <w:rPr/>
            </w:rPrChange>
          </w:rPr>
          <w:t>Oncorhynchus</w:t>
        </w:r>
        <w:proofErr w:type="spellEnd"/>
        <w:r w:rsidR="00AF60FB" w:rsidRPr="00AF60FB">
          <w:rPr>
            <w:i/>
            <w:rPrChange w:id="10" w:author="jb" w:date="2017-08-16T10:50:00Z">
              <w:rPr/>
            </w:rPrChange>
          </w:rPr>
          <w:t xml:space="preserve"> </w:t>
        </w:r>
        <w:proofErr w:type="spellStart"/>
        <w:r w:rsidR="00AF60FB" w:rsidRPr="00AF60FB">
          <w:rPr>
            <w:i/>
            <w:rPrChange w:id="11" w:author="jb" w:date="2017-08-16T10:50:00Z">
              <w:rPr/>
            </w:rPrChange>
          </w:rPr>
          <w:t>kisutch</w:t>
        </w:r>
        <w:proofErr w:type="spellEnd"/>
        <w:r w:rsidR="00AF60FB" w:rsidRPr="00AF60FB">
          <w:t xml:space="preserve">) </w:t>
        </w:r>
      </w:ins>
      <w:r w:rsidR="004D6DDE">
        <w:t xml:space="preserve">population </w:t>
      </w:r>
      <w:del w:id="12" w:author="jb" w:date="2017-08-16T10:34:00Z">
        <w:r w:rsidR="004D6DDE" w:rsidDel="00AF60FB">
          <w:delText>in the Berners River</w:delText>
        </w:r>
        <w:r w:rsidRPr="008875FF" w:rsidDel="00AF60FB">
          <w:delText xml:space="preserve"> </w:delText>
        </w:r>
      </w:del>
      <w:r w:rsidRPr="008875FF">
        <w:t xml:space="preserve">was studied as an indicator </w:t>
      </w:r>
      <w:ins w:id="13" w:author="jb" w:date="2017-08-16T10:41:00Z">
        <w:r w:rsidR="00AF60FB">
          <w:t xml:space="preserve">stock </w:t>
        </w:r>
      </w:ins>
      <w:r w:rsidRPr="008875FF">
        <w:t>fo</w:t>
      </w:r>
      <w:r w:rsidR="004D6DDE">
        <w:t xml:space="preserve">r fishery </w:t>
      </w:r>
      <w:commentRangeStart w:id="14"/>
      <w:r w:rsidR="004D6DDE">
        <w:t>management during 1972–2014</w:t>
      </w:r>
      <w:commentRangeEnd w:id="14"/>
      <w:r w:rsidR="00AF60FB">
        <w:rPr>
          <w:rStyle w:val="CommentReference"/>
        </w:rPr>
        <w:commentReference w:id="14"/>
      </w:r>
      <w:r w:rsidR="00A910AF">
        <w:t xml:space="preserve">. </w:t>
      </w:r>
      <w:r w:rsidR="00E8448B">
        <w:t>S</w:t>
      </w:r>
      <w:r w:rsidR="00A910AF">
        <w:t xml:space="preserve">molt estimates </w:t>
      </w:r>
      <w:r w:rsidR="00D45250">
        <w:t>from 1989</w:t>
      </w:r>
      <w:r w:rsidR="00F14870">
        <w:t xml:space="preserve"> to </w:t>
      </w:r>
      <w:r w:rsidR="00D45250">
        <w:t xml:space="preserve">2013 </w:t>
      </w:r>
      <w:r w:rsidRPr="008875FF">
        <w:t>av</w:t>
      </w:r>
      <w:r w:rsidR="00097F86">
        <w:t>eraged 193,800</w:t>
      </w:r>
      <w:r w:rsidRPr="008875FF">
        <w:t xml:space="preserve"> fish (range</w:t>
      </w:r>
      <w:r>
        <w:t>:</w:t>
      </w:r>
      <w:r w:rsidR="00097F86">
        <w:t xml:space="preserve"> 89,200–326,300</w:t>
      </w:r>
      <w:r w:rsidRPr="008875FF">
        <w:t xml:space="preserve">) </w:t>
      </w:r>
      <w:r w:rsidR="00F07101">
        <w:t xml:space="preserve">and </w:t>
      </w:r>
      <w:r w:rsidRPr="008875FF">
        <w:t>sur</w:t>
      </w:r>
      <w:r w:rsidR="00A910AF">
        <w:t>vival to adulthood the following year averaged 16.3</w:t>
      </w:r>
      <w:r w:rsidRPr="008875FF">
        <w:t>% (range</w:t>
      </w:r>
      <w:r>
        <w:t>:</w:t>
      </w:r>
      <w:r w:rsidR="00A910AF">
        <w:t xml:space="preserve"> 8.4–30.2</w:t>
      </w:r>
      <w:r w:rsidRPr="008875FF">
        <w:t>%)</w:t>
      </w:r>
      <w:r w:rsidR="00A910AF">
        <w:t xml:space="preserve">. </w:t>
      </w:r>
      <w:r w:rsidR="005974B5">
        <w:t xml:space="preserve">Smolt production accounted for 48% of variation in adult abundance while marine survival accounted for 52%. </w:t>
      </w:r>
      <w:r w:rsidR="00A744BC">
        <w:t>Approximately e</w:t>
      </w:r>
      <w:r w:rsidR="00AD2878">
        <w:t>qual d</w:t>
      </w:r>
      <w:r w:rsidR="00A744BC">
        <w:t xml:space="preserve">ecreases </w:t>
      </w:r>
      <w:r w:rsidR="00AD2878">
        <w:t>in smolt production and marine survival during the mid-2000s resulted in a</w:t>
      </w:r>
      <w:r w:rsidR="005974B5">
        <w:t xml:space="preserve"> 60% </w:t>
      </w:r>
      <w:r w:rsidR="00AD2878">
        <w:t>decline in adult returns f</w:t>
      </w:r>
      <w:r w:rsidR="005974B5">
        <w:t xml:space="preserve">rom </w:t>
      </w:r>
      <w:r w:rsidR="00AD2878">
        <w:t>38</w:t>
      </w:r>
      <w:r w:rsidR="0071124F">
        <w:t>,200</w:t>
      </w:r>
      <w:r w:rsidR="005974B5">
        <w:t xml:space="preserve"> fish in 1990–2004 to</w:t>
      </w:r>
      <w:r w:rsidR="0071124F">
        <w:t xml:space="preserve"> 15,200</w:t>
      </w:r>
      <w:r w:rsidR="005974B5">
        <w:t xml:space="preserve"> fish in 2005–</w:t>
      </w:r>
      <w:r w:rsidR="00AD2878">
        <w:t>2013.</w:t>
      </w:r>
      <w:r w:rsidR="0048108A">
        <w:t xml:space="preserve"> A strong correlation with summer-fall precipitation in the year prior to </w:t>
      </w:r>
      <w:ins w:id="15" w:author="jb" w:date="2017-08-16T11:31:00Z">
        <w:r w:rsidR="00415ECF" w:rsidRPr="00415ECF">
          <w:t>sea-entry</w:t>
        </w:r>
      </w:ins>
      <w:del w:id="16" w:author="jb" w:date="2017-08-16T11:31:00Z">
        <w:r w:rsidR="0048108A" w:rsidDel="00415ECF">
          <w:delText>smolthood</w:delText>
        </w:r>
      </w:del>
      <w:r w:rsidR="0048108A">
        <w:t xml:space="preserve"> </w:t>
      </w:r>
      <w:r w:rsidR="00760A70">
        <w:t>existed for 17 years, but smolt production declined independent of precipitation and brood</w:t>
      </w:r>
      <w:del w:id="17" w:author="jb" w:date="2017-08-16T10:43:00Z">
        <w:r w:rsidR="00760A70" w:rsidDel="00AF60FB">
          <w:delText>-</w:delText>
        </w:r>
      </w:del>
      <w:ins w:id="18" w:author="jb" w:date="2017-08-16T10:43:00Z">
        <w:r w:rsidR="00AF60FB">
          <w:t xml:space="preserve"> </w:t>
        </w:r>
      </w:ins>
      <w:r w:rsidR="00760A70">
        <w:t>year escapement during 2006</w:t>
      </w:r>
      <w:r w:rsidR="00F14870">
        <w:t>–</w:t>
      </w:r>
      <w:r w:rsidR="00760A70">
        <w:t>2013. We hypothesize that the decline in smolt production was caused by a decrease in overwinter survival and movement of juveniles during colder winter</w:t>
      </w:r>
      <w:r w:rsidR="00F07101">
        <w:t>–</w:t>
      </w:r>
      <w:r w:rsidR="00760A70">
        <w:t>spring conditions that prevailed during the latter period.</w:t>
      </w:r>
      <w:r w:rsidR="0048108A">
        <w:t xml:space="preserve"> </w:t>
      </w:r>
      <w:r w:rsidR="004257CD">
        <w:t xml:space="preserve">Marine survival </w:t>
      </w:r>
      <w:r w:rsidR="003B7631">
        <w:t xml:space="preserve">was positively correlated with adult size and </w:t>
      </w:r>
      <w:r w:rsidR="0071124F">
        <w:t xml:space="preserve">was likely influenced </w:t>
      </w:r>
      <w:r w:rsidR="008E01D6">
        <w:t xml:space="preserve">both </w:t>
      </w:r>
      <w:r w:rsidR="0071124F">
        <w:t xml:space="preserve">by </w:t>
      </w:r>
      <w:r w:rsidR="00DF3DFC">
        <w:t xml:space="preserve">both </w:t>
      </w:r>
      <w:r w:rsidR="007969CD">
        <w:t>nearshore conditions and</w:t>
      </w:r>
      <w:r w:rsidR="00DF3DFC">
        <w:t xml:space="preserve"> </w:t>
      </w:r>
      <w:r w:rsidR="004257CD">
        <w:t>growth-related</w:t>
      </w:r>
      <w:r w:rsidR="003B7631">
        <w:t>, sex-specific mortality linked</w:t>
      </w:r>
      <w:r w:rsidR="004257CD">
        <w:t xml:space="preserve"> to </w:t>
      </w:r>
      <w:r w:rsidR="00B42868">
        <w:t xml:space="preserve">effects of climate and pink salmon biomass on offshore squid </w:t>
      </w:r>
      <w:r w:rsidR="00B42868" w:rsidRPr="00691F46">
        <w:t>prey</w:t>
      </w:r>
      <w:r w:rsidR="00301A6A" w:rsidRPr="00691F46">
        <w:t>.</w:t>
      </w:r>
      <w:r w:rsidR="00254272" w:rsidRPr="00691F46">
        <w:t xml:space="preserve"> </w:t>
      </w:r>
      <w:r w:rsidR="00B42868" w:rsidRPr="00691F46">
        <w:t>On average, the drift gillnet fishery reduced average length of adult males and females by 12.3 mm and 3.7 mm, respectively, and the female-to-male ratio from 0.80 prior to the fishery to 0.75 in the spawning escapement. Based</w:t>
      </w:r>
      <w:r w:rsidR="00B42868">
        <w:t xml:space="preserve"> on a </w:t>
      </w:r>
      <w:r w:rsidR="003B7631">
        <w:t>hockey stick model fit to</w:t>
      </w:r>
      <w:r w:rsidR="00097F86">
        <w:t xml:space="preserve"> </w:t>
      </w:r>
      <w:r w:rsidR="001B219D">
        <w:t xml:space="preserve">brood year </w:t>
      </w:r>
      <w:r w:rsidR="00097F86">
        <w:t>escapements</w:t>
      </w:r>
      <w:r w:rsidR="00C46CD5">
        <w:t xml:space="preserve"> (adjusted to constant average per capita reproductive potential) an</w:t>
      </w:r>
      <w:r w:rsidR="00097F86">
        <w:t xml:space="preserve">d </w:t>
      </w:r>
      <w:r w:rsidR="00C46CD5">
        <w:t>returns (adjusted to co</w:t>
      </w:r>
      <w:r w:rsidR="001B219D">
        <w:t xml:space="preserve">nstant </w:t>
      </w:r>
      <w:r w:rsidR="00097F86">
        <w:t>marine survi</w:t>
      </w:r>
      <w:r w:rsidR="00B42868">
        <w:t>val), we recommend a biological</w:t>
      </w:r>
      <w:r w:rsidR="004F6EA3">
        <w:t xml:space="preserve"> </w:t>
      </w:r>
      <w:r w:rsidR="007F749F">
        <w:t xml:space="preserve">escapement goal of </w:t>
      </w:r>
      <w:r w:rsidR="00097F86">
        <w:t xml:space="preserve">3,600–8,100 </w:t>
      </w:r>
      <w:proofErr w:type="spellStart"/>
      <w:r w:rsidR="00097F86">
        <w:t>spawners</w:t>
      </w:r>
      <w:proofErr w:type="spellEnd"/>
      <w:r w:rsidR="00097F86">
        <w:t xml:space="preserve"> </w:t>
      </w:r>
      <w:r w:rsidR="00F14870">
        <w:t xml:space="preserve">based on </w:t>
      </w:r>
      <w:r w:rsidR="00097F86">
        <w:t>survey count</w:t>
      </w:r>
      <w:r w:rsidR="00F14870">
        <w:t>s</w:t>
      </w:r>
      <w:r w:rsidR="00097F86">
        <w:t xml:space="preserve"> </w:t>
      </w:r>
      <w:r w:rsidR="00F14870">
        <w:t>or</w:t>
      </w:r>
      <w:r w:rsidR="004F6EA3">
        <w:t xml:space="preserve"> </w:t>
      </w:r>
      <w:r w:rsidR="00097F86">
        <w:t xml:space="preserve">4,500–10,000 </w:t>
      </w:r>
      <w:proofErr w:type="spellStart"/>
      <w:r w:rsidR="00097F86">
        <w:t>spawners</w:t>
      </w:r>
      <w:proofErr w:type="spellEnd"/>
      <w:r w:rsidR="00097F86">
        <w:t xml:space="preserve"> </w:t>
      </w:r>
      <w:r w:rsidR="00F14870">
        <w:t xml:space="preserve">based on </w:t>
      </w:r>
      <w:r w:rsidR="00097F86">
        <w:t xml:space="preserve">expanded </w:t>
      </w:r>
      <w:r w:rsidR="00F14870">
        <w:t xml:space="preserve">survey </w:t>
      </w:r>
      <w:r w:rsidR="00097F86">
        <w:t>count</w:t>
      </w:r>
      <w:r w:rsidR="00F14870">
        <w:t>s</w:t>
      </w:r>
      <w:r w:rsidR="004F6EA3">
        <w:t>.</w:t>
      </w:r>
      <w:r w:rsidR="00D42EB9">
        <w:t xml:space="preserve"> </w:t>
      </w:r>
      <w:r w:rsidR="00E15CEE">
        <w:t xml:space="preserve">We </w:t>
      </w:r>
      <w:r w:rsidR="0023638D">
        <w:t xml:space="preserve">present and </w:t>
      </w:r>
      <w:r w:rsidR="00E15CEE">
        <w:t xml:space="preserve">discuss </w:t>
      </w:r>
      <w:r w:rsidR="0023638D">
        <w:t xml:space="preserve">information </w:t>
      </w:r>
      <w:r w:rsidR="005A7F60">
        <w:t xml:space="preserve">on the ecology of </w:t>
      </w:r>
      <w:r w:rsidR="0023638D">
        <w:t>the Berners River population</w:t>
      </w:r>
      <w:r w:rsidR="00E15CEE">
        <w:t xml:space="preserve"> and the larger Chilkat River</w:t>
      </w:r>
      <w:r w:rsidR="005A7F60">
        <w:t xml:space="preserve"> stock, and their management</w:t>
      </w:r>
      <w:r w:rsidR="00E15CEE">
        <w:t xml:space="preserve"> in </w:t>
      </w:r>
      <w:del w:id="19" w:author="jb" w:date="2017-08-16T10:48:00Z">
        <w:r w:rsidR="001B219D" w:rsidDel="00AF60FB">
          <w:delText xml:space="preserve">common </w:delText>
        </w:r>
      </w:del>
      <w:ins w:id="20" w:author="jb" w:date="2017-08-16T10:48:00Z">
        <w:r w:rsidR="00AF60FB">
          <w:t xml:space="preserve">traditional </w:t>
        </w:r>
      </w:ins>
      <w:r w:rsidR="00535348">
        <w:t xml:space="preserve">drift </w:t>
      </w:r>
      <w:proofErr w:type="gramStart"/>
      <w:r w:rsidR="00E15CEE">
        <w:t>gillnet</w:t>
      </w:r>
      <w:proofErr w:type="gramEnd"/>
      <w:r w:rsidR="00E15CEE">
        <w:t xml:space="preserve"> and troll fisheries</w:t>
      </w:r>
      <w:r w:rsidR="00347657">
        <w:t>.</w:t>
      </w:r>
    </w:p>
    <w:p w:rsidR="0037059E" w:rsidRDefault="0037059E" w:rsidP="0037059E">
      <w:pPr>
        <w:pStyle w:val="Keywords"/>
      </w:pPr>
      <w:r>
        <w:t xml:space="preserve">Key words: </w:t>
      </w:r>
      <w:r w:rsidR="003659A0">
        <w:tab/>
      </w:r>
      <w:r w:rsidR="005A0B1A" w:rsidRPr="00115D6A">
        <w:t xml:space="preserve">Coho salmon, </w:t>
      </w:r>
      <w:proofErr w:type="spellStart"/>
      <w:r w:rsidR="005A0B1A" w:rsidRPr="00115D6A">
        <w:rPr>
          <w:i/>
        </w:rPr>
        <w:t>Oncorhynchus</w:t>
      </w:r>
      <w:proofErr w:type="spellEnd"/>
      <w:r w:rsidR="005A0B1A" w:rsidRPr="00115D6A">
        <w:rPr>
          <w:i/>
        </w:rPr>
        <w:t xml:space="preserve"> </w:t>
      </w:r>
      <w:proofErr w:type="spellStart"/>
      <w:r w:rsidR="005A0B1A" w:rsidRPr="00115D6A">
        <w:rPr>
          <w:i/>
        </w:rPr>
        <w:t>kisutch</w:t>
      </w:r>
      <w:proofErr w:type="spellEnd"/>
      <w:r w:rsidR="005A0B1A" w:rsidRPr="00115D6A">
        <w:t xml:space="preserve">, </w:t>
      </w:r>
      <w:r w:rsidR="005A0B1A">
        <w:t>escapement</w:t>
      </w:r>
      <w:r w:rsidR="005A0B1A" w:rsidRPr="00115D6A">
        <w:t xml:space="preserve">, </w:t>
      </w:r>
      <w:proofErr w:type="spellStart"/>
      <w:r w:rsidR="005A0B1A" w:rsidRPr="00115D6A">
        <w:t>spawner</w:t>
      </w:r>
      <w:proofErr w:type="spellEnd"/>
      <w:r w:rsidR="005A0B1A" w:rsidRPr="00115D6A">
        <w:t>-recru</w:t>
      </w:r>
      <w:r w:rsidR="005A0B1A">
        <w:t>it, exploitation rate, smolts, marine survival, gillnet selectivity, growth, reproductive potential, Berners River</w:t>
      </w:r>
      <w:r w:rsidR="005A0B1A" w:rsidRPr="00115D6A">
        <w:t>, Southeast Alaska</w:t>
      </w:r>
      <w:r w:rsidR="005A0B1A">
        <w:t>.</w:t>
      </w:r>
    </w:p>
    <w:p w:rsidR="0037059E" w:rsidRDefault="0048108A" w:rsidP="0037059E">
      <w:pPr>
        <w:pStyle w:val="Heading1"/>
      </w:pPr>
      <w:bookmarkStart w:id="21" w:name="_Toc203202426"/>
      <w:bookmarkStart w:id="22" w:name="_Toc487200819"/>
      <w:r>
        <w:t>I</w:t>
      </w:r>
      <w:r w:rsidR="0037059E">
        <w:t>ntroduction</w:t>
      </w:r>
      <w:bookmarkEnd w:id="21"/>
      <w:bookmarkEnd w:id="22"/>
    </w:p>
    <w:p w:rsidR="002F0FD1" w:rsidRDefault="002F0FD1" w:rsidP="00E153A8">
      <w:pPr>
        <w:tabs>
          <w:tab w:val="left" w:pos="810"/>
        </w:tabs>
      </w:pPr>
      <w:r>
        <w:t>The coho salmon (</w:t>
      </w:r>
      <w:proofErr w:type="spellStart"/>
      <w:r w:rsidRPr="002C3CEF">
        <w:rPr>
          <w:i/>
        </w:rPr>
        <w:t>Oncorhynchus</w:t>
      </w:r>
      <w:proofErr w:type="spellEnd"/>
      <w:r w:rsidRPr="002C3CEF">
        <w:rPr>
          <w:i/>
        </w:rPr>
        <w:t xml:space="preserve"> </w:t>
      </w:r>
      <w:proofErr w:type="spellStart"/>
      <w:r w:rsidRPr="002C3CEF">
        <w:rPr>
          <w:i/>
        </w:rPr>
        <w:t>kisutch</w:t>
      </w:r>
      <w:proofErr w:type="spellEnd"/>
      <w:r>
        <w:t xml:space="preserve">) population in the Berners River </w:t>
      </w:r>
      <w:r w:rsidR="001858A4">
        <w:t xml:space="preserve">was </w:t>
      </w:r>
      <w:r>
        <w:t>one of four intensively monitored wild indicator populations established in Southeast Alaska in the early 1980s</w:t>
      </w:r>
      <w:r w:rsidR="001858A4">
        <w:t xml:space="preserve"> (</w:t>
      </w:r>
      <w:r w:rsidR="0092784F">
        <w:t>Shaul et al. 2011</w:t>
      </w:r>
      <w:r w:rsidR="001858A4">
        <w:t>)</w:t>
      </w:r>
      <w:r>
        <w:t>. It</w:t>
      </w:r>
      <w:r w:rsidR="001858A4">
        <w:t xml:space="preserve"> i</w:t>
      </w:r>
      <w:r>
        <w:t xml:space="preserve">s an important contributor to the </w:t>
      </w:r>
      <w:r w:rsidR="00E153A8">
        <w:t xml:space="preserve">commercial </w:t>
      </w:r>
      <w:r>
        <w:t xml:space="preserve">troll fishery in northern Southeast </w:t>
      </w:r>
      <w:r w:rsidR="00DF3DFC">
        <w:t xml:space="preserve">Alaska </w:t>
      </w:r>
      <w:r w:rsidR="00C94E7F">
        <w:t xml:space="preserve">and Yakutat </w:t>
      </w:r>
      <w:r>
        <w:t xml:space="preserve">and </w:t>
      </w:r>
      <w:r w:rsidRPr="0046304A">
        <w:t xml:space="preserve">the </w:t>
      </w:r>
      <w:ins w:id="23" w:author="jb" w:date="2017-08-23T08:13:00Z">
        <w:r w:rsidR="00266DF4">
          <w:t xml:space="preserve">District 115 traditional </w:t>
        </w:r>
      </w:ins>
      <w:r w:rsidR="00E153A8" w:rsidRPr="0046304A">
        <w:t xml:space="preserve">commercial </w:t>
      </w:r>
      <w:r w:rsidRPr="0046304A">
        <w:t>drift gillnet fishery in Lynn Canal</w:t>
      </w:r>
      <w:ins w:id="24" w:author="jb" w:date="2017-08-23T08:13:00Z">
        <w:r w:rsidR="00266DF4">
          <w:t xml:space="preserve"> </w:t>
        </w:r>
        <w:commentRangeStart w:id="25"/>
        <w:r w:rsidR="00266DF4">
          <w:t>(Lynn Canal drift gillnet fishery)</w:t>
        </w:r>
      </w:ins>
      <w:commentRangeEnd w:id="25"/>
      <w:ins w:id="26" w:author="jb" w:date="2017-08-23T08:14:00Z">
        <w:r w:rsidR="00266DF4">
          <w:rPr>
            <w:rStyle w:val="CommentReference"/>
          </w:rPr>
          <w:commentReference w:id="25"/>
        </w:r>
      </w:ins>
      <w:r w:rsidR="00C94E7F" w:rsidRPr="0046304A">
        <w:t>,</w:t>
      </w:r>
      <w:r w:rsidRPr="0046304A">
        <w:t xml:space="preserve"> and </w:t>
      </w:r>
      <w:r w:rsidR="00E76D53" w:rsidRPr="0046304A">
        <w:t xml:space="preserve">it </w:t>
      </w:r>
      <w:r w:rsidRPr="0046304A">
        <w:t xml:space="preserve">contributes to a lesser extent to </w:t>
      </w:r>
      <w:r w:rsidR="007B7972" w:rsidRPr="0046304A">
        <w:t xml:space="preserve">marine sport fisheries and </w:t>
      </w:r>
      <w:r w:rsidR="00E153A8" w:rsidRPr="0046304A">
        <w:t xml:space="preserve">commercial </w:t>
      </w:r>
      <w:r w:rsidRPr="0046304A">
        <w:t>purse seine fisherie</w:t>
      </w:r>
      <w:r w:rsidR="007B7972" w:rsidRPr="0046304A">
        <w:t>s from Cross Sound</w:t>
      </w:r>
      <w:r w:rsidR="007B7972">
        <w:t xml:space="preserve"> to upper Chatham Strait</w:t>
      </w:r>
      <w:r>
        <w:t>.</w:t>
      </w:r>
    </w:p>
    <w:p w:rsidR="009E0BBC" w:rsidRDefault="002F0FD1" w:rsidP="002F0FD1">
      <w:r>
        <w:t>The Berners River</w:t>
      </w:r>
      <w:r w:rsidR="00C94E7F">
        <w:t>, a relatively compact drainage</w:t>
      </w:r>
      <w:r>
        <w:t xml:space="preserve"> (Figure</w:t>
      </w:r>
      <w:r w:rsidR="00CD7922">
        <w:t xml:space="preserve"> 1</w:t>
      </w:r>
      <w:r w:rsidR="003A5F9E">
        <w:t xml:space="preserve"> and Appendix G1</w:t>
      </w:r>
      <w:r>
        <w:t xml:space="preserve">), </w:t>
      </w:r>
      <w:r w:rsidR="00C94E7F">
        <w:t xml:space="preserve">is </w:t>
      </w:r>
      <w:r>
        <w:t>one of three rivers entering upper Berners Bay</w:t>
      </w:r>
      <w:r w:rsidR="00C94E7F">
        <w:t xml:space="preserve"> </w:t>
      </w:r>
      <w:r w:rsidR="00DF3DFC">
        <w:t>(Figure 2</w:t>
      </w:r>
      <w:r w:rsidR="003A5F9E">
        <w:t xml:space="preserve"> and Appendix G2</w:t>
      </w:r>
      <w:r w:rsidR="00DF3DFC">
        <w:t xml:space="preserve">) </w:t>
      </w:r>
      <w:r w:rsidR="00C94E7F">
        <w:t>and contains the majority of high quality coho rearing habitat in the bay</w:t>
      </w:r>
      <w:r>
        <w:t xml:space="preserve">. A large proportion of the system is </w:t>
      </w:r>
      <w:r w:rsidR="00E76D53">
        <w:t xml:space="preserve">composed </w:t>
      </w:r>
      <w:r>
        <w:t>of ponds, sloughs and wetlands that provide excellent rearing habitat for coho salmon</w:t>
      </w:r>
      <w:r w:rsidR="007B7972">
        <w:t xml:space="preserve"> (Figure 3</w:t>
      </w:r>
      <w:r w:rsidR="00CD7922">
        <w:t>)</w:t>
      </w:r>
      <w:r w:rsidR="00A97C19">
        <w:t xml:space="preserve">. </w:t>
      </w:r>
      <w:r>
        <w:t>It was recognized as an important coho salmon producer in the early 1970s, and a</w:t>
      </w:r>
      <w:r w:rsidR="00E727DB">
        <w:t>n Alaska Department of Fish and Game (ADF&amp;G)</w:t>
      </w:r>
      <w:r>
        <w:t xml:space="preserve"> research project was initiated in which juvenile coho salmon were marked with fluorescent pigment and an adipose clip in 1972 and recovered in fisheries and the spawning escapement in 1974 (Gray et al. 1978). Similar experiments were repeated in 1976</w:t>
      </w:r>
      <w:r w:rsidR="00F32C6A">
        <w:t>–</w:t>
      </w:r>
      <w:r>
        <w:t>1979 using coded</w:t>
      </w:r>
      <w:r w:rsidR="0032679A">
        <w:t xml:space="preserve"> </w:t>
      </w:r>
      <w:r>
        <w:t>wire tags (</w:t>
      </w:r>
      <w:r w:rsidR="00DF3DFC">
        <w:t>CWTs) (</w:t>
      </w:r>
      <w:r>
        <w:t>Shaul 1994; Shaul et al. 2004</w:t>
      </w:r>
      <w:r w:rsidR="0096254D">
        <w:t>, 2005, 2008, and 2011</w:t>
      </w:r>
      <w:r>
        <w:t xml:space="preserve">). </w:t>
      </w:r>
      <w:r w:rsidR="009E0BBC">
        <w:t>In 1989, the tagging portion of the project transitioned from marking rearing juveniles during early</w:t>
      </w:r>
      <w:r w:rsidR="00B53C14">
        <w:t xml:space="preserve"> </w:t>
      </w:r>
      <w:r w:rsidR="009E0BBC">
        <w:t>summer to marking migrating smolts during May and early</w:t>
      </w:r>
      <w:r w:rsidR="00E76D53">
        <w:t xml:space="preserve"> </w:t>
      </w:r>
      <w:r w:rsidR="009E0BBC">
        <w:t>June.</w:t>
      </w:r>
      <w:r w:rsidR="00AC4A88">
        <w:t xml:space="preserve"> </w:t>
      </w:r>
      <w:r w:rsidRPr="00D178CF">
        <w:t>In 1982, the Berners River was recommended as a long-term indicator stock by an interagency committee that reviewed the Southeast Alaska coho salmon research and stock assessment program (ADF&amp;G 1983).</w:t>
      </w:r>
      <w:r w:rsidR="009E0BBC">
        <w:t xml:space="preserve"> </w:t>
      </w:r>
    </w:p>
    <w:p w:rsidR="00A97C19" w:rsidRDefault="002F0FD1" w:rsidP="002F0FD1">
      <w:r>
        <w:t xml:space="preserve">A </w:t>
      </w:r>
      <w:r w:rsidR="0096254D">
        <w:t>distinctive</w:t>
      </w:r>
      <w:r>
        <w:t xml:space="preserve"> characteristic of the Berners River among Southeast Alaska coho salmon systems is its conduciveness to </w:t>
      </w:r>
      <w:r w:rsidR="007071F4">
        <w:t>an effective survey count</w:t>
      </w:r>
      <w:r>
        <w:t xml:space="preserve"> of the spawning population. The spawning run is </w:t>
      </w:r>
      <w:del w:id="27" w:author="jb" w:date="2017-08-16T10:59:00Z">
        <w:r w:rsidDel="009D1E4F">
          <w:delText xml:space="preserve">temporally </w:delText>
        </w:r>
      </w:del>
      <w:r>
        <w:t>compressed and accumulates in predictable areas over a light sand/gravel bottom where water clarity is usually suitable</w:t>
      </w:r>
      <w:r w:rsidR="00E76D53">
        <w:t xml:space="preserve"> and there are </w:t>
      </w:r>
      <w:r>
        <w:t>few visual obstructions</w:t>
      </w:r>
      <w:r w:rsidR="007071F4">
        <w:t xml:space="preserve"> (Figure 4</w:t>
      </w:r>
      <w:r w:rsidR="005312A5">
        <w:t>)</w:t>
      </w:r>
      <w:r>
        <w:t xml:space="preserve">. </w:t>
      </w:r>
      <w:r w:rsidR="00D11044">
        <w:t xml:space="preserve">The upper </w:t>
      </w:r>
      <w:r w:rsidR="00D11044">
        <w:lastRenderedPageBreak/>
        <w:t xml:space="preserve">system has steep </w:t>
      </w:r>
      <w:r w:rsidR="007071F4">
        <w:t>surrounding topography with</w:t>
      </w:r>
      <w:r w:rsidR="00C94E7F">
        <w:t xml:space="preserve"> </w:t>
      </w:r>
      <w:r w:rsidR="00D11044">
        <w:t xml:space="preserve">little </w:t>
      </w:r>
      <w:r w:rsidR="007071F4">
        <w:t xml:space="preserve">water </w:t>
      </w:r>
      <w:r w:rsidR="00D11044">
        <w:t>storage capacity, so that</w:t>
      </w:r>
      <w:r w:rsidR="00D11044" w:rsidRPr="00D11044">
        <w:t xml:space="preserve"> </w:t>
      </w:r>
      <w:r w:rsidR="009E0BBC">
        <w:t xml:space="preserve">flow responds </w:t>
      </w:r>
      <w:r w:rsidR="00D11044">
        <w:t xml:space="preserve">rapidly to rainfall in </w:t>
      </w:r>
      <w:proofErr w:type="spellStart"/>
      <w:r w:rsidR="00D11044">
        <w:t>spawner</w:t>
      </w:r>
      <w:proofErr w:type="spellEnd"/>
      <w:r w:rsidR="00D11044">
        <w:t xml:space="preserve"> survey areas in the upper drainage. However, the lower drainage</w:t>
      </w:r>
      <w:r w:rsidR="009E0BBC">
        <w:t>, obstructed by bed load fro</w:t>
      </w:r>
      <w:r w:rsidR="007071F4">
        <w:t>m the neighboring Lace River,</w:t>
      </w:r>
      <w:r w:rsidR="00D11044">
        <w:t xml:space="preserve"> is low in gradient and </w:t>
      </w:r>
      <w:r w:rsidR="00A97C19">
        <w:t>water from</w:t>
      </w:r>
      <w:r w:rsidR="00D11044">
        <w:t xml:space="preserve"> freshets accumulates in extensive off-channel wetland habitat </w:t>
      </w:r>
      <w:r w:rsidR="00A97C19">
        <w:t xml:space="preserve">and is released slowly </w:t>
      </w:r>
      <w:r w:rsidR="00D11044">
        <w:t>over a period of days and weeks. T</w:t>
      </w:r>
      <w:r w:rsidR="007071F4">
        <w:t>ogether, t</w:t>
      </w:r>
      <w:r w:rsidR="00D11044">
        <w:t xml:space="preserve">hese characteristics contribute to the system’s suitability for rearing coho salmon, while making it possible to conduct representative </w:t>
      </w:r>
      <w:r w:rsidR="00081DA8">
        <w:t xml:space="preserve">surveys </w:t>
      </w:r>
      <w:r w:rsidR="00D11044">
        <w:t xml:space="preserve">of spawning escapement in the upper reaches of the drainage within </w:t>
      </w:r>
      <w:r w:rsidR="00081DA8">
        <w:t xml:space="preserve">hours </w:t>
      </w:r>
      <w:r w:rsidR="00A97C19">
        <w:t>after rainfall abates.</w:t>
      </w:r>
    </w:p>
    <w:p w:rsidR="002F0FD1" w:rsidRDefault="002F0FD1" w:rsidP="002F0FD1">
      <w:r>
        <w:t xml:space="preserve">Although the annual peak survey count of </w:t>
      </w:r>
      <w:proofErr w:type="spellStart"/>
      <w:r>
        <w:t>spawners</w:t>
      </w:r>
      <w:proofErr w:type="spellEnd"/>
      <w:r>
        <w:t xml:space="preserve"> is clearly a conservative measure, it has his</w:t>
      </w:r>
      <w:r w:rsidR="009408CF">
        <w:t>torically been used as a representation</w:t>
      </w:r>
      <w:r>
        <w:t xml:space="preserve"> of total escapement.</w:t>
      </w:r>
      <w:r w:rsidR="0096254D">
        <w:t xml:space="preserve"> </w:t>
      </w:r>
      <w:r>
        <w:t xml:space="preserve">An escapement goal of 6,300 </w:t>
      </w:r>
      <w:proofErr w:type="spellStart"/>
      <w:ins w:id="28" w:author="jb" w:date="2017-08-16T11:02:00Z">
        <w:r w:rsidR="009D1E4F">
          <w:t>spawners</w:t>
        </w:r>
        <w:proofErr w:type="spellEnd"/>
        <w:r w:rsidR="009D1E4F">
          <w:t xml:space="preserve"> </w:t>
        </w:r>
      </w:ins>
      <w:r>
        <w:t>(range 4,000</w:t>
      </w:r>
      <w:r w:rsidR="00712D4A">
        <w:t>–</w:t>
      </w:r>
      <w:r>
        <w:t xml:space="preserve">9,200) </w:t>
      </w:r>
      <w:del w:id="29" w:author="jb" w:date="2017-08-16T11:02:00Z">
        <w:r w:rsidR="0096254D" w:rsidDel="009D1E4F">
          <w:delText xml:space="preserve">spawners </w:delText>
        </w:r>
      </w:del>
      <w:r>
        <w:t xml:space="preserve">was established by Clark et al. (1994) based on a </w:t>
      </w:r>
      <w:proofErr w:type="spellStart"/>
      <w:r>
        <w:t>spawner</w:t>
      </w:r>
      <w:proofErr w:type="spellEnd"/>
      <w:r>
        <w:t>-recruit analysis of escapement and return information for the 1979, 1982, 1983, and 1985</w:t>
      </w:r>
      <w:r w:rsidR="00712D4A">
        <w:t>–</w:t>
      </w:r>
      <w:r>
        <w:t xml:space="preserve">1989 brood years. They based the goal on a Ricker model fit of adult return estimates </w:t>
      </w:r>
      <w:r w:rsidR="00D11044">
        <w:t xml:space="preserve">that were </w:t>
      </w:r>
      <w:r>
        <w:t>adjusted to a consta</w:t>
      </w:r>
      <w:r w:rsidR="00DB25AD">
        <w:t xml:space="preserve">nt average </w:t>
      </w:r>
      <w:proofErr w:type="spellStart"/>
      <w:r w:rsidR="00DB25AD">
        <w:t>presmolt</w:t>
      </w:r>
      <w:proofErr w:type="spellEnd"/>
      <w:r w:rsidR="00DB25AD">
        <w:t>-to-adult</w:t>
      </w:r>
      <w:r w:rsidR="00D11044">
        <w:t xml:space="preserve"> survival rate</w:t>
      </w:r>
      <w:r>
        <w:t xml:space="preserve"> to red</w:t>
      </w:r>
      <w:r w:rsidR="007071F4">
        <w:t>uce variability in the response variable</w:t>
      </w:r>
      <w:r>
        <w:t xml:space="preserve"> related to </w:t>
      </w:r>
      <w:r w:rsidR="00C94E7F">
        <w:t xml:space="preserve">(assumed non-compensatory) </w:t>
      </w:r>
      <w:r w:rsidR="007071F4">
        <w:t>survival</w:t>
      </w:r>
      <w:r>
        <w:t xml:space="preserve"> in t</w:t>
      </w:r>
      <w:r w:rsidR="00C94E7F">
        <w:t>he marine environment</w:t>
      </w:r>
      <w:r>
        <w:t>.</w:t>
      </w:r>
    </w:p>
    <w:p w:rsidR="0037059E" w:rsidRDefault="007071F4" w:rsidP="002F0FD1">
      <w:r>
        <w:t>In this report</w:t>
      </w:r>
      <w:r w:rsidR="002F0FD1">
        <w:t xml:space="preserve">, we will update the </w:t>
      </w:r>
      <w:proofErr w:type="spellStart"/>
      <w:r w:rsidR="00C933AC">
        <w:t>spawner</w:t>
      </w:r>
      <w:proofErr w:type="spellEnd"/>
      <w:r w:rsidR="00712D4A">
        <w:t xml:space="preserve">-recruit </w:t>
      </w:r>
      <w:r w:rsidR="002F0FD1">
        <w:t>analysis of Clark et al. (1994), fitting the Ricker model as well as the Hockey Stick model (Barrowman and Meyers 2000) that has been applied to coho salmon populations from Oregon to southern British Columbia (Bradford et</w:t>
      </w:r>
      <w:r w:rsidR="0096254D">
        <w:t xml:space="preserve"> al. 2000). We will also calibrate the survey count to total escapement using</w:t>
      </w:r>
      <w:r w:rsidR="002F0FD1">
        <w:t xml:space="preserve"> a method of estimating total escapement and survey efficiency bas</w:t>
      </w:r>
      <w:r w:rsidR="0096254D">
        <w:t xml:space="preserve">ed on the assumption </w:t>
      </w:r>
      <w:r>
        <w:t xml:space="preserve">of an equal troll fishery exploitation rate </w:t>
      </w:r>
      <w:r w:rsidR="002F0FD1">
        <w:t xml:space="preserve">between the Berners River stock and the </w:t>
      </w:r>
      <w:r w:rsidR="005312A5">
        <w:t xml:space="preserve">population in </w:t>
      </w:r>
      <w:r w:rsidR="002F0FD1">
        <w:t>Auke</w:t>
      </w:r>
      <w:r w:rsidR="0096254D">
        <w:t xml:space="preserve"> Creek,</w:t>
      </w:r>
      <w:r w:rsidR="002C3CEF">
        <w:t xml:space="preserve"> </w:t>
      </w:r>
      <w:ins w:id="30" w:author="jb" w:date="2017-08-16T11:04:00Z">
        <w:r w:rsidR="00041B77">
          <w:t xml:space="preserve">56 km to the south </w:t>
        </w:r>
      </w:ins>
      <w:r w:rsidR="002C3CEF">
        <w:t xml:space="preserve">located </w:t>
      </w:r>
      <w:r w:rsidR="0096254D">
        <w:t>near Juneau</w:t>
      </w:r>
      <w:del w:id="31" w:author="jb" w:date="2017-08-16T11:04:00Z">
        <w:r w:rsidR="0096254D" w:rsidDel="00041B77">
          <w:delText xml:space="preserve"> </w:delText>
        </w:r>
        <w:r w:rsidR="002C3CEF" w:rsidDel="00041B77">
          <w:delText xml:space="preserve">56 </w:delText>
        </w:r>
        <w:r w:rsidR="0096254D" w:rsidDel="00041B77">
          <w:delText>km to the south</w:delText>
        </w:r>
      </w:del>
      <w:r>
        <w:t>. R</w:t>
      </w:r>
      <w:r w:rsidR="002F0FD1">
        <w:t>esultant total escapement es</w:t>
      </w:r>
      <w:r>
        <w:t xml:space="preserve">timates will be used in the </w:t>
      </w:r>
      <w:proofErr w:type="spellStart"/>
      <w:r>
        <w:t>spawner</w:t>
      </w:r>
      <w:proofErr w:type="spellEnd"/>
      <w:r>
        <w:t>-recruit analysis</w:t>
      </w:r>
      <w:r w:rsidR="002F0FD1">
        <w:t>.</w:t>
      </w:r>
    </w:p>
    <w:p w:rsidR="006F105D" w:rsidRDefault="00C94E7F" w:rsidP="002F0FD1">
      <w:pPr>
        <w:rPr>
          <w:color w:val="000000" w:themeColor="text1"/>
        </w:rPr>
      </w:pPr>
      <w:r w:rsidRPr="00E27B80">
        <w:rPr>
          <w:color w:val="000000" w:themeColor="text1"/>
        </w:rPr>
        <w:t>In addition, we will examine patterns of survival and production</w:t>
      </w:r>
      <w:del w:id="32" w:author="jb" w:date="2017-08-16T14:54:00Z">
        <w:r w:rsidRPr="00E27B80" w:rsidDel="00D01D86">
          <w:rPr>
            <w:color w:val="000000" w:themeColor="text1"/>
          </w:rPr>
          <w:delText xml:space="preserve">, </w:delText>
        </w:r>
      </w:del>
      <w:ins w:id="33" w:author="jb" w:date="2017-08-16T14:54:00Z">
        <w:r w:rsidR="00D01D86">
          <w:rPr>
            <w:color w:val="000000" w:themeColor="text1"/>
          </w:rPr>
          <w:t>.</w:t>
        </w:r>
        <w:r w:rsidR="00D01D86" w:rsidRPr="00E27B80">
          <w:rPr>
            <w:color w:val="000000" w:themeColor="text1"/>
          </w:rPr>
          <w:t xml:space="preserve"> </w:t>
        </w:r>
      </w:ins>
      <w:commentRangeStart w:id="34"/>
      <w:del w:id="35" w:author="jb" w:date="2017-08-16T14:54:00Z">
        <w:r w:rsidRPr="00E27B80" w:rsidDel="00D01D86">
          <w:rPr>
            <w:color w:val="000000" w:themeColor="text1"/>
          </w:rPr>
          <w:delText>fishery exploitation</w:delText>
        </w:r>
        <w:r w:rsidR="0046205C" w:rsidDel="00D01D86">
          <w:rPr>
            <w:color w:val="000000" w:themeColor="text1"/>
          </w:rPr>
          <w:delText>,</w:delText>
        </w:r>
        <w:r w:rsidRPr="00E27B80" w:rsidDel="00D01D86">
          <w:rPr>
            <w:color w:val="000000" w:themeColor="text1"/>
          </w:rPr>
          <w:delText xml:space="preserve"> and selectivity</w:delText>
        </w:r>
        <w:r w:rsidR="00DF3DFC" w:rsidDel="00D01D86">
          <w:rPr>
            <w:color w:val="000000" w:themeColor="text1"/>
          </w:rPr>
          <w:delText xml:space="preserve"> by the drift gillnet fishery</w:delText>
        </w:r>
        <w:r w:rsidRPr="00E27B80" w:rsidDel="00D01D86">
          <w:rPr>
            <w:color w:val="000000" w:themeColor="text1"/>
          </w:rPr>
          <w:delText>.</w:delText>
        </w:r>
        <w:commentRangeEnd w:id="34"/>
        <w:r w:rsidR="00415ECF" w:rsidDel="00D01D86">
          <w:rPr>
            <w:rStyle w:val="CommentReference"/>
          </w:rPr>
          <w:commentReference w:id="34"/>
        </w:r>
        <w:r w:rsidR="007D2F4B" w:rsidRPr="00E27B80" w:rsidDel="00D01D86">
          <w:rPr>
            <w:color w:val="000000" w:themeColor="text1"/>
          </w:rPr>
          <w:delText xml:space="preserve"> </w:delText>
        </w:r>
      </w:del>
      <w:r w:rsidR="007D2F4B">
        <w:rPr>
          <w:color w:val="000000" w:themeColor="text1"/>
        </w:rPr>
        <w:t>Shaul et al. (2011</w:t>
      </w:r>
      <w:r w:rsidR="005C380A">
        <w:rPr>
          <w:color w:val="000000" w:themeColor="text1"/>
        </w:rPr>
        <w:t xml:space="preserve">) found that simultaneous decreases </w:t>
      </w:r>
      <w:r w:rsidR="00532458">
        <w:rPr>
          <w:color w:val="000000" w:themeColor="text1"/>
        </w:rPr>
        <w:t xml:space="preserve">occurred </w:t>
      </w:r>
      <w:r w:rsidR="005C380A">
        <w:rPr>
          <w:color w:val="000000" w:themeColor="text1"/>
        </w:rPr>
        <w:t xml:space="preserve">in </w:t>
      </w:r>
      <w:del w:id="36" w:author="jb" w:date="2017-08-16T11:05:00Z">
        <w:r w:rsidR="00532458" w:rsidDel="00041B77">
          <w:rPr>
            <w:color w:val="000000" w:themeColor="text1"/>
          </w:rPr>
          <w:delText xml:space="preserve">both </w:delText>
        </w:r>
      </w:del>
      <w:r w:rsidR="005C380A">
        <w:rPr>
          <w:color w:val="000000" w:themeColor="text1"/>
        </w:rPr>
        <w:t xml:space="preserve">smolt production and marine survival after the 2003 sea-entry year that resulted in a dramatic decrease in adult returns to the system after 2004 compared with </w:t>
      </w:r>
      <w:r w:rsidR="00532458">
        <w:rPr>
          <w:color w:val="000000" w:themeColor="text1"/>
        </w:rPr>
        <w:t>the average return in the prior 15 years</w:t>
      </w:r>
      <w:r w:rsidR="005C380A">
        <w:rPr>
          <w:color w:val="000000" w:themeColor="text1"/>
        </w:rPr>
        <w:t xml:space="preserve">. They observed </w:t>
      </w:r>
      <w:r w:rsidR="00532458">
        <w:rPr>
          <w:color w:val="000000" w:themeColor="text1"/>
        </w:rPr>
        <w:t xml:space="preserve">that </w:t>
      </w:r>
      <w:r w:rsidR="005C380A">
        <w:rPr>
          <w:color w:val="000000" w:themeColor="text1"/>
        </w:rPr>
        <w:t xml:space="preserve">a </w:t>
      </w:r>
      <w:r w:rsidR="00532458">
        <w:rPr>
          <w:color w:val="000000" w:themeColor="text1"/>
        </w:rPr>
        <w:t xml:space="preserve">strong </w:t>
      </w:r>
      <w:r w:rsidR="005C380A">
        <w:rPr>
          <w:color w:val="000000" w:themeColor="text1"/>
        </w:rPr>
        <w:t xml:space="preserve">positive correlation </w:t>
      </w:r>
      <w:r w:rsidR="00532458">
        <w:rPr>
          <w:color w:val="000000" w:themeColor="text1"/>
        </w:rPr>
        <w:t xml:space="preserve">existed between </w:t>
      </w:r>
      <w:r w:rsidR="005C380A">
        <w:rPr>
          <w:color w:val="000000" w:themeColor="text1"/>
        </w:rPr>
        <w:t xml:space="preserve">smolt production </w:t>
      </w:r>
      <w:r w:rsidR="00532458">
        <w:rPr>
          <w:color w:val="000000" w:themeColor="text1"/>
        </w:rPr>
        <w:t xml:space="preserve">and total precipitation </w:t>
      </w:r>
      <w:r w:rsidR="007E592D">
        <w:rPr>
          <w:color w:val="000000" w:themeColor="text1"/>
        </w:rPr>
        <w:t>at the Juneau a</w:t>
      </w:r>
      <w:r w:rsidR="00DF3DFC">
        <w:rPr>
          <w:color w:val="000000" w:themeColor="text1"/>
        </w:rPr>
        <w:t xml:space="preserve">irport </w:t>
      </w:r>
      <w:r w:rsidR="00532458">
        <w:rPr>
          <w:color w:val="000000" w:themeColor="text1"/>
        </w:rPr>
        <w:t xml:space="preserve">in the summer and </w:t>
      </w:r>
      <w:r w:rsidR="005C380A">
        <w:rPr>
          <w:color w:val="000000" w:themeColor="text1"/>
        </w:rPr>
        <w:t xml:space="preserve">fall </w:t>
      </w:r>
      <w:r w:rsidR="00532458">
        <w:rPr>
          <w:color w:val="000000" w:themeColor="text1"/>
        </w:rPr>
        <w:t xml:space="preserve">(July–November) </w:t>
      </w:r>
      <w:r w:rsidR="005C380A">
        <w:rPr>
          <w:color w:val="000000" w:themeColor="text1"/>
        </w:rPr>
        <w:t>in the year prior to sea-entry</w:t>
      </w:r>
      <w:r w:rsidR="00532458">
        <w:rPr>
          <w:color w:val="000000" w:themeColor="text1"/>
        </w:rPr>
        <w:t xml:space="preserve">, but that this relationship had </w:t>
      </w:r>
      <w:r w:rsidR="005C380A">
        <w:rPr>
          <w:color w:val="000000" w:themeColor="text1"/>
        </w:rPr>
        <w:t>deteriorated as smolt production declined</w:t>
      </w:r>
      <w:r w:rsidR="00532458">
        <w:rPr>
          <w:color w:val="000000" w:themeColor="text1"/>
        </w:rPr>
        <w:t xml:space="preserve"> in the mid-2000s.</w:t>
      </w:r>
      <w:r w:rsidR="005C380A">
        <w:rPr>
          <w:color w:val="000000" w:themeColor="text1"/>
        </w:rPr>
        <w:t xml:space="preserve"> </w:t>
      </w:r>
      <w:r w:rsidR="00FF6B90">
        <w:rPr>
          <w:color w:val="000000" w:themeColor="text1"/>
        </w:rPr>
        <w:t xml:space="preserve">A similar decline in </w:t>
      </w:r>
      <w:r w:rsidR="00532458">
        <w:rPr>
          <w:color w:val="000000" w:themeColor="text1"/>
        </w:rPr>
        <w:t xml:space="preserve">production from the Chilkat River drainage suggested that the primary agent in the decline operated over a broad geographic area. Here, we will update the relationship between precipitation and smolt production and </w:t>
      </w:r>
      <w:r w:rsidR="00E27B80">
        <w:rPr>
          <w:color w:val="000000" w:themeColor="text1"/>
        </w:rPr>
        <w:t xml:space="preserve">examine the </w:t>
      </w:r>
      <w:r w:rsidR="00532458">
        <w:rPr>
          <w:color w:val="000000" w:themeColor="text1"/>
        </w:rPr>
        <w:t xml:space="preserve">hypothesis </w:t>
      </w:r>
      <w:r w:rsidR="00E27B80">
        <w:rPr>
          <w:color w:val="000000" w:themeColor="text1"/>
        </w:rPr>
        <w:t xml:space="preserve">that </w:t>
      </w:r>
      <w:r w:rsidR="00D7645B">
        <w:rPr>
          <w:color w:val="000000" w:themeColor="text1"/>
        </w:rPr>
        <w:t>decreases</w:t>
      </w:r>
      <w:r w:rsidR="00E27B80">
        <w:rPr>
          <w:color w:val="000000" w:themeColor="text1"/>
        </w:rPr>
        <w:t xml:space="preserve"> in smolt</w:t>
      </w:r>
      <w:r w:rsidR="00FF6B90">
        <w:rPr>
          <w:color w:val="000000" w:themeColor="text1"/>
        </w:rPr>
        <w:t xml:space="preserve"> production and marine survival </w:t>
      </w:r>
      <w:r w:rsidR="00D7645B">
        <w:rPr>
          <w:color w:val="000000" w:themeColor="text1"/>
        </w:rPr>
        <w:t xml:space="preserve">were climate-related and caused by </w:t>
      </w:r>
      <w:r w:rsidR="00E27B80">
        <w:rPr>
          <w:color w:val="000000" w:themeColor="text1"/>
        </w:rPr>
        <w:t xml:space="preserve">recent cooling </w:t>
      </w:r>
      <w:r w:rsidR="00532458">
        <w:rPr>
          <w:color w:val="000000" w:themeColor="text1"/>
        </w:rPr>
        <w:t xml:space="preserve">in the northeast </w:t>
      </w:r>
      <w:r w:rsidR="00532458" w:rsidRPr="006D07A4">
        <w:rPr>
          <w:color w:val="000000" w:themeColor="text1"/>
        </w:rPr>
        <w:t>Pacific</w:t>
      </w:r>
      <w:ins w:id="37" w:author="jb" w:date="2017-08-16T11:17:00Z">
        <w:r w:rsidR="006D07A4" w:rsidRPr="006D07A4">
          <w:rPr>
            <w:color w:val="000000" w:themeColor="text1"/>
          </w:rPr>
          <w:t xml:space="preserve"> O</w:t>
        </w:r>
        <w:r w:rsidR="006D07A4">
          <w:rPr>
            <w:color w:val="000000" w:themeColor="text1"/>
          </w:rPr>
          <w:t>cean</w:t>
        </w:r>
      </w:ins>
      <w:r w:rsidR="00532458">
        <w:rPr>
          <w:color w:val="000000" w:themeColor="text1"/>
        </w:rPr>
        <w:t>.</w:t>
      </w:r>
      <w:r w:rsidR="007E592D">
        <w:rPr>
          <w:color w:val="000000" w:themeColor="text1"/>
        </w:rPr>
        <w:t xml:space="preserve"> We will summarize information presented in other publications </w:t>
      </w:r>
      <w:r w:rsidR="007E592D" w:rsidRPr="00691F46">
        <w:rPr>
          <w:color w:val="000000" w:themeColor="text1"/>
        </w:rPr>
        <w:t>about inter-system movement</w:t>
      </w:r>
      <w:r w:rsidR="007E592D">
        <w:rPr>
          <w:color w:val="000000" w:themeColor="text1"/>
        </w:rPr>
        <w:t xml:space="preserve"> and marine rearing by juveniles prior to </w:t>
      </w:r>
      <w:proofErr w:type="spellStart"/>
      <w:r w:rsidR="007E592D">
        <w:rPr>
          <w:color w:val="000000" w:themeColor="text1"/>
        </w:rPr>
        <w:t>smolting</w:t>
      </w:r>
      <w:proofErr w:type="spellEnd"/>
      <w:r w:rsidR="007E592D">
        <w:rPr>
          <w:color w:val="000000" w:themeColor="text1"/>
        </w:rPr>
        <w:t xml:space="preserve"> (Shaul et al. 2013) and relationships between adult size, survival</w:t>
      </w:r>
      <w:r w:rsidR="0046205C">
        <w:rPr>
          <w:color w:val="000000" w:themeColor="text1"/>
        </w:rPr>
        <w:t>,</w:t>
      </w:r>
      <w:r w:rsidR="007E592D">
        <w:rPr>
          <w:color w:val="000000" w:themeColor="text1"/>
        </w:rPr>
        <w:t xml:space="preserve"> and reproductive capacity of Berners River coho salmon and variables representing bottom-up and top-down influences on the primary offshore prey of coho salmon in the Gulf of Alaska, the minimal </w:t>
      </w:r>
      <w:proofErr w:type="spellStart"/>
      <w:r w:rsidR="007E592D">
        <w:rPr>
          <w:color w:val="000000" w:themeColor="text1"/>
        </w:rPr>
        <w:t>armhook</w:t>
      </w:r>
      <w:proofErr w:type="spellEnd"/>
      <w:r w:rsidR="007E592D">
        <w:rPr>
          <w:color w:val="000000" w:themeColor="text1"/>
        </w:rPr>
        <w:t xml:space="preserve"> squid (</w:t>
      </w:r>
      <w:proofErr w:type="spellStart"/>
      <w:r w:rsidR="009373AE">
        <w:rPr>
          <w:i/>
          <w:color w:val="000000" w:themeColor="text1"/>
        </w:rPr>
        <w:t>Berryteu</w:t>
      </w:r>
      <w:r w:rsidR="007E592D" w:rsidRPr="007E592D">
        <w:rPr>
          <w:i/>
          <w:color w:val="000000" w:themeColor="text1"/>
        </w:rPr>
        <w:t>this</w:t>
      </w:r>
      <w:proofErr w:type="spellEnd"/>
      <w:r w:rsidR="007E592D" w:rsidRPr="007E592D">
        <w:rPr>
          <w:i/>
          <w:color w:val="000000" w:themeColor="text1"/>
        </w:rPr>
        <w:t xml:space="preserve"> </w:t>
      </w:r>
      <w:proofErr w:type="spellStart"/>
      <w:r w:rsidR="007E592D" w:rsidRPr="007E592D">
        <w:rPr>
          <w:i/>
          <w:color w:val="000000" w:themeColor="text1"/>
        </w:rPr>
        <w:t>anonychus</w:t>
      </w:r>
      <w:proofErr w:type="spellEnd"/>
      <w:r w:rsidR="007E592D">
        <w:rPr>
          <w:color w:val="000000" w:themeColor="text1"/>
        </w:rPr>
        <w:t>; Shaul and Geiger 2016).</w:t>
      </w:r>
      <w:ins w:id="38" w:author="jb" w:date="2017-08-16T14:54:00Z">
        <w:r w:rsidR="00D01D86" w:rsidRPr="00D01D86">
          <w:rPr>
            <w:color w:val="000000" w:themeColor="text1"/>
          </w:rPr>
          <w:t xml:space="preserve"> </w:t>
        </w:r>
      </w:ins>
      <w:ins w:id="39" w:author="jb" w:date="2017-08-16T14:55:00Z">
        <w:r w:rsidR="00D01D86">
          <w:rPr>
            <w:color w:val="000000" w:themeColor="text1"/>
          </w:rPr>
          <w:t xml:space="preserve">We will also examine </w:t>
        </w:r>
      </w:ins>
      <w:ins w:id="40" w:author="jb" w:date="2017-08-16T14:54:00Z">
        <w:r w:rsidR="00D01D86" w:rsidRPr="00E27B80">
          <w:rPr>
            <w:color w:val="000000" w:themeColor="text1"/>
          </w:rPr>
          <w:t>fishery exploitation</w:t>
        </w:r>
        <w:r w:rsidR="00D01D86">
          <w:rPr>
            <w:color w:val="000000" w:themeColor="text1"/>
          </w:rPr>
          <w:t>,</w:t>
        </w:r>
        <w:r w:rsidR="00D01D86" w:rsidRPr="00E27B80">
          <w:rPr>
            <w:color w:val="000000" w:themeColor="text1"/>
          </w:rPr>
          <w:t xml:space="preserve"> and selectivity</w:t>
        </w:r>
        <w:r w:rsidR="00D01D86">
          <w:rPr>
            <w:color w:val="000000" w:themeColor="text1"/>
          </w:rPr>
          <w:t xml:space="preserve"> by the drift gillnet fishery</w:t>
        </w:r>
        <w:r w:rsidR="00D01D86" w:rsidRPr="00E27B80">
          <w:rPr>
            <w:color w:val="000000" w:themeColor="text1"/>
          </w:rPr>
          <w:t>.</w:t>
        </w:r>
      </w:ins>
    </w:p>
    <w:p w:rsidR="007071F4" w:rsidRDefault="007071F4" w:rsidP="002F0FD1">
      <w:pPr>
        <w:rPr>
          <w:color w:val="000000" w:themeColor="text1"/>
        </w:rPr>
      </w:pPr>
      <w:r>
        <w:rPr>
          <w:color w:val="000000" w:themeColor="text1"/>
        </w:rPr>
        <w:t>We will investigate and summarize information and considerations relevant to management of the troll and drift gi</w:t>
      </w:r>
      <w:r w:rsidR="009E0BBC">
        <w:rPr>
          <w:color w:val="000000" w:themeColor="text1"/>
        </w:rPr>
        <w:t>llnet fisheries to meet biological</w:t>
      </w:r>
      <w:r>
        <w:rPr>
          <w:color w:val="000000" w:themeColor="text1"/>
        </w:rPr>
        <w:t xml:space="preserve"> escapement goals </w:t>
      </w:r>
      <w:r w:rsidR="009E0BBC">
        <w:rPr>
          <w:color w:val="000000" w:themeColor="text1"/>
        </w:rPr>
        <w:t>(</w:t>
      </w:r>
      <w:r w:rsidR="009E0BBC" w:rsidRPr="009E0BBC">
        <w:rPr>
          <w:i/>
          <w:color w:val="000000" w:themeColor="text1"/>
        </w:rPr>
        <w:t>BEG</w:t>
      </w:r>
      <w:r w:rsidR="009E0BBC">
        <w:rPr>
          <w:color w:val="000000" w:themeColor="text1"/>
        </w:rPr>
        <w:t xml:space="preserve">s) </w:t>
      </w:r>
      <w:r>
        <w:rPr>
          <w:color w:val="000000" w:themeColor="text1"/>
        </w:rPr>
        <w:t xml:space="preserve">for the Berners </w:t>
      </w:r>
      <w:r w:rsidR="009E0BBC">
        <w:rPr>
          <w:color w:val="000000" w:themeColor="text1"/>
        </w:rPr>
        <w:t>River and</w:t>
      </w:r>
      <w:r w:rsidR="00FF6B90">
        <w:rPr>
          <w:color w:val="000000" w:themeColor="text1"/>
        </w:rPr>
        <w:t xml:space="preserve"> </w:t>
      </w:r>
      <w:r w:rsidR="009E0BBC">
        <w:rPr>
          <w:color w:val="000000" w:themeColor="text1"/>
        </w:rPr>
        <w:t>the nearby Chilkat River (Figure 2)</w:t>
      </w:r>
      <w:r>
        <w:rPr>
          <w:color w:val="000000" w:themeColor="text1"/>
        </w:rPr>
        <w:t>.</w:t>
      </w:r>
    </w:p>
    <w:p w:rsidR="00D40E03" w:rsidRDefault="00D40E03" w:rsidP="002F0FD1"/>
    <w:p w:rsidR="006F105D" w:rsidRDefault="00D40E03" w:rsidP="006F105D">
      <w:pPr>
        <w:jc w:val="center"/>
      </w:pPr>
      <w:r>
        <w:rPr>
          <w:noProof/>
        </w:rPr>
        <w:lastRenderedPageBreak/>
        <w:drawing>
          <wp:inline distT="0" distB="0" distL="0" distR="0" wp14:anchorId="25A7D74F" wp14:editId="32FBC8D8">
            <wp:extent cx="5943600" cy="7692044"/>
            <wp:effectExtent l="0" t="0" r="0" b="4445"/>
            <wp:docPr id="3" name="Picture 3" descr="S:\Region1Shared-DCF\Research\Salmon\Coho\Map Files - GIS\Berners map\Berners River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Region1Shared-DCF\Research\Salmon\Coho\Map Files - GIS\Berners map\Berners River detail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92044"/>
                    </a:xfrm>
                    <a:prstGeom prst="rect">
                      <a:avLst/>
                    </a:prstGeom>
                    <a:noFill/>
                    <a:ln>
                      <a:noFill/>
                    </a:ln>
                  </pic:spPr>
                </pic:pic>
              </a:graphicData>
            </a:graphic>
          </wp:inline>
        </w:drawing>
      </w:r>
    </w:p>
    <w:p w:rsidR="00953D09" w:rsidRPr="00953D09" w:rsidRDefault="00953D09" w:rsidP="00953D09">
      <w:pPr>
        <w:pStyle w:val="Caption"/>
      </w:pPr>
      <w:bookmarkStart w:id="41" w:name="_Toc487202761"/>
      <w:proofErr w:type="gramStart"/>
      <w:r>
        <w:t xml:space="preserve">Figure </w:t>
      </w:r>
      <w:fldSimple w:instr=" SEQ Figure \* ARABIC ">
        <w:r w:rsidR="009C1768">
          <w:rPr>
            <w:noProof/>
          </w:rPr>
          <w:t>1</w:t>
        </w:r>
      </w:fldSimple>
      <w:r w:rsidR="004D0C76">
        <w:t>.</w:t>
      </w:r>
      <w:r w:rsidR="00CF58D1">
        <w:t>–</w:t>
      </w:r>
      <w:r w:rsidRPr="00953D09">
        <w:t>Map of the Berners River drainage.</w:t>
      </w:r>
      <w:bookmarkEnd w:id="41"/>
      <w:proofErr w:type="gramEnd"/>
    </w:p>
    <w:p w:rsidR="001F0253" w:rsidRDefault="00CD4FFF" w:rsidP="001F0253">
      <w:pPr>
        <w:jc w:val="center"/>
      </w:pPr>
      <w:r>
        <w:rPr>
          <w:noProof/>
        </w:rPr>
        <w:lastRenderedPageBreak/>
        <w:drawing>
          <wp:inline distT="0" distB="0" distL="0" distR="0" wp14:anchorId="0054C377" wp14:editId="4EDB5A29">
            <wp:extent cx="5943600" cy="5593715"/>
            <wp:effectExtent l="0" t="0" r="0" b="6985"/>
            <wp:docPr id="1026" name="Picture 2" descr="C:\Users\ldshaul\AppData\Local\Microsoft\Windows\Temporary Internet Files\Content.Outlook\9Q17LGTN\Berners Ri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dshaul\AppData\Local\Microsoft\Windows\Temporary Internet Files\Content.Outlook\9Q17LGTN\Berners River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593715"/>
                    </a:xfrm>
                    <a:prstGeom prst="rect">
                      <a:avLst/>
                    </a:prstGeom>
                    <a:noFill/>
                    <a:extLst/>
                  </pic:spPr>
                </pic:pic>
              </a:graphicData>
            </a:graphic>
          </wp:inline>
        </w:drawing>
      </w:r>
    </w:p>
    <w:p w:rsidR="004D0C76" w:rsidRDefault="004D0C76" w:rsidP="004D0C76">
      <w:pPr>
        <w:pStyle w:val="Caption"/>
      </w:pPr>
      <w:bookmarkStart w:id="42" w:name="_Toc487202762"/>
      <w:proofErr w:type="gramStart"/>
      <w:r>
        <w:t xml:space="preserve">Figure </w:t>
      </w:r>
      <w:fldSimple w:instr=" SEQ Figure \* ARABIC ">
        <w:r w:rsidR="009C1768">
          <w:rPr>
            <w:noProof/>
          </w:rPr>
          <w:t>2</w:t>
        </w:r>
      </w:fldSimple>
      <w:r>
        <w:t>.</w:t>
      </w:r>
      <w:r w:rsidR="00CF58D1">
        <w:t>–</w:t>
      </w:r>
      <w:r w:rsidRPr="004D0C76">
        <w:t xml:space="preserve">Map of Lynn Canal </w:t>
      </w:r>
      <w:ins w:id="43" w:author="jb" w:date="2017-08-23T08:15:00Z">
        <w:r w:rsidR="007D06E4">
          <w:t xml:space="preserve">(District 115) </w:t>
        </w:r>
      </w:ins>
      <w:r w:rsidRPr="004D0C76">
        <w:t>with the location of the Berners River and fishery sub</w:t>
      </w:r>
      <w:del w:id="44" w:author="jb" w:date="2017-08-16T11:09:00Z">
        <w:r w:rsidRPr="004D0C76" w:rsidDel="00041B77">
          <w:delText>-</w:delText>
        </w:r>
      </w:del>
      <w:r w:rsidRPr="004D0C76">
        <w:t>districts.</w:t>
      </w:r>
      <w:bookmarkEnd w:id="42"/>
      <w:proofErr w:type="gramEnd"/>
    </w:p>
    <w:p w:rsidR="00D40E03" w:rsidRDefault="00D40E03" w:rsidP="00D40E03">
      <w:pPr>
        <w:pStyle w:val="Heading1"/>
      </w:pPr>
      <w:bookmarkStart w:id="45" w:name="_Toc203202428"/>
      <w:bookmarkStart w:id="46" w:name="_Toc203202348"/>
      <w:bookmarkStart w:id="47" w:name="_Toc487200820"/>
      <w:r>
        <w:t>Methods</w:t>
      </w:r>
      <w:bookmarkEnd w:id="45"/>
      <w:bookmarkEnd w:id="46"/>
      <w:bookmarkEnd w:id="47"/>
    </w:p>
    <w:p w:rsidR="0003418B" w:rsidRDefault="0003418B" w:rsidP="0003418B">
      <w:pPr>
        <w:pStyle w:val="Heading2"/>
      </w:pPr>
      <w:bookmarkStart w:id="48" w:name="_Toc487200821"/>
      <w:r>
        <w:rPr>
          <w:rFonts w:hint="eastAsia"/>
        </w:rPr>
        <w:t xml:space="preserve">Smolt </w:t>
      </w:r>
      <w:r>
        <w:t>Production</w:t>
      </w:r>
      <w:bookmarkEnd w:id="48"/>
    </w:p>
    <w:p w:rsidR="0003418B" w:rsidRDefault="0003418B" w:rsidP="0003418B">
      <w:pPr>
        <w:pStyle w:val="Heading3"/>
      </w:pPr>
      <w:bookmarkStart w:id="49" w:name="_Toc487200822"/>
      <w:r>
        <w:t xml:space="preserve">Smolt and </w:t>
      </w:r>
      <w:proofErr w:type="spellStart"/>
      <w:r>
        <w:t>Presmolt</w:t>
      </w:r>
      <w:proofErr w:type="spellEnd"/>
      <w:r>
        <w:t xml:space="preserve"> Tagging and Sampling</w:t>
      </w:r>
      <w:bookmarkEnd w:id="49"/>
    </w:p>
    <w:p w:rsidR="0003418B" w:rsidRDefault="00042BCC" w:rsidP="0003418B">
      <w:ins w:id="50" w:author="jb" w:date="2017-08-16T11:42:00Z">
        <w:r>
          <w:t xml:space="preserve">Annual </w:t>
        </w:r>
      </w:ins>
      <w:del w:id="51" w:author="jb" w:date="2017-08-16T11:42:00Z">
        <w:r w:rsidR="0003418B" w:rsidDel="00042BCC">
          <w:delText>T</w:delText>
        </w:r>
      </w:del>
      <w:ins w:id="52" w:author="jb" w:date="2017-08-16T11:42:00Z">
        <w:r>
          <w:t>t</w:t>
        </w:r>
      </w:ins>
      <w:r w:rsidR="0003418B">
        <w:t xml:space="preserve">agging of rearing </w:t>
      </w:r>
      <w:proofErr w:type="spellStart"/>
      <w:r w:rsidR="0003418B">
        <w:t>presmolts</w:t>
      </w:r>
      <w:proofErr w:type="spellEnd"/>
      <w:r w:rsidR="0003418B">
        <w:t xml:space="preserve"> with CWTs was conducted </w:t>
      </w:r>
      <w:del w:id="53" w:author="jb" w:date="2017-08-16T11:42:00Z">
        <w:r w:rsidR="0003418B" w:rsidDel="00042BCC">
          <w:delText>annually</w:delText>
        </w:r>
      </w:del>
      <w:r w:rsidR="0003418B">
        <w:t xml:space="preserve"> in late June and early July </w:t>
      </w:r>
      <w:del w:id="54" w:author="jb" w:date="2017-08-16T11:43:00Z">
        <w:r w:rsidR="0003418B" w:rsidDel="00042BCC">
          <w:delText xml:space="preserve">during </w:delText>
        </w:r>
      </w:del>
      <w:ins w:id="55" w:author="jb" w:date="2017-08-16T11:43:00Z">
        <w:r>
          <w:t xml:space="preserve">in </w:t>
        </w:r>
      </w:ins>
      <w:r w:rsidR="0003418B">
        <w:t>1972, 1976, 1977, 1980–1981 and 1983</w:t>
      </w:r>
      <w:r w:rsidR="0003418B" w:rsidRPr="00E96571">
        <w:t>–</w:t>
      </w:r>
      <w:r w:rsidR="0003418B">
        <w:t xml:space="preserve">1988. </w:t>
      </w:r>
      <w:proofErr w:type="spellStart"/>
      <w:r w:rsidR="0003418B">
        <w:t>Presmolts</w:t>
      </w:r>
      <w:proofErr w:type="spellEnd"/>
      <w:r w:rsidR="0003418B">
        <w:t xml:space="preserve"> (fish ≥ 62 mm snout</w:t>
      </w:r>
      <w:del w:id="56" w:author="jb" w:date="2017-08-16T11:45:00Z">
        <w:r w:rsidR="0003418B" w:rsidDel="00042BCC">
          <w:delText>-</w:delText>
        </w:r>
      </w:del>
      <w:ins w:id="57" w:author="jb" w:date="2017-08-16T11:45:00Z">
        <w:r>
          <w:t xml:space="preserve"> to </w:t>
        </w:r>
      </w:ins>
      <w:r w:rsidR="0003418B">
        <w:t>fork length) were captured for marking using minnow traps fished in lower Brown Slough and adjacent ponds</w:t>
      </w:r>
      <w:ins w:id="58" w:author="jb" w:date="2017-08-16T11:46:00Z">
        <w:r>
          <w:t xml:space="preserve"> (Figure 1)</w:t>
        </w:r>
      </w:ins>
      <w:r w:rsidR="0003418B">
        <w:t xml:space="preserve">. Tagging was conducted soon after the spring smolt migration </w:t>
      </w:r>
      <w:r w:rsidR="0003418B" w:rsidRPr="00B552DE">
        <w:t>by a crew of four over the course of a 12-day trip, which made the method relatively cost-effective.</w:t>
      </w:r>
      <w:r w:rsidR="0003418B">
        <w:t xml:space="preserve"> However, disadvantages were that it provided a low marked proportion in the adult population, and it did not allow for clear delineation between freshwater production and marine survival </w:t>
      </w:r>
      <w:r w:rsidR="0003418B">
        <w:lastRenderedPageBreak/>
        <w:t xml:space="preserve">because </w:t>
      </w:r>
      <w:proofErr w:type="spellStart"/>
      <w:r w:rsidR="0003418B">
        <w:t>presmolts</w:t>
      </w:r>
      <w:proofErr w:type="spellEnd"/>
      <w:r w:rsidR="0003418B">
        <w:t xml:space="preserve"> (which averaged 70–75 mm in length) faced 11 additional months in freshwater, on average, before migrating to sea. Therefore, tagging effort was shifted to smolts after 1988. </w:t>
      </w:r>
    </w:p>
    <w:p w:rsidR="0003418B" w:rsidRDefault="0003418B" w:rsidP="0003418B">
      <w:pPr>
        <w:pStyle w:val="Caption"/>
      </w:pPr>
      <w:r w:rsidRPr="006F105D">
        <w:rPr>
          <w:noProof/>
        </w:rPr>
        <w:drawing>
          <wp:inline distT="0" distB="0" distL="0" distR="0" wp14:anchorId="501EBDFF" wp14:editId="466BC577">
            <wp:extent cx="5303520" cy="3419856"/>
            <wp:effectExtent l="19050" t="19050" r="1143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3520" cy="3419856"/>
                    </a:xfrm>
                    <a:prstGeom prst="rect">
                      <a:avLst/>
                    </a:prstGeom>
                    <a:noFill/>
                    <a:ln w="6350">
                      <a:solidFill>
                        <a:sysClr val="windowText" lastClr="000000"/>
                      </a:solidFill>
                    </a:ln>
                  </pic:spPr>
                </pic:pic>
              </a:graphicData>
            </a:graphic>
          </wp:inline>
        </w:drawing>
      </w:r>
    </w:p>
    <w:p w:rsidR="0003418B" w:rsidRDefault="0003418B" w:rsidP="0003418B">
      <w:pPr>
        <w:pStyle w:val="Caption"/>
      </w:pPr>
      <w:bookmarkStart w:id="59" w:name="_Toc487202763"/>
      <w:proofErr w:type="gramStart"/>
      <w:r>
        <w:t xml:space="preserve">Figure </w:t>
      </w:r>
      <w:fldSimple w:instr=" SEQ Figure \* ARABIC ">
        <w:r>
          <w:rPr>
            <w:noProof/>
          </w:rPr>
          <w:t>3</w:t>
        </w:r>
      </w:fldSimple>
      <w:r>
        <w:t>.–</w:t>
      </w:r>
      <w:r w:rsidRPr="00FA36CE">
        <w:t xml:space="preserve">A view to the north from the lower Berners River Valley with the complex of off-channel basins known as Shaul Pond in the foreground </w:t>
      </w:r>
      <w:r w:rsidRPr="00D33716">
        <w:t>(©201</w:t>
      </w:r>
      <w:r>
        <w:t>4</w:t>
      </w:r>
      <w:r w:rsidRPr="00D33716">
        <w:t xml:space="preserve"> ADF&amp;G</w:t>
      </w:r>
      <w:r w:rsidRPr="00712D4A">
        <w:t>/</w:t>
      </w:r>
      <w:r w:rsidRPr="00FA36CE">
        <w:t>photo by Scott Forbes).</w:t>
      </w:r>
      <w:bookmarkEnd w:id="59"/>
      <w:proofErr w:type="gramEnd"/>
    </w:p>
    <w:p w:rsidR="0003418B" w:rsidRDefault="0003418B" w:rsidP="0003418B">
      <w:pPr>
        <w:pStyle w:val="Caption"/>
      </w:pPr>
      <w:r w:rsidRPr="006F105D">
        <w:rPr>
          <w:noProof/>
        </w:rPr>
        <w:drawing>
          <wp:inline distT="0" distB="0" distL="0" distR="0" wp14:anchorId="2F833A4D" wp14:editId="58606E2B">
            <wp:extent cx="5230368" cy="3282696"/>
            <wp:effectExtent l="19050" t="19050" r="2794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0368" cy="3282696"/>
                    </a:xfrm>
                    <a:prstGeom prst="rect">
                      <a:avLst/>
                    </a:prstGeom>
                    <a:noFill/>
                    <a:ln w="6350">
                      <a:solidFill>
                        <a:sysClr val="windowText" lastClr="000000"/>
                      </a:solidFill>
                    </a:ln>
                  </pic:spPr>
                </pic:pic>
              </a:graphicData>
            </a:graphic>
          </wp:inline>
        </w:drawing>
      </w:r>
    </w:p>
    <w:p w:rsidR="0003418B" w:rsidRPr="00FA36CE" w:rsidRDefault="0003418B" w:rsidP="0003418B">
      <w:pPr>
        <w:pStyle w:val="Caption"/>
      </w:pPr>
      <w:bookmarkStart w:id="60" w:name="_Toc487202764"/>
      <w:proofErr w:type="gramStart"/>
      <w:r>
        <w:lastRenderedPageBreak/>
        <w:t xml:space="preserve">Figure </w:t>
      </w:r>
      <w:fldSimple w:instr=" SEQ Figure \* ARABIC ">
        <w:r>
          <w:rPr>
            <w:noProof/>
          </w:rPr>
          <w:t>4</w:t>
        </w:r>
      </w:fldSimple>
      <w:r>
        <w:t>.–</w:t>
      </w:r>
      <w:r w:rsidRPr="00FA36CE">
        <w:t xml:space="preserve">Coho salmon </w:t>
      </w:r>
      <w:proofErr w:type="spellStart"/>
      <w:r w:rsidRPr="00FA36CE">
        <w:t>spawners</w:t>
      </w:r>
      <w:proofErr w:type="spellEnd"/>
      <w:r w:rsidRPr="00FA36CE">
        <w:t xml:space="preserve"> in a pool in the upper Berners River </w:t>
      </w:r>
      <w:r w:rsidRPr="00D33716">
        <w:t>(©201</w:t>
      </w:r>
      <w:r>
        <w:t>4</w:t>
      </w:r>
      <w:r w:rsidRPr="00D33716">
        <w:t xml:space="preserve"> ADF&amp;G</w:t>
      </w:r>
      <w:r w:rsidRPr="00712D4A">
        <w:t>/</w:t>
      </w:r>
      <w:r w:rsidRPr="00FA36CE">
        <w:t>photo by Leon Shaul).</w:t>
      </w:r>
      <w:bookmarkEnd w:id="60"/>
      <w:proofErr w:type="gramEnd"/>
    </w:p>
    <w:p w:rsidR="0003418B" w:rsidRDefault="0003418B" w:rsidP="0003418B">
      <w:pPr>
        <w:pStyle w:val="Caption"/>
        <w:jc w:val="center"/>
      </w:pPr>
      <w:r>
        <w:rPr>
          <w:noProof/>
        </w:rPr>
        <w:drawing>
          <wp:inline distT="0" distB="0" distL="0" distR="0" wp14:anchorId="066F4B6E" wp14:editId="76AD6C56">
            <wp:extent cx="2691441" cy="4037162"/>
            <wp:effectExtent l="19050" t="19050" r="13970" b="20955"/>
            <wp:docPr id="4" name="Picture 4" descr="H:\_BACKUPFROMLAPTOP\Photos\Berners2003\ShaulBox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_BACKUPFROMLAPTOP\Photos\Berners2003\ShaulBoxOp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6943" cy="4045415"/>
                    </a:xfrm>
                    <a:prstGeom prst="rect">
                      <a:avLst/>
                    </a:prstGeom>
                    <a:noFill/>
                    <a:ln w="6350">
                      <a:solidFill>
                        <a:sysClr val="windowText" lastClr="000000"/>
                      </a:solidFill>
                    </a:ln>
                  </pic:spPr>
                </pic:pic>
              </a:graphicData>
            </a:graphic>
          </wp:inline>
        </w:drawing>
      </w:r>
      <w:r>
        <w:rPr>
          <w:noProof/>
        </w:rPr>
        <w:drawing>
          <wp:inline distT="0" distB="0" distL="0" distR="0" wp14:anchorId="762213FA" wp14:editId="14655E07">
            <wp:extent cx="2910920" cy="4035405"/>
            <wp:effectExtent l="19050" t="19050" r="22860" b="22860"/>
            <wp:docPr id="18" name="Picture 18" descr="H:\_BACKUPFROMLAPTOP\Photos\Berners2003\DetsBox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_BACKUPFROMLAPTOP\Photos\Berners2003\DetsBoxCroppe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8250" cy="4045567"/>
                    </a:xfrm>
                    <a:prstGeom prst="rect">
                      <a:avLst/>
                    </a:prstGeom>
                    <a:noFill/>
                    <a:ln w="6350">
                      <a:solidFill>
                        <a:sysClr val="windowText" lastClr="000000"/>
                      </a:solidFill>
                    </a:ln>
                  </pic:spPr>
                </pic:pic>
              </a:graphicData>
            </a:graphic>
          </wp:inline>
        </w:drawing>
      </w:r>
    </w:p>
    <w:p w:rsidR="0003418B" w:rsidRDefault="003D77BA" w:rsidP="0003418B">
      <w:pPr>
        <w:pStyle w:val="Caption"/>
      </w:pPr>
      <w:r>
        <w:t>Figure 5</w:t>
      </w:r>
      <w:r w:rsidR="0003418B">
        <w:t>.–</w:t>
      </w:r>
      <w:r w:rsidR="0003418B" w:rsidRPr="00B5779B">
        <w:t>Trough traps used to capture coho salmon smolts migrating over beaver dams at Shaul Pond (right</w:t>
      </w:r>
      <w:r w:rsidR="0003418B">
        <w:t>; ©1997 ADF&amp;G/photo</w:t>
      </w:r>
      <w:r w:rsidR="0003418B" w:rsidRPr="00E96571">
        <w:t xml:space="preserve"> by Leon Shaul</w:t>
      </w:r>
      <w:r w:rsidR="0003418B" w:rsidRPr="00B5779B">
        <w:t xml:space="preserve">) </w:t>
      </w:r>
      <w:r w:rsidR="0003418B">
        <w:t xml:space="preserve">and </w:t>
      </w:r>
      <w:proofErr w:type="spellStart"/>
      <w:r w:rsidR="0003418B" w:rsidRPr="00B5779B">
        <w:t>Det’s</w:t>
      </w:r>
      <w:proofErr w:type="spellEnd"/>
      <w:r w:rsidR="0003418B" w:rsidRPr="00B5779B">
        <w:t xml:space="preserve"> Pond (left; </w:t>
      </w:r>
      <w:r w:rsidR="0003418B">
        <w:t>©199</w:t>
      </w:r>
      <w:r w:rsidR="0003418B" w:rsidRPr="00712D4A">
        <w:t>7 ADF&amp;G/</w:t>
      </w:r>
      <w:r w:rsidR="0003418B" w:rsidRPr="00B5779B">
        <w:t>photo by Leon Shaul).</w:t>
      </w:r>
    </w:p>
    <w:p w:rsidR="0003418B" w:rsidRDefault="0003418B" w:rsidP="0003418B">
      <w:r>
        <w:t xml:space="preserve">Beginning in 1989, smolts were captured using trough traps of a type described by Elliott (1992) and Magnus et al. (2006) that were deployed on the major spillways of beaver dams (Figure 7) on two major lower river rearing ponds, </w:t>
      </w:r>
      <w:proofErr w:type="spellStart"/>
      <w:r>
        <w:t>Det’s</w:t>
      </w:r>
      <w:proofErr w:type="spellEnd"/>
      <w:r>
        <w:t xml:space="preserve"> Pond and Shaul Pond, and in some years on a third smaller pond (Olsen Pond). Other spillways over the same dams were blocked with plastic screen (0.64 cm mesh) in order to funnel fish toward the traps. The trough traps directed the fish through a 10.2 cm diameter pipe or flexible hose into a floating holding box. The traps on larger producing ponds were tended twice daily, in the morning and evening, while traps installed at less productive locations were checked only in the morning. Coho smolts were sorted from other species and transported in aerated holding boxes to holding pens located at the tagging site on lower Brown Slough. Fish from different ponds were kept in separate pens so discrete age-length and tag recovery samples could be taken.</w:t>
      </w:r>
    </w:p>
    <w:p w:rsidR="0003418B" w:rsidRDefault="0003418B" w:rsidP="0003418B">
      <w:r>
        <w:t xml:space="preserve">After the mid-1990s, access to </w:t>
      </w:r>
      <w:proofErr w:type="spellStart"/>
      <w:r>
        <w:t>Det's</w:t>
      </w:r>
      <w:proofErr w:type="spellEnd"/>
      <w:r>
        <w:t xml:space="preserve"> Pond on the east side of the valley became difficult because of channel shifts and beaver dam development in </w:t>
      </w:r>
      <w:del w:id="61" w:author="jb" w:date="2017-08-16T11:53:00Z">
        <w:r w:rsidDel="005C209D">
          <w:delText xml:space="preserve">the </w:delText>
        </w:r>
      </w:del>
      <w:ins w:id="62" w:author="jb" w:date="2017-08-16T11:53:00Z">
        <w:r w:rsidR="005C209D">
          <w:t xml:space="preserve">Brown </w:t>
        </w:r>
      </w:ins>
      <w:r>
        <w:t>slough</w:t>
      </w:r>
      <w:ins w:id="63" w:author="jb" w:date="2017-08-16T11:54:00Z">
        <w:r w:rsidR="005C209D">
          <w:t xml:space="preserve">. </w:t>
        </w:r>
      </w:ins>
      <w:del w:id="64" w:author="jb" w:date="2017-08-16T11:54:00Z">
        <w:r w:rsidDel="005C209D">
          <w:delText xml:space="preserve">, and </w:delText>
        </w:r>
      </w:del>
      <w:del w:id="65" w:author="jb" w:date="2017-08-16T11:52:00Z">
        <w:r w:rsidDel="005C209D">
          <w:delText>also because</w:delText>
        </w:r>
      </w:del>
      <w:ins w:id="66" w:author="jb" w:date="2017-08-16T11:54:00Z">
        <w:r w:rsidR="005C209D">
          <w:t>I</w:t>
        </w:r>
      </w:ins>
      <w:ins w:id="67" w:author="jb" w:date="2017-08-16T11:52:00Z">
        <w:r w:rsidR="005C209D">
          <w:t>n addition</w:t>
        </w:r>
      </w:ins>
      <w:r>
        <w:t xml:space="preserve"> the level of the </w:t>
      </w:r>
      <w:proofErr w:type="spellStart"/>
      <w:ins w:id="68" w:author="jb" w:date="2017-08-16T11:54:00Z">
        <w:r w:rsidR="005C209D">
          <w:t>Det’s</w:t>
        </w:r>
        <w:proofErr w:type="spellEnd"/>
        <w:r w:rsidR="005C209D">
          <w:t xml:space="preserve"> </w:t>
        </w:r>
      </w:ins>
      <w:del w:id="69" w:author="jb" w:date="2017-08-16T11:54:00Z">
        <w:r w:rsidDel="005C209D">
          <w:delText>p</w:delText>
        </w:r>
      </w:del>
      <w:ins w:id="70" w:author="jb" w:date="2017-08-16T11:54:00Z">
        <w:r w:rsidR="005C209D">
          <w:t>P</w:t>
        </w:r>
      </w:ins>
      <w:r>
        <w:t xml:space="preserve">ond dropped substantially due to deterioration of its beaver dam. Therefore, </w:t>
      </w:r>
      <w:proofErr w:type="spellStart"/>
      <w:r>
        <w:t>Det’s</w:t>
      </w:r>
      <w:proofErr w:type="spellEnd"/>
      <w:r>
        <w:t xml:space="preserve"> Pond was abandoned as a trapping site, and smolt were instead captured in Brown Slough using a smolt weir with an incline plane trap and baited magnum minnow traps (Magnus et al. 2006). Combined, these methods of capturing smolts for tagging greatly increased </w:t>
      </w:r>
      <w:r>
        <w:lastRenderedPageBreak/>
        <w:t xml:space="preserve">the marked rate of the population and the precision of resultant estimates compared with </w:t>
      </w:r>
      <w:proofErr w:type="spellStart"/>
      <w:r>
        <w:t>pre</w:t>
      </w:r>
      <w:del w:id="71" w:author="jb" w:date="2017-08-16T11:55:00Z">
        <w:r w:rsidDel="005C209D">
          <w:delText>-</w:delText>
        </w:r>
      </w:del>
      <w:r>
        <w:t>smolt</w:t>
      </w:r>
      <w:proofErr w:type="spellEnd"/>
      <w:r>
        <w:t xml:space="preserve"> marking.</w:t>
      </w:r>
    </w:p>
    <w:p w:rsidR="0003418B" w:rsidRDefault="0003418B" w:rsidP="0003418B">
      <w:r>
        <w:t>Coho salmon smolts were sorted into three groups based on snout to fork length for tagging: 80–100 mm, 101–130 mm, and &gt;130 mm. Separate tag machine settings were used for each size group. Fish under 80 mm comprised a small proportion of the total catch; they were assumed not to be smolts and were released untagged. Tagged smolts were held in a holding pen in quiet water until dark the following evening and then released.</w:t>
      </w:r>
    </w:p>
    <w:p w:rsidR="00B455E7" w:rsidRDefault="0003418B" w:rsidP="00B455E7">
      <w:r>
        <w:t xml:space="preserve">Smolts were sampled </w:t>
      </w:r>
      <w:ins w:id="72" w:author="jb" w:date="2017-08-16T11:59:00Z">
        <w:r w:rsidR="005C209D">
          <w:t xml:space="preserve">daily </w:t>
        </w:r>
      </w:ins>
      <w:r>
        <w:t xml:space="preserve">from each pond </w:t>
      </w:r>
      <w:del w:id="73" w:author="jb" w:date="2017-08-16T11:59:00Z">
        <w:r w:rsidDel="005C209D">
          <w:delText xml:space="preserve">daily </w:delText>
        </w:r>
      </w:del>
      <w:r>
        <w:t xml:space="preserve">for age and length </w:t>
      </w:r>
      <w:ins w:id="74" w:author="jb" w:date="2017-08-16T11:59:00Z">
        <w:r w:rsidR="005C209D">
          <w:t xml:space="preserve">data </w:t>
        </w:r>
      </w:ins>
      <w:r>
        <w:t>according to a daily target based on average migration timing and an annual objective of 600 samples from each pond</w:t>
      </w:r>
      <w:del w:id="75" w:author="jb" w:date="2017-08-16T12:00:00Z">
        <w:r w:rsidDel="005C209D">
          <w:delText xml:space="preserve"> area</w:delText>
        </w:r>
      </w:del>
      <w:r>
        <w:t xml:space="preserve">. Approximately 10 scales were taken </w:t>
      </w:r>
      <w:ins w:id="76" w:author="jb" w:date="2017-08-16T12:01:00Z">
        <w:r w:rsidR="0021363A">
          <w:t xml:space="preserve">with a surgical scalpel </w:t>
        </w:r>
      </w:ins>
      <w:r>
        <w:t xml:space="preserve">from the left side of the fish approximately two rows above the lateral line along a diagonal downward from the posterior insertion of the dorsal fin to the anterior insertion of the anal fin (INPFC 1963). The scales were </w:t>
      </w:r>
      <w:del w:id="77" w:author="jb" w:date="2017-08-16T12:02:00Z">
        <w:r w:rsidDel="0021363A">
          <w:delText xml:space="preserve">removed </w:delText>
        </w:r>
      </w:del>
      <w:del w:id="78" w:author="jb" w:date="2017-08-16T12:01:00Z">
        <w:r w:rsidDel="0021363A">
          <w:delText xml:space="preserve">with a surgical scalpel </w:delText>
        </w:r>
      </w:del>
      <w:del w:id="79" w:author="jb" w:date="2017-08-16T12:02:00Z">
        <w:r w:rsidDel="0021363A">
          <w:delText xml:space="preserve">and </w:delText>
        </w:r>
      </w:del>
      <w:r>
        <w:t xml:space="preserve">distributed separately across one of four quadrants on a glass microscope slide. Samples from four fish were placed on each slide, which was labeled with numbers and corresponding lengths on the frosted end. When a slide was full, </w:t>
      </w:r>
      <w:del w:id="80" w:author="jb" w:date="2017-08-16T12:06:00Z">
        <w:r w:rsidDel="0021363A">
          <w:delText xml:space="preserve">another </w:delText>
        </w:r>
      </w:del>
      <w:ins w:id="81" w:author="jb" w:date="2017-08-16T12:06:00Z">
        <w:r w:rsidR="0021363A">
          <w:t xml:space="preserve">a clean </w:t>
        </w:r>
      </w:ins>
      <w:r>
        <w:t xml:space="preserve">slide was </w:t>
      </w:r>
      <w:r w:rsidR="00B455E7">
        <w:t>fastened over it with clear tape to protect the scales.</w:t>
      </w:r>
    </w:p>
    <w:p w:rsidR="0003418B" w:rsidRDefault="0003418B" w:rsidP="00B455E7">
      <w:pPr>
        <w:pStyle w:val="Heading3"/>
      </w:pPr>
      <w:bookmarkStart w:id="82" w:name="_Toc487200823"/>
      <w:r>
        <w:t>Estimation of Smolt Abundance</w:t>
      </w:r>
      <w:bookmarkEnd w:id="82"/>
    </w:p>
    <w:p w:rsidR="0003418B" w:rsidRDefault="0003418B" w:rsidP="0003418B">
      <w:pPr>
        <w:pStyle w:val="BodyText"/>
        <w:tabs>
          <w:tab w:val="left" w:pos="-1440"/>
          <w:tab w:val="left" w:pos="-720"/>
          <w:tab w:val="left" w:pos="0"/>
          <w:tab w:val="left" w:pos="324"/>
          <w:tab w:val="left" w:pos="720"/>
          <w:tab w:val="left" w:pos="907"/>
          <w:tab w:val="left" w:pos="1440"/>
        </w:tabs>
        <w:ind w:right="-36"/>
        <w:rPr>
          <w:spacing w:val="-2"/>
          <w:sz w:val="24"/>
        </w:rPr>
      </w:pPr>
      <w:r w:rsidRPr="009D1A6B">
        <w:rPr>
          <w:spacing w:val="-2"/>
          <w:sz w:val="24"/>
        </w:rPr>
        <w:t>Abundance of coho salmon smolt</w:t>
      </w:r>
      <w:r>
        <w:rPr>
          <w:spacing w:val="-2"/>
          <w:sz w:val="24"/>
        </w:rPr>
        <w:t>s</w:t>
      </w:r>
      <w:r w:rsidRPr="009D1A6B">
        <w:rPr>
          <w:spacing w:val="-2"/>
          <w:sz w:val="24"/>
        </w:rPr>
        <w:t xml:space="preserve"> was estimated using</w:t>
      </w:r>
      <w:r>
        <w:rPr>
          <w:spacing w:val="-2"/>
          <w:sz w:val="24"/>
        </w:rPr>
        <w:t xml:space="preserve"> </w:t>
      </w:r>
      <w:r w:rsidRPr="009D1A6B">
        <w:rPr>
          <w:spacing w:val="-2"/>
          <w:sz w:val="24"/>
        </w:rPr>
        <w:t>Cha</w:t>
      </w:r>
      <w:r>
        <w:rPr>
          <w:spacing w:val="-2"/>
          <w:sz w:val="24"/>
        </w:rPr>
        <w:t>pman’s modification of Petersen</w:t>
      </w:r>
      <w:r w:rsidRPr="009D1A6B">
        <w:rPr>
          <w:spacing w:val="-2"/>
          <w:sz w:val="24"/>
        </w:rPr>
        <w:t xml:space="preserve">’s estimator </w:t>
      </w:r>
      <w:r>
        <w:rPr>
          <w:spacing w:val="-2"/>
          <w:sz w:val="24"/>
        </w:rPr>
        <w:t>for closed populations (</w:t>
      </w:r>
      <w:proofErr w:type="spellStart"/>
      <w:r>
        <w:rPr>
          <w:spacing w:val="-2"/>
          <w:sz w:val="24"/>
        </w:rPr>
        <w:t>Seber</w:t>
      </w:r>
      <w:proofErr w:type="spellEnd"/>
      <w:r>
        <w:rPr>
          <w:spacing w:val="-2"/>
          <w:sz w:val="24"/>
        </w:rPr>
        <w:t xml:space="preserve"> </w:t>
      </w:r>
      <w:r w:rsidRPr="009D1A6B">
        <w:rPr>
          <w:spacing w:val="-2"/>
          <w:sz w:val="24"/>
        </w:rPr>
        <w:t>1982, p. 60). A sample of smolts was marked and t</w:t>
      </w:r>
      <w:r>
        <w:rPr>
          <w:spacing w:val="-2"/>
          <w:sz w:val="24"/>
        </w:rPr>
        <w:t xml:space="preserve">agged and a sample of adult </w:t>
      </w:r>
      <w:proofErr w:type="spellStart"/>
      <w:r>
        <w:rPr>
          <w:spacing w:val="-2"/>
          <w:sz w:val="24"/>
        </w:rPr>
        <w:t>spawners</w:t>
      </w:r>
      <w:proofErr w:type="spellEnd"/>
      <w:r w:rsidRPr="009D1A6B">
        <w:rPr>
          <w:spacing w:val="-2"/>
          <w:sz w:val="24"/>
        </w:rPr>
        <w:t xml:space="preserve"> was inspected f</w:t>
      </w:r>
      <w:r>
        <w:rPr>
          <w:spacing w:val="-2"/>
          <w:sz w:val="24"/>
        </w:rPr>
        <w:t xml:space="preserve">or marks in the following year, under assumption that </w:t>
      </w:r>
      <w:r w:rsidRPr="009D1A6B">
        <w:rPr>
          <w:spacing w:val="-2"/>
          <w:sz w:val="24"/>
        </w:rPr>
        <w:t>the po</w:t>
      </w:r>
      <w:r>
        <w:rPr>
          <w:spacing w:val="-2"/>
          <w:sz w:val="24"/>
        </w:rPr>
        <w:t xml:space="preserve">pulation was open to mortality </w:t>
      </w:r>
      <w:r w:rsidRPr="009D1A6B">
        <w:rPr>
          <w:spacing w:val="-2"/>
          <w:sz w:val="24"/>
        </w:rPr>
        <w:t>but closed to recruitment</w:t>
      </w:r>
      <w:r>
        <w:rPr>
          <w:spacing w:val="-2"/>
          <w:sz w:val="24"/>
        </w:rPr>
        <w:t xml:space="preserve"> during the year at sea. </w:t>
      </w:r>
      <w:r w:rsidRPr="008662AC">
        <w:rPr>
          <w:spacing w:val="-2"/>
          <w:sz w:val="24"/>
        </w:rPr>
        <w:t>The abundance of smolts (</w:t>
      </w:r>
      <w:r w:rsidRPr="008662AC">
        <w:rPr>
          <w:i/>
          <w:spacing w:val="-2"/>
          <w:sz w:val="24"/>
        </w:rPr>
        <w:t>N</w:t>
      </w:r>
      <w:r w:rsidRPr="008662AC">
        <w:rPr>
          <w:i/>
          <w:spacing w:val="-2"/>
          <w:sz w:val="24"/>
          <w:vertAlign w:val="subscript"/>
        </w:rPr>
        <w:t>S</w:t>
      </w:r>
      <w:r w:rsidRPr="008662AC">
        <w:rPr>
          <w:spacing w:val="-2"/>
          <w:sz w:val="24"/>
        </w:rPr>
        <w:t xml:space="preserve">) </w:t>
      </w:r>
      <w:r>
        <w:rPr>
          <w:spacing w:val="-2"/>
          <w:sz w:val="24"/>
        </w:rPr>
        <w:t>wa</w:t>
      </w:r>
      <w:r w:rsidRPr="008662AC">
        <w:rPr>
          <w:spacing w:val="-2"/>
          <w:sz w:val="24"/>
        </w:rPr>
        <w:t>s estimated as follows:</w:t>
      </w:r>
    </w:p>
    <w:p w:rsidR="0003418B" w:rsidRPr="008662AC" w:rsidRDefault="0003418B" w:rsidP="0003418B">
      <w:pPr>
        <w:tabs>
          <w:tab w:val="center" w:pos="4680"/>
          <w:tab w:val="right" w:pos="9360"/>
        </w:tabs>
      </w:pPr>
      <w:r>
        <w:tab/>
      </w:r>
      <w:r w:rsidRPr="000A16A2">
        <w:rPr>
          <w:position w:val="-28"/>
        </w:rPr>
        <w:object w:dxaOrig="226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45pt;height:32.6pt" o:ole="" fillcolor="window">
            <v:imagedata r:id="rId28" o:title=""/>
          </v:shape>
          <o:OLEObject Type="Embed" ProgID="Equation.3" ShapeID="_x0000_i1025" DrawAspect="Content" ObjectID="_1565006243" r:id="rId29"/>
        </w:object>
      </w:r>
      <w:r>
        <w:t>,</w:t>
      </w:r>
      <w:r w:rsidR="00B455E7">
        <w:tab/>
        <w:t>(1</w:t>
      </w:r>
      <w:r>
        <w:t>)</w:t>
      </w:r>
    </w:p>
    <w:p w:rsidR="0003418B" w:rsidRPr="00B70817" w:rsidRDefault="0003418B" w:rsidP="0003418B">
      <w:proofErr w:type="gramStart"/>
      <w:r w:rsidRPr="009D1A6B">
        <w:t>where</w:t>
      </w:r>
      <w:proofErr w:type="gramEnd"/>
      <w:r w:rsidRPr="009D1A6B">
        <w:t xml:space="preserve"> </w:t>
      </w:r>
      <w:r w:rsidRPr="009D1A6B">
        <w:rPr>
          <w:i/>
        </w:rPr>
        <w:t>M</w:t>
      </w:r>
      <w:r>
        <w:t xml:space="preserve"> is the number of smolts marked</w:t>
      </w:r>
      <w:r w:rsidRPr="009D1A6B">
        <w:t xml:space="preserve"> and released in a year</w:t>
      </w:r>
      <w:r>
        <w:t xml:space="preserve"> and </w:t>
      </w:r>
      <w:r w:rsidRPr="00C3443B">
        <w:rPr>
          <w:i/>
        </w:rPr>
        <w:t>R</w:t>
      </w:r>
      <w:r>
        <w:t xml:space="preserve"> is the number of adipose clip marks in a sample of </w:t>
      </w:r>
      <w:r w:rsidRPr="009D1A6B">
        <w:rPr>
          <w:i/>
        </w:rPr>
        <w:t>C</w:t>
      </w:r>
      <w:r>
        <w:t xml:space="preserve"> </w:t>
      </w:r>
      <w:r w:rsidRPr="009D1A6B">
        <w:t xml:space="preserve">adults inspected </w:t>
      </w:r>
      <w:r>
        <w:t xml:space="preserve">in the escapement </w:t>
      </w:r>
      <w:r w:rsidRPr="009D1A6B">
        <w:t>for marks a year later</w:t>
      </w:r>
      <w:r>
        <w:t xml:space="preserve">. </w:t>
      </w:r>
    </w:p>
    <w:p w:rsidR="0003418B" w:rsidRDefault="0003418B" w:rsidP="0003418B">
      <w:r>
        <w:t xml:space="preserve">In this equation, </w:t>
      </w:r>
      <w:r>
        <w:rPr>
          <w:i/>
          <w:iCs/>
        </w:rPr>
        <w:t>R</w:t>
      </w:r>
      <w:r>
        <w:t xml:space="preserve"> is the random variable, and </w:t>
      </w:r>
      <w:r>
        <w:rPr>
          <w:i/>
          <w:iCs/>
        </w:rPr>
        <w:t>C</w:t>
      </w:r>
      <w:r>
        <w:t xml:space="preserve"> and </w:t>
      </w:r>
      <w:r>
        <w:rPr>
          <w:i/>
          <w:iCs/>
        </w:rPr>
        <w:t>M</w:t>
      </w:r>
      <w:r>
        <w:t xml:space="preserve"> are assumed to be constants. In mark–recapture sampling, </w:t>
      </w:r>
      <w:r>
        <w:rPr>
          <w:i/>
          <w:iCs/>
        </w:rPr>
        <w:t>R</w:t>
      </w:r>
      <w:r>
        <w:t xml:space="preserve"> follows a hyper geometric distribution by definition, which can be approximated with the Poisson distribution (Thompson 1992). By simplifying the Petersen mark–recapture equation, we have</w:t>
      </w:r>
    </w:p>
    <w:p w:rsidR="0003418B" w:rsidRDefault="0003418B" w:rsidP="0003418B">
      <w:pPr>
        <w:tabs>
          <w:tab w:val="center" w:pos="4680"/>
          <w:tab w:val="right" w:pos="9360"/>
        </w:tabs>
      </w:pPr>
      <w:r>
        <w:tab/>
      </w:r>
      <w:r w:rsidRPr="00CF11A2">
        <w:rPr>
          <w:position w:val="-30"/>
        </w:rPr>
        <w:object w:dxaOrig="1080" w:dyaOrig="660">
          <v:shape id="_x0000_i1026" type="#_x0000_t75" style="width:54.35pt;height:32.6pt" o:ole="">
            <v:imagedata r:id="rId30" o:title=""/>
          </v:shape>
          <o:OLEObject Type="Embed" ProgID="Equation.3" ShapeID="_x0000_i1026" DrawAspect="Content" ObjectID="_1565006244" r:id="rId31"/>
        </w:object>
      </w:r>
      <w:r w:rsidR="00B455E7">
        <w:t>.</w:t>
      </w:r>
      <w:r w:rsidR="00B455E7">
        <w:tab/>
        <w:t>(2</w:t>
      </w:r>
      <w:r>
        <w:t>)</w:t>
      </w:r>
    </w:p>
    <w:p w:rsidR="0003418B" w:rsidRDefault="0003418B" w:rsidP="0003418B">
      <w:r>
        <w:t xml:space="preserve">In the Poisson approximation for </w:t>
      </w:r>
      <w:r>
        <w:rPr>
          <w:i/>
          <w:iCs/>
        </w:rPr>
        <w:t>R</w:t>
      </w:r>
      <w:r>
        <w:t>, the mean and variance are the same, so that the variance (</w:t>
      </w:r>
      <w:proofErr w:type="spellStart"/>
      <w:r>
        <w:t>var</w:t>
      </w:r>
      <w:proofErr w:type="spellEnd"/>
      <w:r>
        <w:t xml:space="preserve">), standard error (SE), and coefficient of variation (CV) of </w:t>
      </w:r>
      <w:r w:rsidRPr="00DF3F47">
        <w:rPr>
          <w:position w:val="-26"/>
        </w:rPr>
        <w:object w:dxaOrig="320" w:dyaOrig="639">
          <v:shape id="_x0000_i1027" type="#_x0000_t75" style="width:15.6pt;height:31.9pt" o:ole="">
            <v:imagedata r:id="rId32" o:title=""/>
          </v:shape>
          <o:OLEObject Type="Embed" ProgID="Equation.3" ShapeID="_x0000_i1027" DrawAspect="Content" ObjectID="_1565006245" r:id="rId33"/>
        </w:object>
      </w:r>
      <w:r>
        <w:t xml:space="preserve"> are calculated as follows:</w:t>
      </w:r>
    </w:p>
    <w:p w:rsidR="0003418B" w:rsidRDefault="0003418B" w:rsidP="0003418B">
      <w:pPr>
        <w:tabs>
          <w:tab w:val="center" w:pos="4680"/>
          <w:tab w:val="right" w:pos="9360"/>
        </w:tabs>
      </w:pPr>
      <w:r>
        <w:tab/>
      </w:r>
      <w:r w:rsidRPr="00CF11A2">
        <w:rPr>
          <w:position w:val="-30"/>
        </w:rPr>
        <w:object w:dxaOrig="1860" w:dyaOrig="660">
          <v:shape id="_x0000_i1028" type="#_x0000_t75" style="width:93.05pt;height:32.6pt" o:ole="">
            <v:imagedata r:id="rId34" o:title=""/>
          </v:shape>
          <o:OLEObject Type="Embed" ProgID="Equation.3" ShapeID="_x0000_i1028" DrawAspect="Content" ObjectID="_1565006246" r:id="rId35"/>
        </w:object>
      </w:r>
      <w:r w:rsidR="00B455E7">
        <w:tab/>
        <w:t>(3</w:t>
      </w:r>
      <w:r>
        <w:t>)</w:t>
      </w:r>
    </w:p>
    <w:p w:rsidR="0003418B" w:rsidRDefault="0003418B" w:rsidP="0003418B">
      <w:pPr>
        <w:tabs>
          <w:tab w:val="center" w:pos="4680"/>
          <w:tab w:val="right" w:pos="9360"/>
        </w:tabs>
      </w:pPr>
      <w:r>
        <w:tab/>
      </w:r>
      <w:r w:rsidRPr="00CF11A2">
        <w:rPr>
          <w:position w:val="-30"/>
        </w:rPr>
        <w:object w:dxaOrig="1500" w:dyaOrig="700">
          <v:shape id="_x0000_i1029" type="#_x0000_t75" style="width:74.05pt;height:35.3pt" o:ole="">
            <v:imagedata r:id="rId36" o:title=""/>
          </v:shape>
          <o:OLEObject Type="Embed" ProgID="Equation.3" ShapeID="_x0000_i1029" DrawAspect="Content" ObjectID="_1565006247" r:id="rId37"/>
        </w:object>
      </w:r>
      <w:r w:rsidR="00B455E7">
        <w:t xml:space="preserve">; </w:t>
      </w:r>
      <w:proofErr w:type="gramStart"/>
      <w:r w:rsidR="00B455E7">
        <w:t>and</w:t>
      </w:r>
      <w:proofErr w:type="gramEnd"/>
      <w:r w:rsidR="00B455E7">
        <w:t>,</w:t>
      </w:r>
      <w:r w:rsidR="00B455E7">
        <w:tab/>
        <w:t>(4</w:t>
      </w:r>
      <w:r>
        <w:t>)</w:t>
      </w:r>
    </w:p>
    <w:p w:rsidR="0003418B" w:rsidRDefault="0003418B" w:rsidP="0003418B">
      <w:pPr>
        <w:tabs>
          <w:tab w:val="center" w:pos="4680"/>
          <w:tab w:val="right" w:pos="9360"/>
        </w:tabs>
      </w:pPr>
      <w:r>
        <w:lastRenderedPageBreak/>
        <w:tab/>
      </w:r>
      <w:r w:rsidRPr="00CF11A2">
        <w:rPr>
          <w:position w:val="-30"/>
        </w:rPr>
        <w:object w:dxaOrig="1880" w:dyaOrig="660">
          <v:shape id="_x0000_i1030" type="#_x0000_t75" style="width:93.75pt;height:32.6pt" o:ole="">
            <v:imagedata r:id="rId38" o:title=""/>
          </v:shape>
          <o:OLEObject Type="Embed" ProgID="Equation.3" ShapeID="_x0000_i1030" DrawAspect="Content" ObjectID="_1565006248" r:id="rId39"/>
        </w:object>
      </w:r>
      <w:r w:rsidR="00B455E7">
        <w:t>.</w:t>
      </w:r>
      <w:r w:rsidR="00B455E7">
        <w:tab/>
        <w:t>(5</w:t>
      </w:r>
      <w:r>
        <w:t>)</w:t>
      </w:r>
    </w:p>
    <w:p w:rsidR="0003418B" w:rsidRDefault="0003418B" w:rsidP="0003418B">
      <w:r>
        <w:t>If the numbers of mark</w:t>
      </w:r>
      <w:del w:id="83" w:author="jb" w:date="2017-08-16T12:08:00Z">
        <w:r w:rsidDel="003016CD">
          <w:delText>-</w:delText>
        </w:r>
      </w:del>
      <w:ins w:id="84" w:author="jb" w:date="2017-08-16T12:08:00Z">
        <w:r w:rsidR="003016CD">
          <w:t>–</w:t>
        </w:r>
      </w:ins>
      <w:r>
        <w:t xml:space="preserve">recoveries are moderate or large, the pooled Petersen estimate should meet the criteria outlined above. The distribution for </w:t>
      </w:r>
      <w:r>
        <w:rPr>
          <w:i/>
          <w:iCs/>
        </w:rPr>
        <w:t>R</w:t>
      </w:r>
      <w:r>
        <w:t xml:space="preserve"> can then be approximated with the normal distribution. Under these circumstances, we will assume </w:t>
      </w:r>
      <w:r w:rsidRPr="00CF11A2">
        <w:rPr>
          <w:position w:val="-30"/>
        </w:rPr>
        <w:object w:dxaOrig="420" w:dyaOrig="660">
          <v:shape id="_x0000_i1031" type="#_x0000_t75" style="width:21.05pt;height:32.6pt" o:ole="">
            <v:imagedata r:id="rId40" o:title=""/>
          </v:shape>
          <o:OLEObject Type="Embed" ProgID="Equation.3" ShapeID="_x0000_i1031" DrawAspect="Content" ObjectID="_1565006249" r:id="rId41"/>
        </w:object>
      </w:r>
      <w:r>
        <w:t xml:space="preserve"> is approximately normally distributed, and we will generate 95% confidence intervals for </w:t>
      </w:r>
      <w:r w:rsidRPr="00CF11A2">
        <w:rPr>
          <w:position w:val="-28"/>
        </w:rPr>
        <w:object w:dxaOrig="420" w:dyaOrig="639">
          <v:shape id="_x0000_i1032" type="#_x0000_t75" style="width:21.05pt;height:31.9pt" o:ole="">
            <v:imagedata r:id="rId42" o:title=""/>
          </v:shape>
          <o:OLEObject Type="Embed" ProgID="Equation.3" ShapeID="_x0000_i1032" DrawAspect="Content" ObjectID="_1565006250" r:id="rId43"/>
        </w:object>
      </w:r>
      <w:r>
        <w:t xml:space="preserve"> as,</w:t>
      </w:r>
    </w:p>
    <w:p w:rsidR="0003418B" w:rsidRDefault="0003418B" w:rsidP="0003418B">
      <w:pPr>
        <w:tabs>
          <w:tab w:val="center" w:pos="4680"/>
          <w:tab w:val="right" w:pos="9360"/>
        </w:tabs>
      </w:pPr>
      <w:r>
        <w:tab/>
      </w:r>
      <w:r w:rsidRPr="00CF11A2">
        <w:rPr>
          <w:position w:val="-30"/>
        </w:rPr>
        <w:object w:dxaOrig="1880" w:dyaOrig="660">
          <v:shape id="_x0000_i1033" type="#_x0000_t75" style="width:93.75pt;height:32.6pt" o:ole="">
            <v:imagedata r:id="rId44" o:title=""/>
          </v:shape>
          <o:OLEObject Type="Embed" ProgID="Equation.3" ShapeID="_x0000_i1033" DrawAspect="Content" ObjectID="_1565006251" r:id="rId45"/>
        </w:object>
      </w:r>
      <w:r w:rsidR="00B455E7">
        <w:t>.</w:t>
      </w:r>
      <w:r w:rsidR="00B455E7">
        <w:tab/>
        <w:t>(6</w:t>
      </w:r>
      <w:r>
        <w:t>)</w:t>
      </w:r>
    </w:p>
    <w:p w:rsidR="0003418B" w:rsidRDefault="0003418B" w:rsidP="0003418B">
      <w:r>
        <w:t xml:space="preserve">Finally, 95% confidence intervals for </w:t>
      </w:r>
      <w:r>
        <w:rPr>
          <w:i/>
          <w:iCs/>
        </w:rPr>
        <w:t>N</w:t>
      </w:r>
      <w:r>
        <w:rPr>
          <w:i/>
          <w:iCs/>
          <w:vertAlign w:val="subscript"/>
        </w:rPr>
        <w:t>S</w:t>
      </w:r>
      <w:r>
        <w:t xml:space="preserve"> will be generated by inverting the confidence intervals for</w:t>
      </w:r>
      <w:r w:rsidRPr="00CF11A2">
        <w:rPr>
          <w:position w:val="-28"/>
        </w:rPr>
        <w:object w:dxaOrig="420" w:dyaOrig="639">
          <v:shape id="_x0000_i1034" type="#_x0000_t75" style="width:21.05pt;height:31.9pt" o:ole="">
            <v:imagedata r:id="rId46" o:title=""/>
          </v:shape>
          <o:OLEObject Type="Embed" ProgID="Equation.3" ShapeID="_x0000_i1034" DrawAspect="Content" ObjectID="_1565006252" r:id="rId47"/>
        </w:object>
      </w:r>
      <w:r>
        <w:t>.</w:t>
      </w:r>
    </w:p>
    <w:p w:rsidR="0003418B" w:rsidRDefault="0003418B" w:rsidP="0003418B">
      <w:pPr>
        <w:pStyle w:val="BodyText"/>
        <w:tabs>
          <w:tab w:val="left" w:pos="-1440"/>
          <w:tab w:val="left" w:pos="-720"/>
          <w:tab w:val="left" w:pos="0"/>
          <w:tab w:val="left" w:pos="324"/>
          <w:tab w:val="left" w:pos="720"/>
          <w:tab w:val="left" w:pos="907"/>
          <w:tab w:val="left" w:pos="1440"/>
        </w:tabs>
        <w:spacing w:after="0"/>
        <w:rPr>
          <w:sz w:val="24"/>
        </w:rPr>
      </w:pPr>
      <w:r>
        <w:rPr>
          <w:sz w:val="24"/>
        </w:rPr>
        <w:t xml:space="preserve">In cases </w:t>
      </w:r>
      <w:del w:id="85" w:author="jb" w:date="2017-08-16T12:11:00Z">
        <w:r w:rsidDel="003016CD">
          <w:rPr>
            <w:sz w:val="24"/>
          </w:rPr>
          <w:delText>in which there were</w:delText>
        </w:r>
      </w:del>
      <w:ins w:id="86" w:author="jb" w:date="2017-08-16T12:11:00Z">
        <w:r w:rsidR="003016CD">
          <w:rPr>
            <w:sz w:val="24"/>
          </w:rPr>
          <w:t>with</w:t>
        </w:r>
      </w:ins>
      <w:r>
        <w:rPr>
          <w:sz w:val="24"/>
        </w:rPr>
        <w:t xml:space="preserve"> returning adipose clipped adults from releases that were not representative of the smolt migration (such as half-length tagged fry), it was necessary to substitute an estimate of </w:t>
      </w:r>
      <w:r w:rsidRPr="001575A9">
        <w:rPr>
          <w:i/>
        </w:rPr>
        <w:t>R</w:t>
      </w:r>
      <w:r>
        <w:t xml:space="preserve"> </w:t>
      </w:r>
      <w:r>
        <w:rPr>
          <w:sz w:val="24"/>
        </w:rPr>
        <w:t xml:space="preserve">by multiplying the number of adipose clips in the escapement sample by the proportion of random and select fishery recoveries that were from representative smolts </w:t>
      </w:r>
      <w:r w:rsidRPr="009D1A6B">
        <w:rPr>
          <w:spacing w:val="-2"/>
          <w:sz w:val="24"/>
        </w:rPr>
        <w:t>(</w:t>
      </w:r>
      <w:r>
        <w:rPr>
          <w:i/>
          <w:spacing w:val="-2"/>
          <w:sz w:val="24"/>
        </w:rPr>
        <w:t>F</w:t>
      </w:r>
      <w:r>
        <w:rPr>
          <w:i/>
          <w:spacing w:val="-2"/>
          <w:sz w:val="24"/>
          <w:vertAlign w:val="subscript"/>
        </w:rPr>
        <w:t>S</w:t>
      </w:r>
      <w:r>
        <w:rPr>
          <w:spacing w:val="-2"/>
          <w:sz w:val="24"/>
        </w:rPr>
        <w:t>) compared with recoveries from other release groups (</w:t>
      </w:r>
      <w:r>
        <w:rPr>
          <w:i/>
          <w:spacing w:val="-2"/>
          <w:sz w:val="24"/>
        </w:rPr>
        <w:t>F</w:t>
      </w:r>
      <w:r w:rsidRPr="00B03C6C">
        <w:rPr>
          <w:i/>
          <w:spacing w:val="-2"/>
          <w:sz w:val="24"/>
          <w:vertAlign w:val="subscript"/>
        </w:rPr>
        <w:t>O</w:t>
      </w:r>
      <w:r>
        <w:rPr>
          <w:spacing w:val="-2"/>
          <w:sz w:val="24"/>
        </w:rPr>
        <w:t xml:space="preserve">) including emergent fry, </w:t>
      </w:r>
      <w:proofErr w:type="spellStart"/>
      <w:r>
        <w:rPr>
          <w:spacing w:val="-2"/>
          <w:sz w:val="24"/>
        </w:rPr>
        <w:t>presmolts</w:t>
      </w:r>
      <w:proofErr w:type="spellEnd"/>
      <w:r>
        <w:rPr>
          <w:spacing w:val="-2"/>
          <w:sz w:val="24"/>
        </w:rPr>
        <w:t xml:space="preserve">, and mixtures of smolts and </w:t>
      </w:r>
      <w:proofErr w:type="spellStart"/>
      <w:r>
        <w:rPr>
          <w:spacing w:val="-2"/>
          <w:sz w:val="24"/>
        </w:rPr>
        <w:t>presmolts</w:t>
      </w:r>
      <w:proofErr w:type="spellEnd"/>
      <w:r>
        <w:rPr>
          <w:sz w:val="24"/>
        </w:rPr>
        <w:t>:</w:t>
      </w:r>
    </w:p>
    <w:p w:rsidR="0003418B" w:rsidRDefault="0003418B" w:rsidP="0003418B">
      <w:pPr>
        <w:tabs>
          <w:tab w:val="center" w:pos="4680"/>
          <w:tab w:val="right" w:pos="9360"/>
        </w:tabs>
      </w:pPr>
      <w:r>
        <w:tab/>
      </w:r>
      <w:r w:rsidRPr="001575A9">
        <w:rPr>
          <w:position w:val="-30"/>
        </w:rPr>
        <w:object w:dxaOrig="1520" w:dyaOrig="700">
          <v:shape id="_x0000_i1035" type="#_x0000_t75" style="width:76.1pt;height:35.3pt" o:ole="" fillcolor="window">
            <v:imagedata r:id="rId48" o:title=""/>
          </v:shape>
          <o:OLEObject Type="Embed" ProgID="Equation.3" ShapeID="_x0000_i1035" DrawAspect="Content" ObjectID="_1565006253" r:id="rId49"/>
        </w:object>
      </w:r>
      <w:r w:rsidR="00B455E7">
        <w:t>.</w:t>
      </w:r>
      <w:r w:rsidR="00B455E7">
        <w:tab/>
        <w:t>(7</w:t>
      </w:r>
      <w:r>
        <w:t>)</w:t>
      </w:r>
    </w:p>
    <w:p w:rsidR="0003418B" w:rsidRDefault="0003418B" w:rsidP="0003418B">
      <w:r w:rsidRPr="00B70817">
        <w:rPr>
          <w:i/>
        </w:rPr>
        <w:t>M</w:t>
      </w:r>
      <w:r>
        <w:t xml:space="preserve"> represents the number of adipose clipped fish released without an adjustment for estimated tag loss at the time of release. Tag loss was estimated based on the proportion of fish in the escapement that registered no signal with the field detector and were found not to contain a tag upon further examination at the tag lab under an inherent assumption of no natural incidence of adipose clips (i.e., missing adipose fins). Tag loss was assumed to be equal among all tagged groups unless a substantial difference in tag retention was evident at the time of release (e.g., if estimated tag loss was zero for representative smolts and 8% for emergent fry). In those few cases, an exception was made to the equal loss assumption and all tag loss was attributed to the group with evident high loss, usually the emergent fry group. Potential error introduced by the assumption about the distribution of tag loss was minimal because fish tagged as representative smolts typically had a very high retention rate approaching 100% and greatly dominated recoveries among tagged adults.</w:t>
      </w:r>
    </w:p>
    <w:p w:rsidR="0003418B" w:rsidRDefault="0003418B" w:rsidP="0003418B">
      <w:proofErr w:type="spellStart"/>
      <w:r>
        <w:t>Presmolt</w:t>
      </w:r>
      <w:proofErr w:type="spellEnd"/>
      <w:r>
        <w:t xml:space="preserve">–adult and smolt–adult survival rates were estimated for the 1990 adult return based on </w:t>
      </w:r>
      <w:proofErr w:type="spellStart"/>
      <w:r>
        <w:t>presmolts</w:t>
      </w:r>
      <w:proofErr w:type="spellEnd"/>
      <w:r>
        <w:t xml:space="preserve"> tagged in 1988 and smolts tagged in 1989. Smolt Abundance in 1973, 1977, 1978, 1981, 1982, and 1984–1988 was estimated by assuming that the ratio of </w:t>
      </w:r>
      <w:proofErr w:type="spellStart"/>
      <w:r>
        <w:t>presmolt</w:t>
      </w:r>
      <w:proofErr w:type="spellEnd"/>
      <w:r>
        <w:t>–adult survival rate and smolt–adult survival rate remained constant at the same level as for the 1990 return. Smolt production (</w:t>
      </w:r>
      <w:r w:rsidRPr="003624C6">
        <w:rPr>
          <w:position w:val="-14"/>
        </w:rPr>
        <w:object w:dxaOrig="520" w:dyaOrig="420">
          <v:shape id="_x0000_i1036" type="#_x0000_t75" style="width:26.5pt;height:21.05pt" o:ole="" fillcolor="window">
            <v:imagedata r:id="rId50" o:title=""/>
          </v:shape>
          <o:OLEObject Type="Embed" ProgID="Equation.3" ShapeID="_x0000_i1036" DrawAspect="Content" ObjectID="_1565006254" r:id="rId51"/>
        </w:object>
      </w:r>
      <w:r>
        <w:t>) for other smolt migration years prior to 1989 was estimated by dividing the estimated total adult return (</w:t>
      </w:r>
      <w:r w:rsidRPr="00220DFB">
        <w:rPr>
          <w:spacing w:val="2"/>
          <w:position w:val="-14"/>
          <w:sz w:val="22"/>
          <w:szCs w:val="22"/>
        </w:rPr>
        <w:object w:dxaOrig="639" w:dyaOrig="400">
          <v:shape id="_x0000_i1037" type="#_x0000_t75" style="width:31.9pt;height:20.4pt" o:ole="" fillcolor="window">
            <v:imagedata r:id="rId52" o:title=""/>
          </v:shape>
          <o:OLEObject Type="Embed" ProgID="Equation.3" ShapeID="_x0000_i1037" DrawAspect="Content" ObjectID="_1565006255" r:id="rId53"/>
        </w:object>
      </w:r>
      <w:r>
        <w:rPr>
          <w:spacing w:val="2"/>
        </w:rPr>
        <w:t>)</w:t>
      </w:r>
      <w:r>
        <w:t xml:space="preserve"> by the associated </w:t>
      </w:r>
      <w:proofErr w:type="spellStart"/>
      <w:r>
        <w:t>presmolt</w:t>
      </w:r>
      <w:proofErr w:type="spellEnd"/>
      <w:r>
        <w:t>–adult survival rate (</w:t>
      </w:r>
      <w:r w:rsidRPr="00A905E1">
        <w:rPr>
          <w:position w:val="-14"/>
        </w:rPr>
        <w:object w:dxaOrig="580" w:dyaOrig="400">
          <v:shape id="_x0000_i1038" type="#_x0000_t75" style="width:29.2pt;height:20.4pt" o:ole="" fillcolor="window">
            <v:imagedata r:id="rId54" o:title=""/>
          </v:shape>
          <o:OLEObject Type="Embed" ProgID="Equation.3" ShapeID="_x0000_i1038" DrawAspect="Content" ObjectID="_1565006256" r:id="rId55"/>
        </w:object>
      </w:r>
      <w:r>
        <w:t xml:space="preserve">) </w:t>
      </w:r>
      <w:r>
        <w:lastRenderedPageBreak/>
        <w:t xml:space="preserve">and multiplying the result by the survival rate of 1988 </w:t>
      </w:r>
      <w:proofErr w:type="spellStart"/>
      <w:r>
        <w:t>presmolts</w:t>
      </w:r>
      <w:proofErr w:type="spellEnd"/>
      <w:r>
        <w:t xml:space="preserve"> (</w:t>
      </w:r>
      <w:r w:rsidRPr="00782FE4">
        <w:rPr>
          <w:position w:val="-14"/>
          <w:sz w:val="22"/>
          <w:szCs w:val="22"/>
        </w:rPr>
        <w:object w:dxaOrig="680" w:dyaOrig="400">
          <v:shape id="_x0000_i1039" type="#_x0000_t75" style="width:33.95pt;height:20.4pt" o:ole="" fillcolor="window">
            <v:imagedata r:id="rId56" o:title=""/>
          </v:shape>
          <o:OLEObject Type="Embed" ProgID="Equation.3" ShapeID="_x0000_i1039" DrawAspect="Content" ObjectID="_1565006257" r:id="rId57"/>
        </w:object>
      </w:r>
      <w:r>
        <w:t>) over the survival rate of 1989 smolts (</w:t>
      </w:r>
      <w:r w:rsidRPr="00A905E1">
        <w:rPr>
          <w:position w:val="-14"/>
        </w:rPr>
        <w:object w:dxaOrig="639" w:dyaOrig="400">
          <v:shape id="_x0000_i1040" type="#_x0000_t75" style="width:31.9pt;height:20.4pt" o:ole="" fillcolor="window">
            <v:imagedata r:id="rId58" o:title=""/>
          </v:shape>
          <o:OLEObject Type="Embed" ProgID="Equation.3" ShapeID="_x0000_i1040" DrawAspect="Content" ObjectID="_1565006258" r:id="rId59"/>
        </w:object>
      </w:r>
      <w:r>
        <w:t>):</w:t>
      </w:r>
    </w:p>
    <w:p w:rsidR="0003418B" w:rsidRDefault="0003418B" w:rsidP="0003418B">
      <w:pPr>
        <w:tabs>
          <w:tab w:val="center" w:pos="4680"/>
          <w:tab w:val="right" w:pos="9360"/>
        </w:tabs>
      </w:pPr>
      <w:r>
        <w:tab/>
      </w:r>
      <w:r w:rsidRPr="00C0241F">
        <w:rPr>
          <w:position w:val="-34"/>
        </w:rPr>
        <w:object w:dxaOrig="2439" w:dyaOrig="800">
          <v:shape id="_x0000_i1041" type="#_x0000_t75" style="width:122.25pt;height:40.1pt" o:ole="" fillcolor="window">
            <v:imagedata r:id="rId60" o:title=""/>
          </v:shape>
          <o:OLEObject Type="Embed" ProgID="Equation.3" ShapeID="_x0000_i1041" DrawAspect="Content" ObjectID="_1565006259" r:id="rId61"/>
        </w:object>
      </w:r>
      <w:r w:rsidR="00B455E7">
        <w:t>.</w:t>
      </w:r>
      <w:r w:rsidR="00B455E7">
        <w:tab/>
        <w:t>(8</w:t>
      </w:r>
      <w:r>
        <w:t>)</w:t>
      </w:r>
    </w:p>
    <w:p w:rsidR="0003418B" w:rsidRDefault="0003418B" w:rsidP="0003418B">
      <w:pPr>
        <w:pStyle w:val="Heading3"/>
      </w:pPr>
      <w:bookmarkStart w:id="87" w:name="_Toc487200824"/>
      <w:r>
        <w:t xml:space="preserve">Relationships </w:t>
      </w:r>
      <w:proofErr w:type="gramStart"/>
      <w:r>
        <w:t>Between</w:t>
      </w:r>
      <w:proofErr w:type="gramEnd"/>
      <w:r>
        <w:t xml:space="preserve"> Climate and Smolt Production</w:t>
      </w:r>
      <w:bookmarkEnd w:id="87"/>
    </w:p>
    <w:p w:rsidR="0003418B" w:rsidRDefault="0003418B" w:rsidP="0003418B">
      <w:r w:rsidRPr="0006145F">
        <w:t xml:space="preserve">Results of a number of studies </w:t>
      </w:r>
      <w:r>
        <w:t xml:space="preserve">of coho salmon populations </w:t>
      </w:r>
      <w:r w:rsidRPr="0006145F">
        <w:t xml:space="preserve">have indicated a positive relationship between precipitation </w:t>
      </w:r>
      <w:proofErr w:type="gramStart"/>
      <w:r w:rsidRPr="0006145F">
        <w:t>or</w:t>
      </w:r>
      <w:proofErr w:type="gramEnd"/>
      <w:r w:rsidRPr="0006145F">
        <w:t xml:space="preserve"> streamflow during the rearing period and smolt production (</w:t>
      </w:r>
      <w:r>
        <w:t xml:space="preserve">Smoker 1955; </w:t>
      </w:r>
      <w:r w:rsidRPr="0006145F">
        <w:t xml:space="preserve">Mathews and Olson 1973; </w:t>
      </w:r>
      <w:proofErr w:type="spellStart"/>
      <w:r w:rsidRPr="0006145F">
        <w:t>Scarnecchia</w:t>
      </w:r>
      <w:proofErr w:type="spellEnd"/>
      <w:r w:rsidRPr="0006145F">
        <w:t xml:space="preserve"> 1981; Law</w:t>
      </w:r>
      <w:r>
        <w:t>son et al. 2004). Greater summer and fall precipitation increases stream flow and the area of wetted habitat available to juvenile coho salmon during a period of rapid growth. In contrast, e</w:t>
      </w:r>
      <w:r w:rsidRPr="0006145F">
        <w:t>xtended peri</w:t>
      </w:r>
      <w:r>
        <w:t xml:space="preserve">ods with low precipitation may result in elevated temperatures that may </w:t>
      </w:r>
      <w:r w:rsidRPr="0006145F">
        <w:t xml:space="preserve">reduce </w:t>
      </w:r>
      <w:r>
        <w:t>growth and increase mortality of fry and juveniles confined within more restricted rearing habitat</w:t>
      </w:r>
      <w:r w:rsidRPr="0006145F">
        <w:t xml:space="preserve">. These conditions may result in reduced growth associated with increased competition for food and a higher metabolic rate, combined with potential for increased predation when fish are more concentrated. </w:t>
      </w:r>
      <w:r>
        <w:t xml:space="preserve">The data time series </w:t>
      </w:r>
      <w:r w:rsidRPr="0006145F">
        <w:t>fo</w:t>
      </w:r>
      <w:r>
        <w:t xml:space="preserve">r the Berners River presents an </w:t>
      </w:r>
      <w:r w:rsidRPr="0006145F">
        <w:t>opportunity to exa</w:t>
      </w:r>
      <w:r>
        <w:t xml:space="preserve">mine the relationship between </w:t>
      </w:r>
      <w:r w:rsidRPr="0006145F">
        <w:t>local indicator</w:t>
      </w:r>
      <w:r>
        <w:t>s</w:t>
      </w:r>
      <w:r w:rsidRPr="0006145F">
        <w:t xml:space="preserve"> of precipitation and subsequent smolt production</w:t>
      </w:r>
      <w:r>
        <w:t xml:space="preserve"> from mainland river habitat in northern Southeast Alaska</w:t>
      </w:r>
      <w:r w:rsidRPr="0006145F">
        <w:t>.</w:t>
      </w:r>
      <w:r w:rsidRPr="0085371B">
        <w:t xml:space="preserve"> </w:t>
      </w:r>
      <w:r>
        <w:t xml:space="preserve"> </w:t>
      </w:r>
    </w:p>
    <w:p w:rsidR="0003418B" w:rsidRDefault="0003418B" w:rsidP="0003418B">
      <w:r>
        <w:t xml:space="preserve">Shaul et al. (2011) found that, during years prior to the mid-2000s, a strong correlation existed between smolt production and total precipitation at the Juneau Airport during summer and fall (July–November). We updated this data series using monthly total </w:t>
      </w:r>
      <w:r w:rsidRPr="0006145F">
        <w:t>pre</w:t>
      </w:r>
      <w:r>
        <w:t>cipitation</w:t>
      </w:r>
      <w:r w:rsidRPr="0006145F">
        <w:t xml:space="preserve"> </w:t>
      </w:r>
      <w:r>
        <w:t>data for the</w:t>
      </w:r>
      <w:r w:rsidRPr="0006145F">
        <w:t xml:space="preserve"> Juneau International Airport </w:t>
      </w:r>
      <w:r>
        <w:t xml:space="preserve">obtained </w:t>
      </w:r>
      <w:r w:rsidRPr="0006145F">
        <w:t>from the U.S. National W</w:t>
      </w:r>
      <w:r>
        <w:t>eather Service</w:t>
      </w:r>
      <w:r w:rsidRPr="00DE5893">
        <w:t xml:space="preserve"> </w:t>
      </w:r>
      <w:r>
        <w:t>(</w:t>
      </w:r>
      <w:hyperlink r:id="rId62" w:history="1">
        <w:r w:rsidRPr="00E50ECA">
          <w:rPr>
            <w:rStyle w:val="Hyperlink"/>
          </w:rPr>
          <w:t>https://www.ncdc.noaa.gov/cdo-web</w:t>
        </w:r>
      </w:hyperlink>
      <w:r>
        <w:t xml:space="preserve">). We then examined relationships with smolt production in the following year, </w:t>
      </w:r>
      <w:r w:rsidRPr="0006145F">
        <w:t>comput</w:t>
      </w:r>
      <w:r>
        <w:t>ing</w:t>
      </w:r>
      <w:r w:rsidRPr="0006145F">
        <w:t xml:space="preserve"> values for </w:t>
      </w:r>
      <w:r w:rsidRPr="00DA436A">
        <w:rPr>
          <w:i/>
        </w:rPr>
        <w:t>R</w:t>
      </w:r>
      <w:r w:rsidRPr="00BF3FEB">
        <w:rPr>
          <w:vertAlign w:val="superscript"/>
        </w:rPr>
        <w:t>2</w:t>
      </w:r>
      <w:r w:rsidRPr="0006145F">
        <w:t xml:space="preserve"> and </w:t>
      </w:r>
      <w:r w:rsidRPr="00DA436A">
        <w:rPr>
          <w:i/>
        </w:rPr>
        <w:t>p</w:t>
      </w:r>
      <w:r w:rsidRPr="0006145F">
        <w:t xml:space="preserve"> for the linear relationships between the independent variable (precipitation in cm) and the dependent variable (number of smolts).</w:t>
      </w:r>
      <w:r>
        <w:t xml:space="preserve"> In addition, we examined winter and spring temperature records from the Juneau Airport for patterns and correlations with smolt production under the hypothesis that a</w:t>
      </w:r>
      <w:r w:rsidRPr="005216D1">
        <w:t xml:space="preserve"> </w:t>
      </w:r>
      <w:r>
        <w:t xml:space="preserve">post-2004 </w:t>
      </w:r>
      <w:r w:rsidRPr="005216D1">
        <w:t>decline in smolt</w:t>
      </w:r>
      <w:r>
        <w:t xml:space="preserve"> abundance (and deteriorated relationship with summer–fall precipitation) may be explained by emergence of winter–spring freshwater mortality as a primary bottleneck affecting smolt production during the recent cool period.</w:t>
      </w:r>
    </w:p>
    <w:p w:rsidR="00D40E03" w:rsidRDefault="00D40E03" w:rsidP="00D40E03">
      <w:pPr>
        <w:pStyle w:val="Heading2"/>
      </w:pPr>
      <w:bookmarkStart w:id="88" w:name="_Toc487200825"/>
      <w:r>
        <w:t>Adult Escapement</w:t>
      </w:r>
      <w:bookmarkEnd w:id="88"/>
    </w:p>
    <w:p w:rsidR="00D40E03" w:rsidRDefault="00D40E03" w:rsidP="00D40E03">
      <w:r>
        <w:t>Adult escapement assessment in the Berners River is based on an extensive foot survey of the upper drainage, supplemented with the use of helicopter surveys to observe coho salmon in the middle and lower sections of the drainage.</w:t>
      </w:r>
    </w:p>
    <w:p w:rsidR="00AC5F9E" w:rsidRDefault="00AC5F9E" w:rsidP="00AC5F9E">
      <w:pPr>
        <w:pStyle w:val="Heading3"/>
      </w:pPr>
      <w:bookmarkStart w:id="89" w:name="_Toc487200826"/>
      <w:r>
        <w:t>Escapement Surveys</w:t>
      </w:r>
      <w:bookmarkEnd w:id="89"/>
    </w:p>
    <w:p w:rsidR="00A36C5E" w:rsidRDefault="00AC5F9E" w:rsidP="00AC5F9E">
      <w:r w:rsidRPr="00243D20">
        <w:t xml:space="preserve">An escapement survey and sampling trip was conducted </w:t>
      </w:r>
      <w:ins w:id="90" w:author="jb" w:date="2017-08-16T12:21:00Z">
        <w:r w:rsidR="00A2734C" w:rsidRPr="00243D20">
          <w:t xml:space="preserve">annually </w:t>
        </w:r>
      </w:ins>
      <w:r w:rsidRPr="00243D20">
        <w:t xml:space="preserve">on the upper Berners River </w:t>
      </w:r>
      <w:del w:id="91" w:author="jb" w:date="2017-08-16T12:21:00Z">
        <w:r w:rsidRPr="00243D20" w:rsidDel="00A2734C">
          <w:delText xml:space="preserve">annually </w:delText>
        </w:r>
      </w:del>
      <w:r w:rsidRPr="00243D20">
        <w:t>between mid-October and early November</w:t>
      </w:r>
      <w:r w:rsidR="00D40E03">
        <w:t xml:space="preserve"> from 1982 to 2014</w:t>
      </w:r>
      <w:r w:rsidRPr="00243D20">
        <w:t>. With the exception of a 4-day trip in 1984, when no biological sampling was conducted, the sur</w:t>
      </w:r>
      <w:r>
        <w:t>vey and sampling trips were</w:t>
      </w:r>
      <w:r w:rsidRPr="00243D20">
        <w:t xml:space="preserve"> planned for a period of 10 days in duration. In the early to mid-1980s, the surveys were conducted </w:t>
      </w:r>
      <w:r>
        <w:t xml:space="preserve">over a period of several days </w:t>
      </w:r>
      <w:r w:rsidR="0037204B">
        <w:t>during which</w:t>
      </w:r>
      <w:r w:rsidR="0037204B" w:rsidRPr="00243D20">
        <w:t xml:space="preserve"> </w:t>
      </w:r>
      <w:r w:rsidRPr="00243D20">
        <w:t>the camp location and sampling operations were moved progressively downstream.</w:t>
      </w:r>
      <w:r w:rsidR="00244519">
        <w:t xml:space="preserve"> B</w:t>
      </w:r>
      <w:r w:rsidRPr="00243D20">
        <w:t xml:space="preserve">eginning in 1987, the camp was centrally located </w:t>
      </w:r>
      <w:r w:rsidRPr="00243D20">
        <w:lastRenderedPageBreak/>
        <w:t xml:space="preserve">within the survey area (Figure </w:t>
      </w:r>
      <w:r>
        <w:t xml:space="preserve">1) and surveys were thenceforth </w:t>
      </w:r>
      <w:r w:rsidRPr="00243D20">
        <w:t>conducted upstream and downstream</w:t>
      </w:r>
      <w:r w:rsidR="0037204B">
        <w:t xml:space="preserve"> from camp</w:t>
      </w:r>
      <w:r w:rsidRPr="00243D20">
        <w:t xml:space="preserve"> on sequential days whenever weather conditions permitted. </w:t>
      </w:r>
    </w:p>
    <w:p w:rsidR="007D5E25" w:rsidRPr="00243D20" w:rsidRDefault="007D5E25" w:rsidP="007D5E25">
      <w:r w:rsidRPr="00243D20">
        <w:t xml:space="preserve">The 1982 trip was conducted in early November. However, earlier-timed surveys appeared to provide a more complete count, on average, and greater flexibility to respond to changing weather and water conditions. The objective was to survey when fish were most visible </w:t>
      </w:r>
      <w:r>
        <w:t xml:space="preserve">while </w:t>
      </w:r>
      <w:r w:rsidRPr="00243D20">
        <w:t xml:space="preserve">concentrated in upper pools close to spawning areas but before a large proportion had begun spawning. October 19 emerged as a target date for initiation of the survey based on the observation that the majority of the run typically holds in water within the foot survey area, with only a limited number of fish holding below the foot survey area </w:t>
      </w:r>
      <w:r>
        <w:t xml:space="preserve">or actively spawning </w:t>
      </w:r>
      <w:r w:rsidRPr="00243D20">
        <w:t>by that date. During 1989</w:t>
      </w:r>
      <w:r>
        <w:t>–</w:t>
      </w:r>
      <w:r w:rsidRPr="00243D20">
        <w:t>2014, the surveys were all conducted between October 17 and 27, and occurred on average during October 20–21</w:t>
      </w:r>
      <w:r>
        <w:t xml:space="preserve"> (Appendix A1)</w:t>
      </w:r>
      <w:r w:rsidRPr="00243D20">
        <w:t>.</w:t>
      </w:r>
    </w:p>
    <w:p w:rsidR="007D5E25" w:rsidRDefault="007D5E25" w:rsidP="007D5E25">
      <w:r w:rsidRPr="00D178CF">
        <w:t>Access to the camp in the upper drainage was by helicopter. The main river and Brown Slough were surveyed during the flight to camp and sometimes during the flight out at the end of the trip.</w:t>
      </w:r>
      <w:r>
        <w:t xml:space="preserve"> The fall crew drove to Echo Cove where they met a helicopter pilot who transported them and their gear to camp in two trips, including one while slinging a cargo net. During the trip with only an internal load, the river was surveyed upstream beginning where the clearest water from the Berners River proper enters Berners Bay on the west side and proceeding upstream. Fish were rarely observed below the confluence with the Lace River, but were present in some years in four pools between the confluence and the entrance to Brown Slough. The survey continued from the confluence with Brown Slough up the west side of the valley to near Side Pond (Figure 1), where it diverted to Brown Slough and occasional holding areas for </w:t>
      </w:r>
      <w:proofErr w:type="spellStart"/>
      <w:r>
        <w:t>spawners</w:t>
      </w:r>
      <w:proofErr w:type="spellEnd"/>
      <w:r>
        <w:t xml:space="preserve"> from just below Side Pond to above </w:t>
      </w:r>
      <w:proofErr w:type="spellStart"/>
      <w:r>
        <w:t>Det’s</w:t>
      </w:r>
      <w:proofErr w:type="spellEnd"/>
      <w:r>
        <w:t xml:space="preserve"> Pond, before returning and continuing along the original route up the main channel. The survey then proceeded along the main flow past Sockeye Lake, following the main channel to the east side of the valley past Berners Lake and ended at the Divergence. The flight then proceeded southeast to observe the Cliff Pool and waters leading downstream toward the main channel, where the helicopter turned and flew directly upstream to the fall camp. Pools below the foot survey area that have commonly been occupied by adult coho salmon were re-examined on the flight out at the end of the trip.</w:t>
      </w:r>
    </w:p>
    <w:p w:rsidR="00243D20" w:rsidRPr="00243D20" w:rsidRDefault="00243D20" w:rsidP="00243D20">
      <w:r w:rsidRPr="00243D20">
        <w:t>Beginning in 1987, a thorough escapement survey of the upper river was conducted by foot immediately after arrival, water conditions permitting. An additional</w:t>
      </w:r>
      <w:r w:rsidR="007071F4">
        <w:t xml:space="preserve"> later survey was conducted </w:t>
      </w:r>
      <w:r w:rsidRPr="00243D20">
        <w:t>if there was ev</w:t>
      </w:r>
      <w:r w:rsidR="00AC49C6">
        <w:t>idence that additional fish had</w:t>
      </w:r>
      <w:r w:rsidRPr="00243D20">
        <w:t xml:space="preserve"> moved into the upper river. The survey area was </w:t>
      </w:r>
      <w:r w:rsidR="00AC49C6">
        <w:t xml:space="preserve">usually </w:t>
      </w:r>
      <w:r w:rsidRPr="00243D20">
        <w:t>covered in two sequential days, from camp to the headwaters on the first day and downstream on the second day. The upper survey area includes the east branch (Spring Creek) all the way to its origin in a spring</w:t>
      </w:r>
      <w:r w:rsidR="00AC49C6">
        <w:t>,</w:t>
      </w:r>
      <w:r w:rsidRPr="00243D20">
        <w:t xml:space="preserve"> and the west branch to a distance of approximately 2 km above the fork</w:t>
      </w:r>
      <w:r w:rsidR="003A5F9E">
        <w:t xml:space="preserve"> (Appendix G3)</w:t>
      </w:r>
      <w:r w:rsidRPr="00243D20">
        <w:t>.</w:t>
      </w:r>
      <w:r w:rsidR="009408CF">
        <w:t xml:space="preserve"> I</w:t>
      </w:r>
      <w:r w:rsidRPr="00243D20">
        <w:t>n some years</w:t>
      </w:r>
      <w:r w:rsidR="009408CF">
        <w:t>,</w:t>
      </w:r>
      <w:r w:rsidRPr="00243D20">
        <w:t xml:space="preserve"> the crew was dropped off by the helicopter at the headwaters forks</w:t>
      </w:r>
      <w:r w:rsidR="009408CF">
        <w:t>, t</w:t>
      </w:r>
      <w:r w:rsidR="009408CF" w:rsidRPr="00243D20">
        <w:t>ime an</w:t>
      </w:r>
      <w:r w:rsidR="009408CF">
        <w:t>d water conditions permitting</w:t>
      </w:r>
      <w:r w:rsidRPr="00243D20">
        <w:t>. They surveyed Spring Creek first and then crossed the valley and intercepted the west fork and followed it down</w:t>
      </w:r>
      <w:r w:rsidR="0037204B">
        <w:t>stream</w:t>
      </w:r>
      <w:r w:rsidRPr="00243D20">
        <w:t>, continuing down from the confluence to camp. If conditions and time did not permit initiation of the survey on the first day, the crew started early in the morning from camp and surveyed the entire upstream circuit in one day. In addition</w:t>
      </w:r>
      <w:r w:rsidR="002E013F">
        <w:t xml:space="preserve"> to the </w:t>
      </w:r>
      <w:r w:rsidRPr="00243D20">
        <w:t xml:space="preserve">mainstem and headwaters forks, the upstream survey included two side tributaries </w:t>
      </w:r>
      <w:r w:rsidR="0037204B">
        <w:t>that enter</w:t>
      </w:r>
      <w:r w:rsidR="0037204B" w:rsidRPr="00243D20">
        <w:t xml:space="preserve"> </w:t>
      </w:r>
      <w:r w:rsidRPr="00243D20">
        <w:t>from the west</w:t>
      </w:r>
      <w:r w:rsidR="0037204B">
        <w:t>, which were surveyed upstream</w:t>
      </w:r>
      <w:r w:rsidRPr="00243D20">
        <w:t xml:space="preserve"> to the </w:t>
      </w:r>
      <w:r w:rsidR="002E013F">
        <w:t>uppermost reaches used by fish</w:t>
      </w:r>
      <w:r w:rsidRPr="00243D20">
        <w:t>. The more extensive upper tributary passes through an area that is intermittently flooded by beaver ponds</w:t>
      </w:r>
      <w:r w:rsidR="00FD71E7">
        <w:t xml:space="preserve"> (Beaver Dam Creek)</w:t>
      </w:r>
      <w:r w:rsidRPr="00243D20">
        <w:t>, while the smaller lower tributary intersects the mainstem a couple of bends above camp. Smaller, shorter streams and side channels were also examined.</w:t>
      </w:r>
    </w:p>
    <w:p w:rsidR="00243D20" w:rsidRPr="00243D20" w:rsidRDefault="00243D20" w:rsidP="00243D20">
      <w:r w:rsidRPr="00243D20">
        <w:lastRenderedPageBreak/>
        <w:t xml:space="preserve">The lower section was surveyed by foot downstream past the old </w:t>
      </w:r>
      <w:r w:rsidR="00A450E9">
        <w:t>mainstem channel (known as the d</w:t>
      </w:r>
      <w:r w:rsidRPr="00243D20">
        <w:t>ivergence) to the pool where the new primary channel meets the mountainside on the east side of the valley just below the outlet of Berners Lake. The observer then crossed overland to the old</w:t>
      </w:r>
      <w:r w:rsidR="00F65CBC">
        <w:t xml:space="preserve"> mainstem </w:t>
      </w:r>
      <w:r w:rsidRPr="00243D20">
        <w:t xml:space="preserve">channel on the west side and continued counting upstream to the divergence, including the Cliff Pool where a </w:t>
      </w:r>
      <w:r w:rsidR="007071F4">
        <w:t xml:space="preserve">small </w:t>
      </w:r>
      <w:r w:rsidR="003D77BA">
        <w:t xml:space="preserve">number of </w:t>
      </w:r>
      <w:proofErr w:type="spellStart"/>
      <w:r w:rsidR="003D77BA">
        <w:t>spawners</w:t>
      </w:r>
      <w:proofErr w:type="spellEnd"/>
      <w:r w:rsidR="003D77BA">
        <w:t xml:space="preserve"> often</w:t>
      </w:r>
      <w:r w:rsidRPr="00243D20">
        <w:t xml:space="preserve"> become entrained below the dry wash. The channels on both sides of the valley below the divergence were also counted by helicopter, and if no fish were seen in lower sections under good visibility conditions, those areas were sometimes </w:t>
      </w:r>
      <w:r w:rsidR="00FF6B90">
        <w:t xml:space="preserve">excluded from the foot survey. The East Fork, </w:t>
      </w:r>
      <w:r w:rsidRPr="00243D20">
        <w:t>on the eastern side of the valley</w:t>
      </w:r>
      <w:r w:rsidR="00FF6B90">
        <w:t xml:space="preserve"> (Figure 1)</w:t>
      </w:r>
      <w:r w:rsidRPr="00243D20">
        <w:t xml:space="preserve"> was also surveyed from a point upstream of a major avalanche area due east of camp to the vicinity of the divergence pool. This stream was typically surveyed on the return trip upstream toward camp, but occasionally while traveling downstream.</w:t>
      </w:r>
    </w:p>
    <w:p w:rsidR="00243D20" w:rsidRPr="00243D20" w:rsidRDefault="00243D20" w:rsidP="00243D20">
      <w:r w:rsidRPr="00243D20">
        <w:t>Although survey efficiency likely increased during the 1980s with the change in the timing and duration of surveys, observer efficiency in counting the fish present at any time in specific locations under given conditions has likely remained relatively constant since 1982. The 1974, 1978</w:t>
      </w:r>
      <w:r w:rsidR="008C4320">
        <w:t>,</w:t>
      </w:r>
      <w:r w:rsidRPr="00243D20">
        <w:t xml:space="preserve"> and 1979 counts were made by Phillip Gray (ADF&amp;G Commercial Fisheries </w:t>
      </w:r>
      <w:r w:rsidR="00695745">
        <w:t>Biologist</w:t>
      </w:r>
      <w:r w:rsidRPr="00243D20">
        <w:t>, retired) who conducted the 1982 survey jointly with Leon Shaul. Shaul was the primary observer during 1983</w:t>
      </w:r>
      <w:r w:rsidR="008C4320">
        <w:t>–</w:t>
      </w:r>
      <w:r w:rsidRPr="00243D20">
        <w:t>2014.</w:t>
      </w:r>
    </w:p>
    <w:p w:rsidR="00243D20" w:rsidRPr="00243D20" w:rsidRDefault="00F922B1" w:rsidP="00243D20">
      <w:r>
        <w:t>Foot s</w:t>
      </w:r>
      <w:r w:rsidR="007552A7">
        <w:t xml:space="preserve">urveys were conducted </w:t>
      </w:r>
      <w:r>
        <w:t xml:space="preserve">only </w:t>
      </w:r>
      <w:r w:rsidR="007552A7">
        <w:t>during conditions of low to moderate flow</w:t>
      </w:r>
      <w:r w:rsidR="00E07B8C">
        <w:t xml:space="preserve"> when visibility was suitable</w:t>
      </w:r>
      <w:r w:rsidR="007552A7">
        <w:t xml:space="preserve">. </w:t>
      </w:r>
      <w:r>
        <w:t>O</w:t>
      </w:r>
      <w:r w:rsidR="00243D20" w:rsidRPr="00243D20">
        <w:t>bserver</w:t>
      </w:r>
      <w:r w:rsidR="00836C22">
        <w:t>s</w:t>
      </w:r>
      <w:r w:rsidR="00243D20" w:rsidRPr="00243D20">
        <w:t xml:space="preserve"> wore polarized sunglasses, of either dark or light shading, depending on light conditions. In headwaters sections and tributaries, the observer walked upstream along the bank or in the stream channel, if necessary, to avoid dense vegetation. The observer looked ahead and counted fish individually as they darted downstream past the observer or under banks or logs. Rocks were thrown into suspected hiding areas to drive fish out to be counted. In some small tributaries with overhanging root systems, the observer probed under banks to drive hiding fish out to be counted. Pools with larger schools of over 100 fish were counted repeatedly from different angles and directions until the observer was satisfied with the count, which was often the average of several counts. The observer moved quietly and slowly along the bank above the fish and attempted to count without disturbing them. Counting larger schools was often done by tens or alternately by tens and hundreds for the largest aggregations of over 1,000 </w:t>
      </w:r>
      <w:proofErr w:type="spellStart"/>
      <w:r w:rsidR="00243D20" w:rsidRPr="00243D20">
        <w:t>spawners</w:t>
      </w:r>
      <w:proofErr w:type="spellEnd"/>
      <w:r w:rsidR="00243D20" w:rsidRPr="00243D20">
        <w:t>. Coho salmon carcasses were rare in most years</w:t>
      </w:r>
      <w:r w:rsidR="008C4320">
        <w:t>;</w:t>
      </w:r>
      <w:r w:rsidR="008C4320" w:rsidRPr="00243D20">
        <w:t xml:space="preserve"> </w:t>
      </w:r>
      <w:r w:rsidR="00243D20" w:rsidRPr="00243D20">
        <w:t>however, any dead fish or fresh parts (jaws or pyloric caeca) that could be identified as individual fish were included in the count. A second observer was usually designated to count carcasses and other remains located above water. Species identification was not a serious problem as coho was the only salmon species (with rare exceptions) present in the area during late October, although schools of smaller, li</w:t>
      </w:r>
      <w:r>
        <w:t xml:space="preserve">ghter colored Dolly </w:t>
      </w:r>
      <w:proofErr w:type="spellStart"/>
      <w:r>
        <w:t>Varden</w:t>
      </w:r>
      <w:proofErr w:type="spellEnd"/>
      <w:r>
        <w:t xml:space="preserve"> char (</w:t>
      </w:r>
      <w:proofErr w:type="spellStart"/>
      <w:r w:rsidR="008C4320" w:rsidRPr="008C4320">
        <w:rPr>
          <w:i/>
        </w:rPr>
        <w:t>Salvelinus</w:t>
      </w:r>
      <w:proofErr w:type="spellEnd"/>
      <w:r w:rsidR="008C4320" w:rsidRPr="008C4320">
        <w:rPr>
          <w:i/>
        </w:rPr>
        <w:t xml:space="preserve"> </w:t>
      </w:r>
      <w:proofErr w:type="spellStart"/>
      <w:r w:rsidR="008C4320" w:rsidRPr="008C4320">
        <w:rPr>
          <w:i/>
        </w:rPr>
        <w:t>malma</w:t>
      </w:r>
      <w:proofErr w:type="spellEnd"/>
      <w:r w:rsidR="008C4320">
        <w:t xml:space="preserve">) </w:t>
      </w:r>
      <w:r w:rsidR="00243D20" w:rsidRPr="00243D20">
        <w:t xml:space="preserve">were present in some areas. </w:t>
      </w:r>
    </w:p>
    <w:p w:rsidR="00F922B1" w:rsidRDefault="00F922B1" w:rsidP="00F922B1">
      <w:r w:rsidRPr="005B4BB1">
        <w:t xml:space="preserve">Helicopter surveys of lower river pools </w:t>
      </w:r>
      <w:r>
        <w:t>were</w:t>
      </w:r>
      <w:r w:rsidRPr="005B4BB1">
        <w:t xml:space="preserve"> conducted from an altitude of 30</w:t>
      </w:r>
      <w:r>
        <w:t>–</w:t>
      </w:r>
      <w:r w:rsidRPr="005B4BB1">
        <w:t>50 m with the sun at the observer's back.</w:t>
      </w:r>
      <w:r>
        <w:t xml:space="preserve"> </w:t>
      </w:r>
      <w:r w:rsidRPr="001347B5">
        <w:t xml:space="preserve">The observer </w:t>
      </w:r>
      <w:r>
        <w:t>wore wear</w:t>
      </w:r>
      <w:r w:rsidRPr="001347B5">
        <w:t xml:space="preserve"> polarized glasses to reduce reflective glare. </w:t>
      </w:r>
      <w:r>
        <w:t>Helicopter airspeed varied</w:t>
      </w:r>
      <w:r w:rsidRPr="001347B5">
        <w:t xml:space="preserve"> from </w:t>
      </w:r>
      <w:r>
        <w:t xml:space="preserve">zero </w:t>
      </w:r>
      <w:r w:rsidR="003D77BA">
        <w:t xml:space="preserve">to </w:t>
      </w:r>
      <w:r w:rsidRPr="001347B5">
        <w:t>approxim</w:t>
      </w:r>
      <w:r>
        <w:t>ately</w:t>
      </w:r>
      <w:r w:rsidRPr="001347B5">
        <w:t xml:space="preserve"> 50 km per hour depending on terrain, visibility, and the presence or absence of fish. </w:t>
      </w:r>
      <w:r>
        <w:t>The helicopter wa</w:t>
      </w:r>
      <w:r w:rsidRPr="001347B5">
        <w:t xml:space="preserve">s maneuvered so </w:t>
      </w:r>
      <w:r w:rsidR="003D77BA">
        <w:t>the stream could</w:t>
      </w:r>
      <w:r>
        <w:t xml:space="preserve"> be continuously viewed from</w:t>
      </w:r>
      <w:r w:rsidRPr="001347B5">
        <w:t xml:space="preserve"> the observer</w:t>
      </w:r>
      <w:r>
        <w:t>’s side, usually with the window open.</w:t>
      </w:r>
      <w:r w:rsidRPr="001347B5">
        <w:t xml:space="preserve"> </w:t>
      </w:r>
      <w:r>
        <w:t>When approaching pools frequented by adult coho salmon, the helicopter wa</w:t>
      </w:r>
      <w:r w:rsidRPr="005B4BB1">
        <w:t xml:space="preserve">s first held stationary off to the side of the pool, so </w:t>
      </w:r>
      <w:r>
        <w:t>that prop wash on the water did</w:t>
      </w:r>
      <w:r w:rsidRPr="005B4BB1">
        <w:t xml:space="preserve"> not obscure visibility and so that the fish remain</w:t>
      </w:r>
      <w:r>
        <w:t>ed</w:t>
      </w:r>
      <w:r w:rsidRPr="005B4BB1">
        <w:t xml:space="preserve"> somewhat sta</w:t>
      </w:r>
      <w:r>
        <w:t>tionary and did</w:t>
      </w:r>
      <w:r w:rsidRPr="005B4BB1">
        <w:t xml:space="preserve"> not stir up bottom sediment.</w:t>
      </w:r>
      <w:r>
        <w:t xml:space="preserve"> The helicopter was then</w:t>
      </w:r>
      <w:r w:rsidRPr="005B4BB1">
        <w:t xml:space="preserve"> moved past the fish or in a circle a</w:t>
      </w:r>
      <w:r>
        <w:t>round them if the observer needed</w:t>
      </w:r>
      <w:r w:rsidRPr="005B4BB1">
        <w:t xml:space="preserve"> to see their movement to confirm that </w:t>
      </w:r>
      <w:r>
        <w:t>all fish have been</w:t>
      </w:r>
      <w:r w:rsidRPr="005B4BB1">
        <w:t xml:space="preserve"> </w:t>
      </w:r>
      <w:r>
        <w:t>counted</w:t>
      </w:r>
      <w:r w:rsidRPr="005B4BB1">
        <w:t>.</w:t>
      </w:r>
      <w:r w:rsidRPr="00E13C1D">
        <w:t xml:space="preserve"> </w:t>
      </w:r>
    </w:p>
    <w:p w:rsidR="00243D20" w:rsidRPr="00243D20" w:rsidRDefault="00243D20" w:rsidP="007636EE">
      <w:pPr>
        <w:pStyle w:val="Heading3"/>
      </w:pPr>
      <w:bookmarkStart w:id="92" w:name="_Toc487200827"/>
      <w:r w:rsidRPr="00243D20">
        <w:lastRenderedPageBreak/>
        <w:t>Escapement Survey Expansion</w:t>
      </w:r>
      <w:bookmarkEnd w:id="92"/>
    </w:p>
    <w:p w:rsidR="00594591" w:rsidRDefault="00D73408" w:rsidP="00243D20">
      <w:commentRangeStart w:id="93"/>
      <w:ins w:id="94" w:author="jb" w:date="2017-08-16T13:43:00Z">
        <w:r>
          <w:t xml:space="preserve">The survey </w:t>
        </w:r>
      </w:ins>
      <w:commentRangeEnd w:id="93"/>
      <w:r w:rsidR="00691F46">
        <w:rPr>
          <w:rStyle w:val="CommentReference"/>
        </w:rPr>
        <w:commentReference w:id="93"/>
      </w:r>
      <w:ins w:id="95" w:author="jb" w:date="2017-08-16T13:43:00Z">
        <w:r>
          <w:t xml:space="preserve">is extensive, but it is not a total count because of temporal </w:t>
        </w:r>
      </w:ins>
      <w:ins w:id="96" w:author="jb" w:date="2017-08-16T13:44:00Z">
        <w:r>
          <w:t>limitations</w:t>
        </w:r>
      </w:ins>
      <w:ins w:id="97" w:author="jb" w:date="2017-08-16T13:43:00Z">
        <w:r>
          <w:t xml:space="preserve"> and observer bias. </w:t>
        </w:r>
      </w:ins>
      <w:r w:rsidR="00243D20" w:rsidRPr="00243D20">
        <w:t xml:space="preserve">Unsuccessful efforts to directly estimate a survey expansion factor </w:t>
      </w:r>
      <w:r w:rsidR="00300B2B">
        <w:t xml:space="preserve">with which to estimate total escapement </w:t>
      </w:r>
      <w:r w:rsidR="00243D20" w:rsidRPr="00243D20">
        <w:t>we</w:t>
      </w:r>
      <w:r w:rsidR="00D003CC">
        <w:t>re undertaken in 1988</w:t>
      </w:r>
      <w:r w:rsidR="00243D20" w:rsidRPr="00243D20">
        <w:t xml:space="preserve"> and 2004. The </w:t>
      </w:r>
      <w:r w:rsidR="00092AE3">
        <w:t>objective</w:t>
      </w:r>
      <w:r w:rsidR="00092AE3" w:rsidRPr="00243D20">
        <w:t xml:space="preserve"> </w:t>
      </w:r>
      <w:r w:rsidR="00243D20" w:rsidRPr="00243D20">
        <w:t xml:space="preserve">of the first attempt </w:t>
      </w:r>
      <w:r w:rsidR="00D003CC">
        <w:t>(1988</w:t>
      </w:r>
      <w:r w:rsidR="00F85AD0">
        <w:t xml:space="preserve">) </w:t>
      </w:r>
      <w:r w:rsidR="00243D20" w:rsidRPr="00243D20">
        <w:t>was to obtain a mark</w:t>
      </w:r>
      <w:r w:rsidR="00092AE3">
        <w:t>–</w:t>
      </w:r>
      <w:r w:rsidR="00243D20" w:rsidRPr="00243D20">
        <w:t>recapture</w:t>
      </w:r>
      <w:r w:rsidR="00DE4D5F">
        <w:t xml:space="preserve"> estimate of total escapement. During September 19–28, a</w:t>
      </w:r>
      <w:r w:rsidR="00243D20" w:rsidRPr="00243D20">
        <w:t xml:space="preserve"> crew of two technicians </w:t>
      </w:r>
      <w:r w:rsidR="00DE4D5F">
        <w:t xml:space="preserve">captured </w:t>
      </w:r>
      <w:r w:rsidR="007E02AD">
        <w:t xml:space="preserve">228 </w:t>
      </w:r>
      <w:r w:rsidR="00DE4D5F">
        <w:t xml:space="preserve">adult </w:t>
      </w:r>
      <w:proofErr w:type="spellStart"/>
      <w:r w:rsidR="00DE4D5F">
        <w:t>spawners</w:t>
      </w:r>
      <w:proofErr w:type="spellEnd"/>
      <w:r w:rsidR="00DE4D5F">
        <w:t xml:space="preserve"> from </w:t>
      </w:r>
      <w:r w:rsidR="00092AE3">
        <w:t xml:space="preserve">pools in the </w:t>
      </w:r>
      <w:r w:rsidR="00243D20" w:rsidRPr="00243D20">
        <w:t>lower rive</w:t>
      </w:r>
      <w:r w:rsidR="00DE4D5F">
        <w:t>r</w:t>
      </w:r>
      <w:r w:rsidR="00243D20" w:rsidRPr="00243D20">
        <w:t xml:space="preserve"> </w:t>
      </w:r>
      <w:r w:rsidR="007E02AD">
        <w:t xml:space="preserve">(218 by beach seine and 10 by sport rod) </w:t>
      </w:r>
      <w:r w:rsidR="00092AE3">
        <w:t xml:space="preserve">and </w:t>
      </w:r>
      <w:r w:rsidR="00243D20" w:rsidRPr="00243D20">
        <w:t xml:space="preserve">marked </w:t>
      </w:r>
      <w:r w:rsidR="007E02AD">
        <w:t xml:space="preserve">222 of them with an </w:t>
      </w:r>
      <w:proofErr w:type="spellStart"/>
      <w:r w:rsidR="007E02AD">
        <w:t>opercle</w:t>
      </w:r>
      <w:proofErr w:type="spellEnd"/>
      <w:r w:rsidR="007E02AD">
        <w:t xml:space="preserve"> punch prior to release</w:t>
      </w:r>
      <w:r w:rsidR="00DE4D5F">
        <w:t>.</w:t>
      </w:r>
      <w:r w:rsidR="007E02AD">
        <w:t xml:space="preserve"> Different marks were applied to 114 fish released during September 19–23 and 108 fish released during September 24–29.  </w:t>
      </w:r>
      <w:r w:rsidR="00A10924">
        <w:t xml:space="preserve">The total number of fish marked in the lower river was low, largely because of </w:t>
      </w:r>
      <w:r w:rsidR="00A10924" w:rsidRPr="00243D20">
        <w:t>extended periods of high, murky water</w:t>
      </w:r>
      <w:r w:rsidR="00A10924">
        <w:t xml:space="preserve"> when fish were difficult to observe and capture.</w:t>
      </w:r>
      <w:r w:rsidR="00A10924" w:rsidRPr="00243D20">
        <w:t xml:space="preserve"> </w:t>
      </w:r>
      <w:r w:rsidR="00243D20" w:rsidRPr="00243D20">
        <w:t>Mark</w:t>
      </w:r>
      <w:ins w:id="98" w:author="jb" w:date="2017-08-16T13:46:00Z">
        <w:r w:rsidR="00DD349A">
          <w:t>–</w:t>
        </w:r>
      </w:ins>
      <w:del w:id="99" w:author="jb" w:date="2017-08-16T13:46:00Z">
        <w:r w:rsidR="00243D20" w:rsidRPr="00243D20" w:rsidDel="00DD349A">
          <w:delText xml:space="preserve"> </w:delText>
        </w:r>
      </w:del>
      <w:r w:rsidR="00243D20" w:rsidRPr="00243D20">
        <w:t>recovery was conducted during the normal late</w:t>
      </w:r>
      <w:r w:rsidR="00092AE3">
        <w:t xml:space="preserve"> </w:t>
      </w:r>
      <w:r w:rsidR="00243D20" w:rsidRPr="00243D20">
        <w:t xml:space="preserve">October </w:t>
      </w:r>
      <w:r w:rsidR="00814549">
        <w:t xml:space="preserve">survey </w:t>
      </w:r>
      <w:r w:rsidR="00243D20" w:rsidRPr="00243D20">
        <w:t>trip near the spawning grounds</w:t>
      </w:r>
      <w:r w:rsidR="00C015CA">
        <w:t>. The mark</w:t>
      </w:r>
      <w:ins w:id="100" w:author="jb" w:date="2017-08-16T14:00:00Z">
        <w:r w:rsidR="00E73553">
          <w:t>–</w:t>
        </w:r>
      </w:ins>
      <w:del w:id="101" w:author="jb" w:date="2017-08-16T14:00:00Z">
        <w:r w:rsidR="00C015CA" w:rsidDel="00E73553">
          <w:delText xml:space="preserve"> </w:delText>
        </w:r>
      </w:del>
      <w:r w:rsidR="00C015CA">
        <w:t xml:space="preserve">recovery rate was very low, with only 6 marks from the first release group and 8 marks from the second release group recovered from a total sample of 958 adult </w:t>
      </w:r>
      <w:proofErr w:type="spellStart"/>
      <w:r w:rsidR="00C015CA">
        <w:t>spawners</w:t>
      </w:r>
      <w:proofErr w:type="spellEnd"/>
      <w:r w:rsidR="009623B2">
        <w:t xml:space="preserve">. It was impossible to develop a reliable total escapement estimate based on these marking and recovery statistics. Seining pools </w:t>
      </w:r>
      <w:r w:rsidR="003D77BA">
        <w:t xml:space="preserve">in the lower river capture area </w:t>
      </w:r>
      <w:r w:rsidR="009623B2">
        <w:t xml:space="preserve">had a substrate of fine sand and silt, which may have resulted in abrasion and loss of protective mucous from fish captured and brought near shore in the beach seine. Fungus was observed in </w:t>
      </w:r>
      <w:proofErr w:type="spellStart"/>
      <w:r w:rsidR="009623B2">
        <w:t>opercle</w:t>
      </w:r>
      <w:proofErr w:type="spellEnd"/>
      <w:r w:rsidR="009623B2">
        <w:t xml:space="preserve"> marks of some adults in the recovery sample. Therefore, while the number of adults marked was low, we suspect that delayed mortality during the month between marking and recovery may </w:t>
      </w:r>
      <w:r w:rsidR="00D54176">
        <w:t xml:space="preserve">also </w:t>
      </w:r>
      <w:r w:rsidR="009623B2">
        <w:t>have contributed to the low marked rate</w:t>
      </w:r>
      <w:r w:rsidR="00D54176">
        <w:t xml:space="preserve"> among </w:t>
      </w:r>
      <w:proofErr w:type="spellStart"/>
      <w:r w:rsidR="00D54176">
        <w:t>spawners</w:t>
      </w:r>
      <w:proofErr w:type="spellEnd"/>
      <w:r w:rsidR="00D54176">
        <w:t xml:space="preserve"> in the upper river.</w:t>
      </w:r>
      <w:r w:rsidR="009623B2">
        <w:t xml:space="preserve"> </w:t>
      </w:r>
    </w:p>
    <w:p w:rsidR="003F59EE" w:rsidRDefault="003F59EE" w:rsidP="003F59EE">
      <w:pPr>
        <w:jc w:val="center"/>
      </w:pPr>
      <w:r>
        <w:rPr>
          <w:noProof/>
        </w:rPr>
        <w:drawing>
          <wp:inline distT="0" distB="0" distL="0" distR="0" wp14:anchorId="0FD4DDEE" wp14:editId="7452AD74">
            <wp:extent cx="2882762" cy="4018438"/>
            <wp:effectExtent l="19050" t="19050" r="13335" b="20320"/>
            <wp:docPr id="11" name="Picture 3" descr="H:\_BACKUPFROMLAPTOP\BERNERS\2013BernersPhotos\LeonSampl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H:\_BACKUPFROMLAPTOP\BERNERS\2013BernersPhotos\LeonSamplingCroppe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3317" cy="4047090"/>
                    </a:xfrm>
                    <a:prstGeom prst="rect">
                      <a:avLst/>
                    </a:prstGeom>
                    <a:noFill/>
                    <a:ln w="6350">
                      <a:solidFill>
                        <a:schemeClr val="tx1"/>
                      </a:solidFill>
                    </a:ln>
                    <a:extLst/>
                  </pic:spPr>
                </pic:pic>
              </a:graphicData>
            </a:graphic>
          </wp:inline>
        </w:drawing>
      </w:r>
      <w:r w:rsidRPr="008F7570">
        <w:rPr>
          <w:noProof/>
        </w:rPr>
        <w:t xml:space="preserve"> </w:t>
      </w:r>
      <w:r>
        <w:rPr>
          <w:noProof/>
        </w:rPr>
        <w:drawing>
          <wp:inline distT="0" distB="0" distL="0" distR="0" wp14:anchorId="22D52B9C" wp14:editId="66F6CBDF">
            <wp:extent cx="2912458" cy="4021575"/>
            <wp:effectExtent l="19050" t="19050" r="21590" b="17145"/>
            <wp:docPr id="19" name="Picture 2" descr="I:\Homebackup\My Pictures\2012-2013\P101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Homebackup\My Pictures\2012-2013\P1010416.JPG"/>
                    <pic:cNvPicPr>
                      <a:picLocks noChangeAspect="1" noChangeArrowheads="1"/>
                    </pic:cNvPicPr>
                  </pic:nvPicPr>
                  <pic:blipFill rotWithShape="1">
                    <a:blip r:embed="rId64" cstate="print"/>
                    <a:srcRect l="19030" t="4014" r="28833"/>
                    <a:stretch/>
                  </pic:blipFill>
                  <pic:spPr bwMode="auto">
                    <a:xfrm>
                      <a:off x="0" y="0"/>
                      <a:ext cx="2917269" cy="4028219"/>
                    </a:xfrm>
                    <a:prstGeom prst="rect">
                      <a:avLst/>
                    </a:prstGeom>
                    <a:noFill/>
                    <a:ln w="6350">
                      <a:solidFill>
                        <a:schemeClr val="tx1"/>
                      </a:solidFill>
                    </a:ln>
                  </pic:spPr>
                </pic:pic>
              </a:graphicData>
            </a:graphic>
          </wp:inline>
        </w:drawing>
      </w:r>
    </w:p>
    <w:p w:rsidR="00D93622" w:rsidRDefault="00D93622" w:rsidP="00D93622">
      <w:pPr>
        <w:pStyle w:val="Caption"/>
      </w:pPr>
      <w:bookmarkStart w:id="102" w:name="_Toc487202765"/>
      <w:r>
        <w:lastRenderedPageBreak/>
        <w:t xml:space="preserve">Figure </w:t>
      </w:r>
      <w:r w:rsidR="003D77BA">
        <w:t>6</w:t>
      </w:r>
      <w:r w:rsidR="00CF58D1">
        <w:t>.–</w:t>
      </w:r>
      <w:r w:rsidRPr="00D93622">
        <w:t xml:space="preserve">Preparing to sample adult coho salmon captured with a beach seine (left; </w:t>
      </w:r>
      <w:r w:rsidR="00712D4A" w:rsidRPr="00712D4A">
        <w:t>©201</w:t>
      </w:r>
      <w:r w:rsidR="00297B79">
        <w:t>4</w:t>
      </w:r>
      <w:r w:rsidR="00712D4A" w:rsidRPr="00712D4A">
        <w:t xml:space="preserve"> ADF&amp;G/</w:t>
      </w:r>
      <w:r w:rsidRPr="00D93622">
        <w:t xml:space="preserve">photo by Scott Forbes) and </w:t>
      </w:r>
      <w:proofErr w:type="spellStart"/>
      <w:r w:rsidRPr="00D93622">
        <w:t>spawners</w:t>
      </w:r>
      <w:proofErr w:type="spellEnd"/>
      <w:r w:rsidRPr="00D93622">
        <w:t xml:space="preserve"> observed holding in a pool during the survey count (right; </w:t>
      </w:r>
      <w:r w:rsidR="00297B79">
        <w:t>©2014</w:t>
      </w:r>
      <w:r w:rsidR="00712D4A" w:rsidRPr="00712D4A">
        <w:t xml:space="preserve"> ADF&amp;G/</w:t>
      </w:r>
      <w:r w:rsidRPr="00D93622">
        <w:t>photo by Leon Shaul).</w:t>
      </w:r>
      <w:bookmarkEnd w:id="102"/>
    </w:p>
    <w:p w:rsidR="00D20C29" w:rsidRDefault="00D20C29" w:rsidP="00D20C29">
      <w:r>
        <w:t xml:space="preserve">The </w:t>
      </w:r>
      <w:proofErr w:type="gramStart"/>
      <w:r>
        <w:t>objective of</w:t>
      </w:r>
      <w:r w:rsidRPr="00243D20">
        <w:t xml:space="preserve"> the second attempt</w:t>
      </w:r>
      <w:r>
        <w:t xml:space="preserve"> (2004)</w:t>
      </w:r>
      <w:r w:rsidRPr="00243D20">
        <w:t xml:space="preserve"> was to </w:t>
      </w:r>
      <w:r>
        <w:t xml:space="preserve">radio-tag fish in the lower river and </w:t>
      </w:r>
      <w:r w:rsidRPr="00243D20">
        <w:t>track</w:t>
      </w:r>
      <w:proofErr w:type="gramEnd"/>
      <w:r w:rsidRPr="00243D20">
        <w:t xml:space="preserve"> </w:t>
      </w:r>
      <w:r>
        <w:t>them</w:t>
      </w:r>
      <w:r w:rsidRPr="00243D20">
        <w:t xml:space="preserve"> to their final destination </w:t>
      </w:r>
      <w:r>
        <w:t xml:space="preserve">in order </w:t>
      </w:r>
      <w:r w:rsidRPr="00243D20">
        <w:t xml:space="preserve">to estimate the fraction of the total spawning population </w:t>
      </w:r>
      <w:r>
        <w:t xml:space="preserve">that was </w:t>
      </w:r>
      <w:r w:rsidRPr="00243D20">
        <w:t xml:space="preserve">present in </w:t>
      </w:r>
      <w:r>
        <w:t xml:space="preserve">surveyed </w:t>
      </w:r>
      <w:r w:rsidRPr="00243D20">
        <w:t xml:space="preserve">areas. </w:t>
      </w:r>
      <w:r>
        <w:t>Sixty-one</w:t>
      </w:r>
      <w:r w:rsidRPr="00175C10">
        <w:t xml:space="preserve"> fish were captured and radio tagged in the lower </w:t>
      </w:r>
      <w:r>
        <w:t>river</w:t>
      </w:r>
      <w:r w:rsidRPr="00175C10">
        <w:t xml:space="preserve"> primarily with the use of a drift gillnet and</w:t>
      </w:r>
      <w:r>
        <w:t>,</w:t>
      </w:r>
      <w:r w:rsidRPr="00175C10">
        <w:t xml:space="preserve"> to a lesser extent, rod and reel. </w:t>
      </w:r>
      <w:r w:rsidRPr="00243D20">
        <w:t xml:space="preserve">This attempt was also relatively unsuccessful, due largely to an atypical distribution of fish during the 2004 survey. A substantially larger than normal proportion of the escapement was counted from a helicopter in locations </w:t>
      </w:r>
      <w:r>
        <w:t xml:space="preserve">just </w:t>
      </w:r>
      <w:r w:rsidRPr="00243D20">
        <w:t xml:space="preserve">downstream of the normal foot survey area. The large concentration of </w:t>
      </w:r>
      <w:r>
        <w:t xml:space="preserve">radio </w:t>
      </w:r>
      <w:r w:rsidRPr="00243D20">
        <w:t xml:space="preserve">signals coming from </w:t>
      </w:r>
      <w:r>
        <w:t>this</w:t>
      </w:r>
      <w:r w:rsidRPr="00243D20">
        <w:t xml:space="preserve"> limited area made it very difficult to pinpoint the location of individual fish to specific channels or ponds from the helicopter.</w:t>
      </w:r>
      <w:r>
        <w:t xml:space="preserve"> A positive outcome of the project was that there was</w:t>
      </w:r>
      <w:r w:rsidRPr="00243D20">
        <w:t xml:space="preserve"> no indication </w:t>
      </w:r>
      <w:r>
        <w:t xml:space="preserve">that radio-tagged </w:t>
      </w:r>
      <w:r w:rsidRPr="00243D20">
        <w:t xml:space="preserve">fish </w:t>
      </w:r>
      <w:r>
        <w:t>held</w:t>
      </w:r>
      <w:r w:rsidRPr="00243D20">
        <w:t xml:space="preserve"> within or return</w:t>
      </w:r>
      <w:r>
        <w:t xml:space="preserve">ed </w:t>
      </w:r>
      <w:r w:rsidRPr="00243D20">
        <w:t xml:space="preserve">to areas that are not </w:t>
      </w:r>
      <w:r>
        <w:t xml:space="preserve">normally </w:t>
      </w:r>
      <w:r w:rsidRPr="00243D20">
        <w:t>examined during the annual escapement survey, either by foot or helicopter.</w:t>
      </w:r>
    </w:p>
    <w:p w:rsidR="007636EE" w:rsidRPr="00243D20" w:rsidRDefault="007636EE" w:rsidP="007636EE">
      <w:pPr>
        <w:pStyle w:val="Heading4"/>
      </w:pPr>
      <w:bookmarkStart w:id="103" w:name="_Toc487200828"/>
      <w:r>
        <w:t>Calibration</w:t>
      </w:r>
      <w:r w:rsidR="00A3063D">
        <w:t xml:space="preserve"> Based on Exploitation Data</w:t>
      </w:r>
      <w:bookmarkEnd w:id="103"/>
    </w:p>
    <w:p w:rsidR="00243D20" w:rsidRDefault="00243D20" w:rsidP="00243D20">
      <w:r w:rsidRPr="00243D20">
        <w:t xml:space="preserve">The presence of </w:t>
      </w:r>
      <w:r w:rsidR="0033785E">
        <w:t>a coho salmon</w:t>
      </w:r>
      <w:r w:rsidR="0033785E" w:rsidRPr="00243D20">
        <w:t xml:space="preserve"> </w:t>
      </w:r>
      <w:r w:rsidRPr="00243D20">
        <w:t>indicator stock at Auke Creek, 56 km south of the Berners River</w:t>
      </w:r>
      <w:r w:rsidR="0033785E">
        <w:t xml:space="preserve"> (</w:t>
      </w:r>
      <w:r w:rsidR="00297B79">
        <w:t>Shaul et al. 2011</w:t>
      </w:r>
      <w:r w:rsidR="0033785E">
        <w:t>)</w:t>
      </w:r>
      <w:r w:rsidRPr="00243D20">
        <w:t xml:space="preserve">, provides another potential method to calibrate the Berners River survey count to total escapement. We estimated the average proportion of fish counted during the survey based on the assumption of </w:t>
      </w:r>
      <w:r w:rsidR="007636EE">
        <w:t xml:space="preserve">an equal </w:t>
      </w:r>
      <w:r w:rsidRPr="00243D20">
        <w:t>troll fish</w:t>
      </w:r>
      <w:r w:rsidR="007636EE">
        <w:t xml:space="preserve">ery exploitation rate </w:t>
      </w:r>
      <w:r w:rsidRPr="00243D20">
        <w:t xml:space="preserve">between the Berners River and Auke Creek populations. </w:t>
      </w:r>
      <w:r w:rsidRPr="005216D1">
        <w:t>Accounting for the Auke Creek stock was complete, with a 100% tagging rate on smolts and complete adult enumeration through a solid permanent weir structure</w:t>
      </w:r>
      <w:r w:rsidR="00E72617">
        <w:t xml:space="preserve"> (Lum 2003)</w:t>
      </w:r>
      <w:r w:rsidRPr="005216D1">
        <w:t>.</w:t>
      </w:r>
      <w:r w:rsidRPr="00243D20">
        <w:t xml:space="preserve"> The close geographic proximity of the Berners River and Auke Creek stocks offers the possibility </w:t>
      </w:r>
      <w:r w:rsidR="002E2981">
        <w:t xml:space="preserve">that they are exposed to nearly </w:t>
      </w:r>
      <w:r w:rsidRPr="00243D20">
        <w:t xml:space="preserve">identical exploitation rates in the mixed stock troll fishery located a substantial distance seaward of both systems. To evaluate this assumption, we compared the </w:t>
      </w:r>
      <w:r w:rsidR="00F56F24">
        <w:t xml:space="preserve">average </w:t>
      </w:r>
      <w:r w:rsidR="007636EE">
        <w:t xml:space="preserve">temporal and spatial </w:t>
      </w:r>
      <w:r w:rsidRPr="00243D20">
        <w:t>distribution</w:t>
      </w:r>
      <w:r w:rsidR="007636EE">
        <w:t>s of the stocks in the troll fishery</w:t>
      </w:r>
      <w:r w:rsidR="00F56F24">
        <w:t xml:space="preserve"> during 1990–2014</w:t>
      </w:r>
      <w:r w:rsidR="00BB7264">
        <w:t xml:space="preserve"> (</w:t>
      </w:r>
      <w:r w:rsidR="00F56F24">
        <w:t>excluding 1992</w:t>
      </w:r>
      <w:r w:rsidR="00BB7264">
        <w:t xml:space="preserve">, </w:t>
      </w:r>
      <w:r w:rsidR="00BB7264" w:rsidRPr="00243D20">
        <w:t>when a direct estimate of troll exploitation rate was unavailable for Auke Creek)</w:t>
      </w:r>
      <w:r w:rsidR="007636EE">
        <w:t>.</w:t>
      </w:r>
      <w:r w:rsidRPr="00243D20">
        <w:t xml:space="preserve"> </w:t>
      </w:r>
      <w:r w:rsidR="00F56F24">
        <w:t xml:space="preserve">The </w:t>
      </w:r>
      <w:r w:rsidRPr="00243D20">
        <w:t>proporti</w:t>
      </w:r>
      <w:r w:rsidR="00F56F24">
        <w:t>onate distribution</w:t>
      </w:r>
      <w:r w:rsidR="007636EE">
        <w:t xml:space="preserve"> of CWT</w:t>
      </w:r>
      <w:r w:rsidRPr="00243D20">
        <w:t xml:space="preserve"> recoveries</w:t>
      </w:r>
      <w:r w:rsidR="00096DDE">
        <w:t xml:space="preserve"> </w:t>
      </w:r>
      <w:r w:rsidR="007636EE">
        <w:t xml:space="preserve">(expanded by quadrant and </w:t>
      </w:r>
      <w:r w:rsidR="00D178CF">
        <w:t xml:space="preserve">statistical </w:t>
      </w:r>
      <w:r w:rsidR="007636EE">
        <w:t>week</w:t>
      </w:r>
      <w:r w:rsidR="00D178CF">
        <w:rPr>
          <w:rStyle w:val="FootnoteReference"/>
        </w:rPr>
        <w:footnoteReference w:id="1"/>
      </w:r>
      <w:r w:rsidR="007636EE">
        <w:t xml:space="preserve">) </w:t>
      </w:r>
      <w:r w:rsidR="00096DDE">
        <w:t>across statistical weeks</w:t>
      </w:r>
      <w:r w:rsidR="00F56F24">
        <w:t xml:space="preserve"> was used to compare temporal similarity between the populations. Spatial similarity was examined by comparing the average </w:t>
      </w:r>
      <w:r w:rsidR="00096DDE">
        <w:t>distribution of observed (unexpanded) CWT recoveries across 6 groups of fishing d</w:t>
      </w:r>
      <w:r w:rsidR="00F56F24">
        <w:t xml:space="preserve">istricts during the </w:t>
      </w:r>
      <w:r w:rsidR="003F59EE">
        <w:t>24-</w:t>
      </w:r>
      <w:r w:rsidR="00F56F24">
        <w:t>year period. T</w:t>
      </w:r>
      <w:r w:rsidRPr="00243D20">
        <w:t>emporally and spatially consistent patterns</w:t>
      </w:r>
      <w:r w:rsidR="002E2981">
        <w:t xml:space="preserve"> of harvest</w:t>
      </w:r>
      <w:r w:rsidRPr="00243D20">
        <w:t xml:space="preserve"> would suggest th</w:t>
      </w:r>
      <w:r w:rsidR="00F56F24">
        <w:t>at the exploitation rate by the</w:t>
      </w:r>
      <w:r w:rsidRPr="00243D20">
        <w:t xml:space="preserve"> </w:t>
      </w:r>
      <w:r w:rsidR="002E2981">
        <w:t xml:space="preserve">troll </w:t>
      </w:r>
      <w:r w:rsidRPr="00243D20">
        <w:t xml:space="preserve">fishery was </w:t>
      </w:r>
      <w:r w:rsidR="00F56F24">
        <w:t xml:space="preserve">likely </w:t>
      </w:r>
      <w:r w:rsidRPr="00243D20">
        <w:t>approximately equal between the two stocks.</w:t>
      </w:r>
    </w:p>
    <w:p w:rsidR="00243D20" w:rsidRDefault="00096DDE" w:rsidP="00243D20">
      <w:r w:rsidRPr="00727C2B">
        <w:t xml:space="preserve">Contingent on </w:t>
      </w:r>
      <w:r w:rsidR="001B31AA" w:rsidRPr="00727C2B">
        <w:t xml:space="preserve">results of </w:t>
      </w:r>
      <w:r w:rsidRPr="00727C2B">
        <w:t>this comparison</w:t>
      </w:r>
      <w:r w:rsidR="00727C2B">
        <w:t xml:space="preserve">, </w:t>
      </w:r>
      <w:r w:rsidR="00D17D41">
        <w:t>we went on to develop an expansion factor for annual survey counts. A</w:t>
      </w:r>
      <w:r w:rsidR="00727C2B">
        <w:t xml:space="preserve">nnual </w:t>
      </w:r>
      <w:r w:rsidR="00BD5D3D" w:rsidRPr="00727C2B">
        <w:t xml:space="preserve">escapement </w:t>
      </w:r>
      <w:r w:rsidR="00243D20" w:rsidRPr="00727C2B">
        <w:t>survey efficiency (</w:t>
      </w:r>
      <w:proofErr w:type="spellStart"/>
      <w:r w:rsidR="00243D20" w:rsidRPr="00727C2B">
        <w:rPr>
          <w:i/>
          <w:iCs/>
        </w:rPr>
        <w:t>Eff</w:t>
      </w:r>
      <w:r w:rsidR="00243D20" w:rsidRPr="00727C2B">
        <w:rPr>
          <w:i/>
          <w:iCs/>
          <w:vertAlign w:val="subscript"/>
        </w:rPr>
        <w:t>i</w:t>
      </w:r>
      <w:proofErr w:type="spellEnd"/>
      <w:r w:rsidR="00243D20" w:rsidRPr="00727C2B">
        <w:t xml:space="preserve">) </w:t>
      </w:r>
      <w:r w:rsidR="002A7135">
        <w:t>is</w:t>
      </w:r>
      <w:r w:rsidR="00D17D41">
        <w:t xml:space="preserve"> described by the following relationship</w:t>
      </w:r>
      <w:r w:rsidR="00243D20" w:rsidRPr="00727C2B">
        <w:t>:</w:t>
      </w:r>
    </w:p>
    <w:p w:rsidR="00304AD6" w:rsidRDefault="00B34408" w:rsidP="00304AD6">
      <w:pPr>
        <w:tabs>
          <w:tab w:val="center" w:pos="4680"/>
          <w:tab w:val="right" w:pos="9360"/>
        </w:tabs>
        <w:jc w:val="right"/>
      </w:pPr>
      <w:r w:rsidRPr="00304AD6">
        <w:rPr>
          <w:position w:val="-30"/>
        </w:rPr>
        <w:object w:dxaOrig="1020" w:dyaOrig="680">
          <v:shape id="_x0000_i1042" type="#_x0000_t75" style="width:50.95pt;height:33.95pt" o:ole="">
            <v:imagedata r:id="rId65" o:title=""/>
          </v:shape>
          <o:OLEObject Type="Embed" ProgID="Equation.3" ShapeID="_x0000_i1042" DrawAspect="Content" ObjectID="_1565006260" r:id="rId66"/>
        </w:object>
      </w:r>
      <w:r w:rsidR="00304AD6">
        <w:t>,</w:t>
      </w:r>
      <w:r w:rsidR="00304AD6">
        <w:tab/>
        <w:t>(9)</w:t>
      </w:r>
    </w:p>
    <w:p w:rsidR="00727C2B" w:rsidRPr="00243D20" w:rsidRDefault="00727C2B" w:rsidP="00727C2B">
      <w:proofErr w:type="gramStart"/>
      <w:r w:rsidRPr="00243D20">
        <w:t>where</w:t>
      </w:r>
      <w:proofErr w:type="gramEnd"/>
    </w:p>
    <w:p w:rsidR="00727C2B" w:rsidRDefault="00727C2B" w:rsidP="00727C2B">
      <w:pPr>
        <w:rPr>
          <w:iCs/>
        </w:rPr>
      </w:pPr>
      <w:proofErr w:type="spellStart"/>
      <w:r w:rsidRPr="00243D20">
        <w:rPr>
          <w:i/>
        </w:rPr>
        <w:t>Ns</w:t>
      </w:r>
      <w:r w:rsidRPr="00243D20">
        <w:rPr>
          <w:i/>
          <w:vertAlign w:val="subscript"/>
        </w:rPr>
        <w:t>i</w:t>
      </w:r>
      <w:proofErr w:type="spellEnd"/>
      <w:r w:rsidRPr="00243D20">
        <w:t xml:space="preserve"> = </w:t>
      </w:r>
      <w:r>
        <w:t>unweighted s</w:t>
      </w:r>
      <w:r w:rsidRPr="00243D20">
        <w:t xml:space="preserve">urvey count of </w:t>
      </w:r>
      <w:r>
        <w:t xml:space="preserve">Berners River coho </w:t>
      </w:r>
      <w:r w:rsidRPr="00243D20">
        <w:t xml:space="preserve">escapement in year </w:t>
      </w:r>
      <w:r w:rsidRPr="00243D20">
        <w:rPr>
          <w:i/>
          <w:iCs/>
        </w:rPr>
        <w:t>i</w:t>
      </w:r>
      <w:r w:rsidRPr="0033785E">
        <w:rPr>
          <w:iCs/>
        </w:rPr>
        <w:t>;</w:t>
      </w:r>
    </w:p>
    <w:p w:rsidR="00727C2B" w:rsidRDefault="00727C2B" w:rsidP="00727C2B">
      <w:proofErr w:type="spellStart"/>
      <w:r w:rsidRPr="00243D20">
        <w:rPr>
          <w:i/>
        </w:rPr>
        <w:lastRenderedPageBreak/>
        <w:t>N</w:t>
      </w:r>
      <w:r>
        <w:rPr>
          <w:i/>
        </w:rPr>
        <w:t>t</w:t>
      </w:r>
      <w:r w:rsidRPr="00243D20">
        <w:rPr>
          <w:i/>
          <w:vertAlign w:val="subscript"/>
        </w:rPr>
        <w:t>i</w:t>
      </w:r>
      <w:proofErr w:type="spellEnd"/>
      <w:r w:rsidRPr="00243D20">
        <w:t xml:space="preserve"> = </w:t>
      </w:r>
      <w:r>
        <w:t xml:space="preserve">total spawning escapement in year </w:t>
      </w:r>
      <w:r w:rsidRPr="00727C2B">
        <w:rPr>
          <w:i/>
        </w:rPr>
        <w:t>i</w:t>
      </w:r>
      <w:r>
        <w:t>;</w:t>
      </w:r>
    </w:p>
    <w:p w:rsidR="00727C2B" w:rsidRDefault="00727C2B" w:rsidP="00727C2B">
      <w:proofErr w:type="spellStart"/>
      <w:r w:rsidRPr="00243D20">
        <w:rPr>
          <w:i/>
        </w:rPr>
        <w:t>N</w:t>
      </w:r>
      <w:r>
        <w:rPr>
          <w:i/>
        </w:rPr>
        <w:t>t</w:t>
      </w:r>
      <w:r w:rsidRPr="00243D20">
        <w:rPr>
          <w:i/>
          <w:vertAlign w:val="subscript"/>
        </w:rPr>
        <w:t>i</w:t>
      </w:r>
      <w:proofErr w:type="spellEnd"/>
      <w:r>
        <w:t xml:space="preserve"> can be estimated as follows</w:t>
      </w:r>
      <w:r w:rsidR="002A7135">
        <w:t>,</w:t>
      </w:r>
      <w:r w:rsidRPr="00727C2B">
        <w:t xml:space="preserve"> </w:t>
      </w:r>
      <w:r>
        <w:t>contingent up</w:t>
      </w:r>
      <w:r w:rsidR="002A7135">
        <w:t>on an</w:t>
      </w:r>
      <w:r>
        <w:t xml:space="preserve"> </w:t>
      </w:r>
      <w:r w:rsidR="002A7135">
        <w:t xml:space="preserve">assumed </w:t>
      </w:r>
      <w:r>
        <w:t>equal troll exploitation rate between the Berners River and Auke Creek populations:</w:t>
      </w:r>
    </w:p>
    <w:p w:rsidR="00304AD6" w:rsidRDefault="00304AD6" w:rsidP="00304AD6">
      <w:pPr>
        <w:tabs>
          <w:tab w:val="center" w:pos="4680"/>
          <w:tab w:val="right" w:pos="9360"/>
        </w:tabs>
        <w:jc w:val="center"/>
      </w:pPr>
      <w:r>
        <w:tab/>
      </w:r>
      <w:r w:rsidR="00B34408" w:rsidRPr="00CA1F03">
        <w:rPr>
          <w:position w:val="-30"/>
        </w:rPr>
        <w:object w:dxaOrig="3980" w:dyaOrig="720">
          <v:shape id="_x0000_i1043" type="#_x0000_t75" style="width:199.7pt;height:36pt" o:ole="">
            <v:imagedata r:id="rId67" o:title=""/>
          </v:shape>
          <o:OLEObject Type="Embed" ProgID="Equation.3" ShapeID="_x0000_i1043" DrawAspect="Content" ObjectID="_1565006261" r:id="rId68"/>
        </w:object>
      </w:r>
      <w:r>
        <w:t>,</w:t>
      </w:r>
      <w:r>
        <w:tab/>
      </w:r>
      <w:r w:rsidR="002A7135">
        <w:t>(10</w:t>
      </w:r>
      <w:r>
        <w:t>)</w:t>
      </w:r>
    </w:p>
    <w:p w:rsidR="002A7135" w:rsidRPr="00243D20" w:rsidRDefault="002A7135" w:rsidP="002A7135">
      <w:proofErr w:type="gramStart"/>
      <w:r w:rsidRPr="00243D20">
        <w:t>where</w:t>
      </w:r>
      <w:proofErr w:type="gramEnd"/>
    </w:p>
    <w:p w:rsidR="002A7135" w:rsidRPr="00243D20" w:rsidRDefault="002A7135" w:rsidP="002A7135">
      <w:proofErr w:type="spellStart"/>
      <w:r w:rsidRPr="00243D20">
        <w:rPr>
          <w:i/>
          <w:iCs/>
        </w:rPr>
        <w:t>AukeTrRate</w:t>
      </w:r>
      <w:r w:rsidRPr="00243D20">
        <w:rPr>
          <w:i/>
          <w:iCs/>
          <w:vertAlign w:val="subscript"/>
        </w:rPr>
        <w:t>i</w:t>
      </w:r>
      <w:proofErr w:type="spellEnd"/>
      <w:r w:rsidRPr="00243D20">
        <w:t xml:space="preserve"> = </w:t>
      </w:r>
      <w:r>
        <w:t>t</w:t>
      </w:r>
      <w:r w:rsidRPr="00243D20">
        <w:t xml:space="preserve">roll fishery exploitation rate on the Auke Creek stock in year </w:t>
      </w:r>
      <w:r w:rsidRPr="00243D20">
        <w:rPr>
          <w:i/>
          <w:iCs/>
        </w:rPr>
        <w:t>i</w:t>
      </w:r>
      <w:r>
        <w:rPr>
          <w:i/>
          <w:iCs/>
        </w:rPr>
        <w:t>,</w:t>
      </w:r>
      <w:r w:rsidRPr="0033785E">
        <w:rPr>
          <w:iCs/>
        </w:rPr>
        <w:t xml:space="preserve"> based on CWT recoveries</w:t>
      </w:r>
      <w:r>
        <w:rPr>
          <w:iCs/>
        </w:rPr>
        <w:t>;</w:t>
      </w:r>
    </w:p>
    <w:p w:rsidR="002A7135" w:rsidRPr="00243D20" w:rsidRDefault="002A7135" w:rsidP="002A7135">
      <w:proofErr w:type="spellStart"/>
      <w:r w:rsidRPr="00243D20">
        <w:rPr>
          <w:i/>
          <w:iCs/>
        </w:rPr>
        <w:t>CTROLL</w:t>
      </w:r>
      <w:r w:rsidRPr="00243D20">
        <w:rPr>
          <w:i/>
          <w:iCs/>
          <w:vertAlign w:val="subscript"/>
        </w:rPr>
        <w:t>i</w:t>
      </w:r>
      <w:proofErr w:type="spellEnd"/>
      <w:r w:rsidRPr="00243D20">
        <w:t xml:space="preserve"> = </w:t>
      </w:r>
      <w:r>
        <w:t>c</w:t>
      </w:r>
      <w:r w:rsidRPr="00243D20">
        <w:t xml:space="preserve">atch of Berners River coho salmon by the </w:t>
      </w:r>
      <w:r>
        <w:t xml:space="preserve">commercial </w:t>
      </w:r>
      <w:r w:rsidRPr="00243D20">
        <w:t xml:space="preserve">troll fishery in year </w:t>
      </w:r>
      <w:r w:rsidRPr="00243D20">
        <w:rPr>
          <w:i/>
          <w:iCs/>
        </w:rPr>
        <w:t>i</w:t>
      </w:r>
      <w:r w:rsidRPr="0033785E">
        <w:rPr>
          <w:iCs/>
        </w:rPr>
        <w:t>;</w:t>
      </w:r>
      <w:r>
        <w:rPr>
          <w:iCs/>
        </w:rPr>
        <w:t xml:space="preserve"> and</w:t>
      </w:r>
    </w:p>
    <w:p w:rsidR="002A7135" w:rsidRDefault="002A7135" w:rsidP="002A7135">
      <w:pPr>
        <w:rPr>
          <w:iCs/>
        </w:rPr>
      </w:pPr>
      <w:proofErr w:type="spellStart"/>
      <w:r w:rsidRPr="00243D20">
        <w:rPr>
          <w:i/>
          <w:iCs/>
        </w:rPr>
        <w:t>CSUM</w:t>
      </w:r>
      <w:r w:rsidRPr="00243D20">
        <w:rPr>
          <w:i/>
          <w:iCs/>
          <w:vertAlign w:val="subscript"/>
        </w:rPr>
        <w:t>i</w:t>
      </w:r>
      <w:proofErr w:type="spellEnd"/>
      <w:r w:rsidRPr="00243D20">
        <w:t xml:space="preserve"> = </w:t>
      </w:r>
      <w:r>
        <w:t>t</w:t>
      </w:r>
      <w:r w:rsidRPr="00243D20">
        <w:t xml:space="preserve">otal catch of Berners River coho salmon by all fisheries in year </w:t>
      </w:r>
      <w:r w:rsidRPr="00243D20">
        <w:rPr>
          <w:i/>
          <w:iCs/>
        </w:rPr>
        <w:t>i</w:t>
      </w:r>
      <w:r>
        <w:rPr>
          <w:iCs/>
        </w:rPr>
        <w:t>.</w:t>
      </w:r>
    </w:p>
    <w:p w:rsidR="002A7135" w:rsidRPr="00243D20" w:rsidRDefault="002A7135" w:rsidP="002A7135">
      <w:r>
        <w:t xml:space="preserve">Annual </w:t>
      </w:r>
      <w:r w:rsidRPr="00727C2B">
        <w:t>escapement survey efficiency (</w:t>
      </w:r>
      <w:proofErr w:type="spellStart"/>
      <w:r w:rsidRPr="00727C2B">
        <w:rPr>
          <w:i/>
          <w:iCs/>
        </w:rPr>
        <w:t>Eff</w:t>
      </w:r>
      <w:r w:rsidRPr="00727C2B">
        <w:rPr>
          <w:i/>
          <w:iCs/>
          <w:vertAlign w:val="subscript"/>
        </w:rPr>
        <w:t>i</w:t>
      </w:r>
      <w:proofErr w:type="spellEnd"/>
      <w:r w:rsidRPr="00727C2B">
        <w:t xml:space="preserve">) </w:t>
      </w:r>
      <w:r>
        <w:t>i</w:t>
      </w:r>
      <w:r w:rsidR="00507FF5">
        <w:t>s therefore estimated</w:t>
      </w:r>
      <w:r>
        <w:t xml:space="preserve"> as follows:</w:t>
      </w:r>
    </w:p>
    <w:p w:rsidR="00E91996" w:rsidRDefault="00E91996" w:rsidP="00C8646A">
      <w:pPr>
        <w:tabs>
          <w:tab w:val="center" w:pos="4680"/>
          <w:tab w:val="right" w:pos="9360"/>
        </w:tabs>
        <w:jc w:val="left"/>
      </w:pPr>
      <w:r>
        <w:tab/>
      </w:r>
      <w:r w:rsidR="002A7135" w:rsidRPr="003F59EE">
        <w:rPr>
          <w:position w:val="-70"/>
        </w:rPr>
        <w:object w:dxaOrig="4260" w:dyaOrig="1080">
          <v:shape id="_x0000_i1044" type="#_x0000_t75" style="width:213.3pt;height:54.35pt" o:ole="">
            <v:imagedata r:id="rId69" o:title=""/>
          </v:shape>
          <o:OLEObject Type="Embed" ProgID="Equation.3" ShapeID="_x0000_i1044" DrawAspect="Content" ObjectID="_1565006262" r:id="rId70"/>
        </w:object>
      </w:r>
      <w:r w:rsidR="00B455E7">
        <w:t>,</w:t>
      </w:r>
      <w:r w:rsidR="002A7135">
        <w:tab/>
        <w:t>(11</w:t>
      </w:r>
      <w:r>
        <w:t>)</w:t>
      </w:r>
    </w:p>
    <w:p w:rsidR="004102B7" w:rsidRDefault="00D17D41" w:rsidP="00F00DDB">
      <w:r w:rsidRPr="00243D20">
        <w:t xml:space="preserve">In theory, </w:t>
      </w:r>
      <w:r w:rsidR="004102B7">
        <w:t>estimates used to represent total</w:t>
      </w:r>
      <w:r w:rsidR="00F00DDB">
        <w:t xml:space="preserve"> escapement </w:t>
      </w:r>
      <w:r w:rsidR="004102B7">
        <w:t>to</w:t>
      </w:r>
      <w:r w:rsidR="00F00DDB">
        <w:t xml:space="preserve"> the Berners River for population analysis could be </w:t>
      </w:r>
      <w:r>
        <w:t>based on</w:t>
      </w:r>
      <w:r w:rsidR="004102B7">
        <w:t xml:space="preserve"> the annual estimates of survey efficiency generated in this fashion</w:t>
      </w:r>
      <w:r w:rsidRPr="00243D20">
        <w:t xml:space="preserve">. In practice, however, </w:t>
      </w:r>
      <w:r w:rsidR="00F00DDB">
        <w:t xml:space="preserve">annual estimates of </w:t>
      </w:r>
      <w:proofErr w:type="spellStart"/>
      <w:r w:rsidR="00F00DDB" w:rsidRPr="004102B7">
        <w:rPr>
          <w:i/>
        </w:rPr>
        <w:t>Eff</w:t>
      </w:r>
      <w:r w:rsidR="00F00DDB" w:rsidRPr="004102B7">
        <w:rPr>
          <w:i/>
          <w:vertAlign w:val="subscript"/>
        </w:rPr>
        <w:t>i</w:t>
      </w:r>
      <w:proofErr w:type="spellEnd"/>
      <w:r w:rsidR="00F00DDB">
        <w:t xml:space="preserve"> using equation 11</w:t>
      </w:r>
      <w:r>
        <w:t xml:space="preserve"> can be</w:t>
      </w:r>
      <w:r w:rsidRPr="00243D20">
        <w:t xml:space="preserve"> variable due to sampling error</w:t>
      </w:r>
      <w:r>
        <w:t xml:space="preserve"> in the CWT</w:t>
      </w:r>
      <w:r w:rsidR="00F00DDB">
        <w:t>-based</w:t>
      </w:r>
      <w:r>
        <w:t xml:space="preserve"> estimates, particularly in years of more intensive non-troll exploitation when error in fishery contribution estimates is magnified in resultant</w:t>
      </w:r>
      <w:r w:rsidRPr="00243D20">
        <w:t xml:space="preserve"> estimates</w:t>
      </w:r>
      <w:r>
        <w:t xml:space="preserve"> of survey efficiency</w:t>
      </w:r>
      <w:r w:rsidR="000D11BC">
        <w:t xml:space="preserve"> (</w:t>
      </w:r>
      <w:proofErr w:type="spellStart"/>
      <w:r w:rsidR="000D11BC" w:rsidRPr="004102B7">
        <w:rPr>
          <w:i/>
        </w:rPr>
        <w:t>Eff</w:t>
      </w:r>
      <w:r w:rsidR="000D11BC" w:rsidRPr="004102B7">
        <w:rPr>
          <w:i/>
          <w:vertAlign w:val="subscript"/>
        </w:rPr>
        <w:t>i</w:t>
      </w:r>
      <w:proofErr w:type="spellEnd"/>
      <w:r w:rsidR="000D11BC">
        <w:t xml:space="preserve">) </w:t>
      </w:r>
      <w:r>
        <w:t>and spawning escapement</w:t>
      </w:r>
      <w:r w:rsidR="00F00DDB">
        <w:t xml:space="preserve"> (</w:t>
      </w:r>
      <w:proofErr w:type="spellStart"/>
      <w:r w:rsidR="00F00DDB" w:rsidRPr="000D11BC">
        <w:rPr>
          <w:i/>
        </w:rPr>
        <w:t>Nt</w:t>
      </w:r>
      <w:r w:rsidR="00F00DDB" w:rsidRPr="000D11BC">
        <w:rPr>
          <w:i/>
          <w:vertAlign w:val="subscript"/>
        </w:rPr>
        <w:t>i</w:t>
      </w:r>
      <w:proofErr w:type="spellEnd"/>
      <w:r w:rsidR="00F00DDB">
        <w:t>)</w:t>
      </w:r>
      <w:r>
        <w:t>.</w:t>
      </w:r>
      <w:r w:rsidRPr="00243D20">
        <w:t xml:space="preserve"> </w:t>
      </w:r>
      <w:r>
        <w:t>A</w:t>
      </w:r>
      <w:r w:rsidR="004102B7">
        <w:t>lso, while</w:t>
      </w:r>
      <w:r>
        <w:t xml:space="preserve"> 100% of Auke Creek smolts were marked with CWTs, statistical precision in the estimated exploitation rate was limited by the relatively small size of the population, which averaged fewer than 6,000 smolts. </w:t>
      </w:r>
      <w:r w:rsidR="00062064">
        <w:t xml:space="preserve">Testing indicated that variation in input variables </w:t>
      </w:r>
      <w:r w:rsidR="00BC4636">
        <w:t>was magnified in</w:t>
      </w:r>
      <w:r w:rsidR="00062064">
        <w:t xml:space="preserve"> estimates of </w:t>
      </w:r>
      <w:proofErr w:type="spellStart"/>
      <w:r w:rsidR="00062064" w:rsidRPr="004102B7">
        <w:rPr>
          <w:i/>
        </w:rPr>
        <w:t>Eff</w:t>
      </w:r>
      <w:r w:rsidR="00062064" w:rsidRPr="004102B7">
        <w:rPr>
          <w:i/>
          <w:vertAlign w:val="subscript"/>
        </w:rPr>
        <w:t>i</w:t>
      </w:r>
      <w:proofErr w:type="spellEnd"/>
      <w:r w:rsidR="00062064">
        <w:t xml:space="preserve"> computed </w:t>
      </w:r>
      <w:r w:rsidR="00BC4636">
        <w:t>using</w:t>
      </w:r>
      <w:r w:rsidR="00062064">
        <w:t xml:space="preserve"> equation 11</w:t>
      </w:r>
      <w:r w:rsidR="00BC4636">
        <w:t xml:space="preserve">. We concluded that this leveraging effect was likely </w:t>
      </w:r>
      <w:r w:rsidR="00062064">
        <w:t>to introduce substantially more error in annual estimates o</w:t>
      </w:r>
      <w:r w:rsidR="00BC4636">
        <w:t>f</w:t>
      </w:r>
      <w:r w:rsidR="000D11BC" w:rsidRPr="000D11BC">
        <w:rPr>
          <w:i/>
        </w:rPr>
        <w:t xml:space="preserve"> </w:t>
      </w:r>
      <w:proofErr w:type="spellStart"/>
      <w:r w:rsidR="000D11BC" w:rsidRPr="004102B7">
        <w:rPr>
          <w:i/>
        </w:rPr>
        <w:t>Eff</w:t>
      </w:r>
      <w:r w:rsidR="000D11BC" w:rsidRPr="004102B7">
        <w:rPr>
          <w:i/>
          <w:vertAlign w:val="subscript"/>
        </w:rPr>
        <w:t>i</w:t>
      </w:r>
      <w:proofErr w:type="spellEnd"/>
      <w:r w:rsidR="000D11BC">
        <w:t xml:space="preserve"> compared with</w:t>
      </w:r>
      <w:r w:rsidR="00062064">
        <w:t xml:space="preserve"> actual variation in the proportion of </w:t>
      </w:r>
      <w:proofErr w:type="spellStart"/>
      <w:r w:rsidR="00062064">
        <w:t>spawners</w:t>
      </w:r>
      <w:proofErr w:type="spellEnd"/>
      <w:r w:rsidR="00062064">
        <w:t xml:space="preserve"> counted. </w:t>
      </w:r>
      <w:r w:rsidR="00F00DDB">
        <w:t>We addressed</w:t>
      </w:r>
      <w:r w:rsidR="00F00DDB" w:rsidRPr="00243D20">
        <w:t xml:space="preserve"> the influence of statistical variation</w:t>
      </w:r>
      <w:r w:rsidR="00F00DDB">
        <w:t xml:space="preserve"> on estimates</w:t>
      </w:r>
      <w:r w:rsidR="00F00DDB" w:rsidRPr="00243D20">
        <w:t xml:space="preserve"> </w:t>
      </w:r>
      <w:r w:rsidR="00F00DDB">
        <w:t xml:space="preserve">of </w:t>
      </w:r>
      <w:proofErr w:type="spellStart"/>
      <w:r w:rsidR="00F00DDB" w:rsidRPr="004102B7">
        <w:rPr>
          <w:i/>
        </w:rPr>
        <w:t>Eff</w:t>
      </w:r>
      <w:r w:rsidR="00F00DDB" w:rsidRPr="004102B7">
        <w:rPr>
          <w:i/>
          <w:vertAlign w:val="subscript"/>
        </w:rPr>
        <w:t>i</w:t>
      </w:r>
      <w:proofErr w:type="spellEnd"/>
      <w:r w:rsidR="00F00DDB" w:rsidRPr="004102B7">
        <w:rPr>
          <w:i/>
        </w:rPr>
        <w:t xml:space="preserve"> </w:t>
      </w:r>
      <w:r w:rsidR="00F00DDB" w:rsidRPr="00243D20">
        <w:t xml:space="preserve">by </w:t>
      </w:r>
      <w:r w:rsidR="00F00DDB">
        <w:t xml:space="preserve">computing a single universal survey expansion factor </w:t>
      </w:r>
      <w:r w:rsidR="00F00DDB" w:rsidRPr="00C8587B">
        <w:rPr>
          <w:sz w:val="22"/>
          <w:szCs w:val="22"/>
        </w:rPr>
        <w:t>(</w:t>
      </w:r>
      <w:r w:rsidR="00F00DDB" w:rsidRPr="00C8587B">
        <w:rPr>
          <w:position w:val="-4"/>
          <w:sz w:val="22"/>
          <w:szCs w:val="22"/>
        </w:rPr>
        <w:object w:dxaOrig="520" w:dyaOrig="320">
          <v:shape id="_x0000_i1045" type="#_x0000_t75" style="width:26.5pt;height:15.6pt" o:ole="">
            <v:imagedata r:id="rId71" o:title=""/>
          </v:shape>
          <o:OLEObject Type="Embed" ProgID="Equation.3" ShapeID="_x0000_i1045" DrawAspect="Content" ObjectID="_1565006263" r:id="rId72"/>
        </w:object>
      </w:r>
      <w:r w:rsidR="00F00DDB" w:rsidRPr="00C8587B">
        <w:rPr>
          <w:sz w:val="22"/>
          <w:szCs w:val="22"/>
        </w:rPr>
        <w:t>)</w:t>
      </w:r>
      <w:r w:rsidR="00F00DDB">
        <w:t xml:space="preserve"> for all counts made during a period when survey methods were consistent and the trend in survey efficiency appeared stable.</w:t>
      </w:r>
    </w:p>
    <w:p w:rsidR="00D17D41" w:rsidRDefault="00D17D41" w:rsidP="00D17D41">
      <w:pPr>
        <w:spacing w:line="280" w:lineRule="exact"/>
      </w:pPr>
      <w:r w:rsidRPr="00243D20">
        <w:t>Changes in methods and timing of surveys since the early 1980s suggest that pooling survey efficiency estimates o</w:t>
      </w:r>
      <w:r>
        <w:t>ver the entire data series might</w:t>
      </w:r>
      <w:r w:rsidRPr="00243D20">
        <w:t xml:space="preserve"> introduce bias to estimates in different periods. Earlier (pre-1987) surveys that were conducted while traveling downstream over a period of several days likely accounted for a lower fraction of the total escapement because some fish moved upstream at night</w:t>
      </w:r>
      <w:r>
        <w:t xml:space="preserve"> and were not counted</w:t>
      </w:r>
      <w:r w:rsidRPr="00243D20">
        <w:t xml:space="preserve"> during the survey. </w:t>
      </w:r>
      <w:r w:rsidRPr="005216D1">
        <w:t>In addition, the timing of the survey was shifted progressively earlier for a period of years after 1982, in an effort to target a peak count when most fish were holding in pre-spawning aggregations where they could be counted and before a substantial number of fish had been removed from spawning areas by predators.</w:t>
      </w:r>
      <w:r w:rsidRPr="00243D20">
        <w:t xml:space="preserve"> Although the strategy of surveying earlier may have resulted in an under-count of late migrants in some years, it likely increased ov</w:t>
      </w:r>
      <w:r>
        <w:t xml:space="preserve">erall survey efficiency. </w:t>
      </w:r>
    </w:p>
    <w:p w:rsidR="00D17D41" w:rsidRDefault="00D17D41" w:rsidP="00D17D41">
      <w:r>
        <w:t xml:space="preserve">A substantial increase in precision of Berners River fishery contribution estimates (following the transition from juvenile to smolt marking) was another factor in favor of restricting expansion of </w:t>
      </w:r>
      <w:r>
        <w:lastRenderedPageBreak/>
        <w:t>survey counts to more recent years</w:t>
      </w:r>
      <w:r w:rsidRPr="00243D20">
        <w:t>.</w:t>
      </w:r>
      <w:r>
        <w:t xml:space="preserve"> </w:t>
      </w:r>
      <w:r w:rsidRPr="00243D20">
        <w:t xml:space="preserve">After </w:t>
      </w:r>
      <w:r>
        <w:t xml:space="preserve">considering these factors and </w:t>
      </w:r>
      <w:r w:rsidRPr="00243D20">
        <w:t>evaluating the trend in</w:t>
      </w:r>
      <w:r w:rsidRPr="00243D20">
        <w:rPr>
          <w:position w:val="-10"/>
        </w:rPr>
        <w:object w:dxaOrig="420" w:dyaOrig="380">
          <v:shape id="_x0000_i1046" type="#_x0000_t75" style="width:20.4pt;height:19pt" o:ole="">
            <v:imagedata r:id="rId73" o:title=""/>
          </v:shape>
          <o:OLEObject Type="Embed" ProgID="Equation.3" ShapeID="_x0000_i1046" DrawAspect="Content" ObjectID="_1565006264" r:id="rId74"/>
        </w:object>
      </w:r>
      <w:r>
        <w:t xml:space="preserve"> (Figure 11)</w:t>
      </w:r>
      <w:r w:rsidRPr="00243D20">
        <w:t>,</w:t>
      </w:r>
      <w:r>
        <w:t xml:space="preserve"> we elected to </w:t>
      </w:r>
      <w:r w:rsidRPr="00243D20">
        <w:t xml:space="preserve">average </w:t>
      </w:r>
      <w:r w:rsidRPr="00243D20">
        <w:rPr>
          <w:position w:val="-10"/>
        </w:rPr>
        <w:object w:dxaOrig="420" w:dyaOrig="380">
          <v:shape id="_x0000_i1047" type="#_x0000_t75" style="width:20.4pt;height:19pt" o:ole="">
            <v:imagedata r:id="rId75" o:title=""/>
          </v:shape>
          <o:OLEObject Type="Embed" ProgID="Equation.3" ShapeID="_x0000_i1047" DrawAspect="Content" ObjectID="_1565006265" r:id="rId76"/>
        </w:object>
      </w:r>
      <w:r>
        <w:t xml:space="preserve">values during 1989–2014, and to compute a single universal expansion factor </w:t>
      </w:r>
      <w:r w:rsidRPr="00C8587B">
        <w:rPr>
          <w:sz w:val="22"/>
          <w:szCs w:val="22"/>
        </w:rPr>
        <w:t>(</w:t>
      </w:r>
      <w:r w:rsidRPr="00BF3597">
        <w:rPr>
          <w:position w:val="-4"/>
        </w:rPr>
        <w:object w:dxaOrig="520" w:dyaOrig="320">
          <v:shape id="_x0000_i1048" type="#_x0000_t75" style="width:26.5pt;height:15.6pt" o:ole="">
            <v:imagedata r:id="rId77" o:title=""/>
          </v:shape>
          <o:OLEObject Type="Embed" ProgID="Equation.3" ShapeID="_x0000_i1048" DrawAspect="Content" ObjectID="_1565006266" r:id="rId78"/>
        </w:object>
      </w:r>
      <w:r w:rsidRPr="00C8587B">
        <w:rPr>
          <w:sz w:val="22"/>
          <w:szCs w:val="22"/>
        </w:rPr>
        <w:t>)</w:t>
      </w:r>
      <w:r>
        <w:rPr>
          <w:sz w:val="22"/>
          <w:szCs w:val="22"/>
        </w:rPr>
        <w:t xml:space="preserve"> </w:t>
      </w:r>
      <w:r>
        <w:t>for all survey counts during the period</w:t>
      </w:r>
      <w:r w:rsidRPr="00243D20">
        <w:t>.</w:t>
      </w:r>
    </w:p>
    <w:p w:rsidR="00F00DDB" w:rsidRDefault="00F00DDB" w:rsidP="00D17D41"/>
    <w:p w:rsidR="00A450E9" w:rsidRDefault="000D11BC" w:rsidP="00243D20">
      <w:r>
        <w:t xml:space="preserve">The </w:t>
      </w:r>
      <w:r w:rsidR="003F59EE">
        <w:t>universal</w:t>
      </w:r>
      <w:r w:rsidR="00243D20" w:rsidRPr="00243D20">
        <w:t xml:space="preserve"> expansion factor </w:t>
      </w:r>
      <w:r w:rsidR="00A450E9">
        <w:t>(</w:t>
      </w:r>
      <w:r w:rsidR="00A450E9" w:rsidRPr="00E21144">
        <w:rPr>
          <w:i/>
        </w:rPr>
        <w:t>EXP</w:t>
      </w:r>
      <w:r w:rsidR="00A450E9">
        <w:t xml:space="preserve">) </w:t>
      </w:r>
      <w:r>
        <w:t xml:space="preserve">was </w:t>
      </w:r>
      <w:r w:rsidR="00243D20" w:rsidRPr="00243D20">
        <w:t>calculated as the inverse of the average of estimates of survey efficiency</w:t>
      </w:r>
      <w:r w:rsidR="00243D20" w:rsidRPr="00243D20">
        <w:rPr>
          <w:position w:val="-10"/>
        </w:rPr>
        <w:object w:dxaOrig="560" w:dyaOrig="380">
          <v:shape id="_x0000_i1049" type="#_x0000_t75" style="width:27.85pt;height:19pt" o:ole="">
            <v:imagedata r:id="rId79" o:title=""/>
          </v:shape>
          <o:OLEObject Type="Embed" ProgID="Equation.3" ShapeID="_x0000_i1049" DrawAspect="Content" ObjectID="_1565006267" r:id="rId80"/>
        </w:object>
      </w:r>
      <w:r w:rsidR="00243D20" w:rsidRPr="00243D20">
        <w:t>for the period from 1989–2014, excluding 1992.</w:t>
      </w:r>
    </w:p>
    <w:p w:rsidR="00E91996" w:rsidRDefault="00E91996" w:rsidP="00E91996">
      <w:pPr>
        <w:tabs>
          <w:tab w:val="center" w:pos="4680"/>
          <w:tab w:val="right" w:pos="9360"/>
        </w:tabs>
      </w:pPr>
      <w:r>
        <w:tab/>
      </w:r>
      <w:r w:rsidRPr="00E21144">
        <w:rPr>
          <w:position w:val="-34"/>
        </w:rPr>
        <w:object w:dxaOrig="1480" w:dyaOrig="780">
          <v:shape id="_x0000_i1050" type="#_x0000_t75" style="width:72.7pt;height:38.05pt" o:ole="">
            <v:imagedata r:id="rId81" o:title=""/>
          </v:shape>
          <o:OLEObject Type="Embed" ProgID="Equation.3" ShapeID="_x0000_i1050" DrawAspect="Content" ObjectID="_1565006268" r:id="rId82"/>
        </w:object>
      </w:r>
      <w:r w:rsidR="002A7135">
        <w:tab/>
        <w:t>(12</w:t>
      </w:r>
      <w:r>
        <w:t>)</w:t>
      </w:r>
    </w:p>
    <w:p w:rsidR="00E21144" w:rsidRDefault="00243D20" w:rsidP="00E21144">
      <w:r w:rsidRPr="00243D20">
        <w:t>Annual estimates of total escapement (</w:t>
      </w:r>
      <w:proofErr w:type="spellStart"/>
      <w:r w:rsidRPr="00243D20">
        <w:rPr>
          <w:i/>
          <w:iCs/>
        </w:rPr>
        <w:t>Nt</w:t>
      </w:r>
      <w:r w:rsidRPr="00243D20">
        <w:rPr>
          <w:i/>
          <w:iCs/>
          <w:vertAlign w:val="subscript"/>
        </w:rPr>
        <w:t>i</w:t>
      </w:r>
      <w:proofErr w:type="spellEnd"/>
      <w:r w:rsidRPr="00243D20">
        <w:t xml:space="preserve">) </w:t>
      </w:r>
      <w:r w:rsidR="003E216C">
        <w:t xml:space="preserve">used in the population analysis </w:t>
      </w:r>
      <w:r w:rsidRPr="00243D20">
        <w:t>were then generated by multiplying the annual survey count (</w:t>
      </w:r>
      <w:proofErr w:type="spellStart"/>
      <w:r w:rsidRPr="00243D20">
        <w:rPr>
          <w:i/>
        </w:rPr>
        <w:t>Ns</w:t>
      </w:r>
      <w:r w:rsidRPr="00243D20">
        <w:rPr>
          <w:i/>
          <w:vertAlign w:val="subscript"/>
        </w:rPr>
        <w:t>i</w:t>
      </w:r>
      <w:proofErr w:type="spellEnd"/>
      <w:r w:rsidRPr="00243D20">
        <w:t>) by the expansion factor.</w:t>
      </w:r>
    </w:p>
    <w:p w:rsidR="00E91996" w:rsidRDefault="00E91996" w:rsidP="00E91996">
      <w:pPr>
        <w:tabs>
          <w:tab w:val="center" w:pos="4680"/>
          <w:tab w:val="right" w:pos="9360"/>
        </w:tabs>
      </w:pPr>
      <w:r>
        <w:tab/>
      </w:r>
      <w:r w:rsidRPr="00E21144">
        <w:rPr>
          <w:position w:val="-12"/>
        </w:rPr>
        <w:object w:dxaOrig="1600" w:dyaOrig="400">
          <v:shape id="_x0000_i1051" type="#_x0000_t75" style="width:80.15pt;height:20.4pt" o:ole="">
            <v:imagedata r:id="rId83" o:title=""/>
          </v:shape>
          <o:OLEObject Type="Embed" ProgID="Equation.3" ShapeID="_x0000_i1051" DrawAspect="Content" ObjectID="_1565006269" r:id="rId84"/>
        </w:object>
      </w:r>
      <w:r w:rsidR="002A7135">
        <w:tab/>
        <w:t>(13</w:t>
      </w:r>
      <w:r>
        <w:t>)</w:t>
      </w:r>
    </w:p>
    <w:p w:rsidR="00243D20" w:rsidRPr="00243D20" w:rsidRDefault="00243D20" w:rsidP="00E129F7">
      <w:pPr>
        <w:spacing w:line="280" w:lineRule="exact"/>
        <w:rPr>
          <w:b/>
          <w:sz w:val="26"/>
          <w:szCs w:val="20"/>
        </w:rPr>
      </w:pPr>
      <w:r w:rsidRPr="00243D20">
        <w:rPr>
          <w:b/>
          <w:sz w:val="26"/>
          <w:szCs w:val="20"/>
        </w:rPr>
        <w:t>Biological Sampling of Escapement</w:t>
      </w:r>
    </w:p>
    <w:p w:rsidR="00243D20" w:rsidRPr="00243D20" w:rsidRDefault="00243D20" w:rsidP="00243D20">
      <w:r w:rsidRPr="00243D20">
        <w:t xml:space="preserve">Fish were captured with a 13 m </w:t>
      </w:r>
      <w:r w:rsidR="00C94E7F">
        <w:t xml:space="preserve">long </w:t>
      </w:r>
      <w:r w:rsidRPr="00243D20">
        <w:t xml:space="preserve">beach seine </w:t>
      </w:r>
      <w:r w:rsidR="00C94E7F">
        <w:t xml:space="preserve">(4.6 m deep) </w:t>
      </w:r>
      <w:r w:rsidRPr="00243D20">
        <w:t>and sampled for coded</w:t>
      </w:r>
      <w:r w:rsidR="0031754B">
        <w:t xml:space="preserve"> </w:t>
      </w:r>
      <w:r w:rsidRPr="00243D20">
        <w:t>wire tags and age, length, and sex</w:t>
      </w:r>
      <w:r w:rsidR="00BE23F7">
        <w:t xml:space="preserve"> (Figu</w:t>
      </w:r>
      <w:r w:rsidR="00AC5F9E">
        <w:t>res 5 and 6</w:t>
      </w:r>
      <w:r w:rsidR="00BE23F7">
        <w:t>)</w:t>
      </w:r>
      <w:r w:rsidRPr="00243D20">
        <w:t xml:space="preserve">. </w:t>
      </w:r>
      <w:r w:rsidR="00483679">
        <w:t>In the earlier years of the study, t</w:t>
      </w:r>
      <w:r w:rsidRPr="00243D20">
        <w:t>he coded</w:t>
      </w:r>
      <w:r w:rsidR="0031754B">
        <w:t xml:space="preserve"> </w:t>
      </w:r>
      <w:r w:rsidRPr="00243D20">
        <w:t xml:space="preserve">wire tag sampling objective was </w:t>
      </w:r>
      <w:r w:rsidR="00483679">
        <w:t xml:space="preserve">to examine </w:t>
      </w:r>
      <w:r w:rsidRPr="00243D20">
        <w:t>1,500 adults</w:t>
      </w:r>
      <w:r w:rsidR="00810630">
        <w:t>.</w:t>
      </w:r>
      <w:r w:rsidRPr="00243D20">
        <w:t xml:space="preserve"> </w:t>
      </w:r>
      <w:r w:rsidR="00810630">
        <w:t xml:space="preserve">The proportion of tagged fish in the escapement increased substantially </w:t>
      </w:r>
      <w:r w:rsidR="00483679">
        <w:t>after 1990</w:t>
      </w:r>
      <w:r w:rsidR="00810630">
        <w:t xml:space="preserve"> and, as a result, </w:t>
      </w:r>
      <w:r w:rsidR="00483679">
        <w:t>th</w:t>
      </w:r>
      <w:r w:rsidR="00810630">
        <w:t>e</w:t>
      </w:r>
      <w:r w:rsidR="00483679">
        <w:t xml:space="preserve"> </w:t>
      </w:r>
      <w:r w:rsidR="00810630">
        <w:t xml:space="preserve">sampling </w:t>
      </w:r>
      <w:r w:rsidR="00483679">
        <w:t xml:space="preserve">objective </w:t>
      </w:r>
      <w:r w:rsidRPr="00243D20">
        <w:t xml:space="preserve">was reduced to a minimum of 1,000 adults. Additional fish above the minimum were sampled if time allowed. The ability to capture fish for sampling depended on </w:t>
      </w:r>
      <w:proofErr w:type="spellStart"/>
      <w:r w:rsidRPr="00243D20">
        <w:t>spawner</w:t>
      </w:r>
      <w:proofErr w:type="spellEnd"/>
      <w:r w:rsidRPr="00243D20">
        <w:t xml:space="preserve"> abundance, water level</w:t>
      </w:r>
      <w:r w:rsidR="00483679">
        <w:t>,</w:t>
      </w:r>
      <w:r w:rsidRPr="00243D20">
        <w:t xml:space="preserve"> and access to concentrations of fish with the beach </w:t>
      </w:r>
      <w:r w:rsidR="00AC49C6">
        <w:t>seine in pools with minimal</w:t>
      </w:r>
      <w:r w:rsidRPr="00243D20">
        <w:t xml:space="preserve"> woody debris. A three-person crew deployed the beach seine in holding pools. Adults that were captured in the seine were marked with a partial dorsal </w:t>
      </w:r>
      <w:r w:rsidR="00810630">
        <w:t xml:space="preserve">fin </w:t>
      </w:r>
      <w:r w:rsidRPr="00243D20">
        <w:t>clip using wire cutters and examined for a missing adipose fin</w:t>
      </w:r>
      <w:r w:rsidR="00810630">
        <w:t xml:space="preserve"> that indicated it was tagged</w:t>
      </w:r>
      <w:r w:rsidRPr="00243D20">
        <w:t xml:space="preserve">. If the fish was </w:t>
      </w:r>
      <w:r w:rsidR="00810630">
        <w:t>no</w:t>
      </w:r>
      <w:r w:rsidR="00AF4374">
        <w:t>t adipose-clipped</w:t>
      </w:r>
      <w:r w:rsidRPr="00243D20">
        <w:t xml:space="preserve">, it was </w:t>
      </w:r>
      <w:r w:rsidR="00810630">
        <w:t xml:space="preserve">marked with a dorsal fin clip and </w:t>
      </w:r>
      <w:r w:rsidRPr="00243D20">
        <w:t>released.</w:t>
      </w:r>
      <w:r w:rsidR="00C94E7F">
        <w:t xml:space="preserve"> Prior to 1990, all adipose clipped fish were sacrificed and the heads</w:t>
      </w:r>
      <w:r w:rsidR="00B75394">
        <w:t xml:space="preserve"> (along with length and sex data)</w:t>
      </w:r>
      <w:r w:rsidR="00C94E7F">
        <w:t xml:space="preserve"> were sent to the ADF&amp;G Mark, Tag and Age</w:t>
      </w:r>
      <w:r w:rsidR="00B75394">
        <w:t xml:space="preserve"> </w:t>
      </w:r>
      <w:r w:rsidR="00C94E7F">
        <w:t>Lab</w:t>
      </w:r>
      <w:r w:rsidR="00E71B44">
        <w:t>oratory (MTA Lab)</w:t>
      </w:r>
      <w:r w:rsidR="00C94E7F">
        <w:t xml:space="preserve"> for tag recovery and decoding. Later, a field detector (initially trough-type and later wand-type) was used to examine each ad</w:t>
      </w:r>
      <w:r w:rsidR="00CC3465">
        <w:t>ipose</w:t>
      </w:r>
      <w:r w:rsidR="00C94E7F">
        <w:t xml:space="preserve"> clipped fish for a tag, and</w:t>
      </w:r>
      <w:r w:rsidR="00B75394">
        <w:t xml:space="preserve"> only those that did not produce a positive signal were sacrificed and examined at the MTA Lab. </w:t>
      </w:r>
      <w:r w:rsidR="00B75394" w:rsidRPr="005216D1">
        <w:t xml:space="preserve">After 1997, adult </w:t>
      </w:r>
      <w:proofErr w:type="spellStart"/>
      <w:r w:rsidR="00B75394" w:rsidRPr="005216D1">
        <w:t>spawners</w:t>
      </w:r>
      <w:proofErr w:type="spellEnd"/>
      <w:r w:rsidR="00B75394" w:rsidRPr="005216D1">
        <w:t xml:space="preserve"> that produced a weaker than normal signal on the detector were sacrificed for tag recovery</w:t>
      </w:r>
      <w:r w:rsidR="00AC5F9E" w:rsidRPr="005216D1">
        <w:t xml:space="preserve"> and matching age-sex-length sample,</w:t>
      </w:r>
      <w:r w:rsidR="00B75394" w:rsidRPr="005216D1">
        <w:t xml:space="preserve"> as were those that produced a signal from the area of the back posterior to the dorsal fin (indicating a back tag injected in a marked smolt).</w:t>
      </w:r>
      <w:r w:rsidR="00AC5F9E" w:rsidRPr="005216D1">
        <w:t xml:space="preserve"> A weak signal and/or a back tag indicated that the fish </w:t>
      </w:r>
      <w:r w:rsidR="00AC49C6" w:rsidRPr="005216D1">
        <w:t xml:space="preserve">likely </w:t>
      </w:r>
      <w:r w:rsidR="00AC5F9E" w:rsidRPr="005216D1">
        <w:t>contained a half-length CWT implanted as a newly emerged fry for aging validation.</w:t>
      </w:r>
    </w:p>
    <w:p w:rsidR="00243D20" w:rsidRPr="00243D20" w:rsidRDefault="00243D20" w:rsidP="00243D20">
      <w:r w:rsidRPr="00243D20">
        <w:t xml:space="preserve">Age-length-sex samples were taken from a sample of approximately 600 fish caught in the beach seine. Each fish was placed in a padded measuring trough and measured </w:t>
      </w:r>
      <w:r w:rsidR="00836C22" w:rsidRPr="00836C22">
        <w:t xml:space="preserve">from mid eye to fork of tail (MEF) </w:t>
      </w:r>
      <w:r w:rsidRPr="00243D20">
        <w:t xml:space="preserve">to the nearest millimeter. </w:t>
      </w:r>
      <w:r w:rsidR="00836C22" w:rsidRPr="00836C22">
        <w:t xml:space="preserve">Sex was determined from examination of external dimorphic sexual maturation characteristics, such as </w:t>
      </w:r>
      <w:proofErr w:type="spellStart"/>
      <w:r w:rsidR="00836C22" w:rsidRPr="00836C22">
        <w:t>kype</w:t>
      </w:r>
      <w:proofErr w:type="spellEnd"/>
      <w:r w:rsidR="00836C22" w:rsidRPr="00836C22">
        <w:t xml:space="preserve"> development, belly shape, and trunk depth</w:t>
      </w:r>
      <w:r w:rsidR="003D77BA">
        <w:t>, and</w:t>
      </w:r>
      <w:r w:rsidR="007B4E87">
        <w:t xml:space="preserve"> presence or absence of an ovipositor</w:t>
      </w:r>
      <w:r w:rsidR="00836C22" w:rsidRPr="00836C22">
        <w:t xml:space="preserve">. </w:t>
      </w:r>
      <w:r w:rsidRPr="00243D20">
        <w:t xml:space="preserve">The length and sex were recorded. Four scales were taken from the left side of the fish approximately two rows above the lateral line along a diagonal downward from the posterior insertion of the dorsal fin to the anterior insertion of the anal fin (INPFC 1963). Scales were mounted on gum cards and impressions later made in cellulose acetate (Clutter and </w:t>
      </w:r>
      <w:proofErr w:type="spellStart"/>
      <w:r w:rsidRPr="00243D20">
        <w:t>Whitesel</w:t>
      </w:r>
      <w:proofErr w:type="spellEnd"/>
      <w:r w:rsidRPr="00243D20">
        <w:t xml:space="preserve"> 1956).</w:t>
      </w:r>
    </w:p>
    <w:p w:rsidR="00243D20" w:rsidRPr="00243D20" w:rsidRDefault="00243D20" w:rsidP="003043A0">
      <w:pPr>
        <w:pStyle w:val="Heading3"/>
      </w:pPr>
      <w:bookmarkStart w:id="104" w:name="_Toc487200829"/>
      <w:r w:rsidRPr="00F07101">
        <w:lastRenderedPageBreak/>
        <w:t>E</w:t>
      </w:r>
      <w:r w:rsidR="003043A0">
        <w:t xml:space="preserve">stimation of </w:t>
      </w:r>
      <w:r w:rsidRPr="00F07101">
        <w:t>Age Composition</w:t>
      </w:r>
      <w:bookmarkEnd w:id="104"/>
    </w:p>
    <w:p w:rsidR="003043A0" w:rsidRDefault="00243D20" w:rsidP="00243D20">
      <w:r w:rsidRPr="00D178CF">
        <w:t xml:space="preserve">All </w:t>
      </w:r>
      <w:r w:rsidR="003043A0">
        <w:t xml:space="preserve">smolt and adult </w:t>
      </w:r>
      <w:r w:rsidRPr="00D178CF">
        <w:t>scale</w:t>
      </w:r>
      <w:r w:rsidR="001E23CD" w:rsidRPr="00D178CF">
        <w:t xml:space="preserve"> samples were analyzed and aged </w:t>
      </w:r>
      <w:r w:rsidRPr="00D178CF">
        <w:t xml:space="preserve">by the same technician, Molly Kemp. </w:t>
      </w:r>
      <w:r w:rsidR="00E31047">
        <w:t xml:space="preserve">Total adult returns by brood year were estimated by multiplying the estimated total return by the proportion of readable adult scales collected from the escapement that were assigned to each of three freshwater age categories. </w:t>
      </w:r>
      <w:r w:rsidRPr="00D178CF">
        <w:t xml:space="preserve">Aging of Southeast Alaska coho salmon has long been accompanied by substantial uncertainty. In order to help address this problem, an aging validation study was initiated at the Berners River beginning in 1996. The scale reader studied scales from resultant known-age smolts </w:t>
      </w:r>
      <w:r w:rsidR="00AC49C6" w:rsidRPr="00D178CF">
        <w:t xml:space="preserve">and adults </w:t>
      </w:r>
      <w:r w:rsidRPr="00D178CF">
        <w:t xml:space="preserve">to calibrate her aging technique. She then re-aged the historical adult scale collection, including samples used in the </w:t>
      </w:r>
      <w:proofErr w:type="spellStart"/>
      <w:r w:rsidRPr="00D178CF">
        <w:t>spawner</w:t>
      </w:r>
      <w:proofErr w:type="spellEnd"/>
      <w:r w:rsidRPr="00D178CF">
        <w:t>-recruit analysis by Clark et al. (1994).</w:t>
      </w:r>
    </w:p>
    <w:p w:rsidR="00243D20" w:rsidRDefault="00243D20" w:rsidP="003043A0">
      <w:pPr>
        <w:pStyle w:val="Heading4"/>
      </w:pPr>
      <w:r w:rsidRPr="00243D20">
        <w:t xml:space="preserve"> </w:t>
      </w:r>
      <w:bookmarkStart w:id="105" w:name="_Toc487200830"/>
      <w:r w:rsidR="003043A0">
        <w:t>Aging Validation Study</w:t>
      </w:r>
      <w:bookmarkEnd w:id="105"/>
    </w:p>
    <w:p w:rsidR="003043A0" w:rsidRPr="003043A0" w:rsidRDefault="003043A0" w:rsidP="003043A0">
      <w:pPr>
        <w:rPr>
          <w:rFonts w:eastAsiaTheme="minorHAnsi"/>
        </w:rPr>
      </w:pPr>
      <w:r w:rsidRPr="003043A0">
        <w:rPr>
          <w:rFonts w:eastAsiaTheme="minorHAnsi"/>
        </w:rPr>
        <w:t xml:space="preserve">During 1996–2013, up to 6,200 newly emerged fry (fish ≥38 mm snout to fork length) were marked annually with half-length CWTs and released into rearing habitat, primarily in Shaul Pond. The objective was to generate known-age smolts and adults in order to validate aging methods as part of a broader study including other systems that will be reported upon separately. Fry were captured using a fine-mesh </w:t>
      </w:r>
      <w:proofErr w:type="spellStart"/>
      <w:r w:rsidRPr="003043A0">
        <w:rPr>
          <w:rFonts w:eastAsiaTheme="minorHAnsi"/>
        </w:rPr>
        <w:t>dipnet</w:t>
      </w:r>
      <w:proofErr w:type="spellEnd"/>
      <w:r w:rsidRPr="003043A0">
        <w:rPr>
          <w:rFonts w:eastAsiaTheme="minorHAnsi"/>
        </w:rPr>
        <w:t xml:space="preserve"> as they congregated at the margin of the river at the outflows from ponds. Capture and marking of fry was conducted during smolt season, but as a secondary priority to smolt tagging, depending on both the work schedule and availability of fry for capture. Fry were adipose clipped and tagged using a similar procedure to smolt marking, but with the use of a specialized head mold developed specifically for small fish.</w:t>
      </w:r>
    </w:p>
    <w:p w:rsidR="003043A0" w:rsidRPr="003043A0" w:rsidRDefault="003043A0" w:rsidP="003043A0">
      <w:pPr>
        <w:rPr>
          <w:rFonts w:eastAsiaTheme="minorHAnsi"/>
        </w:rPr>
      </w:pPr>
      <w:r w:rsidRPr="003043A0">
        <w:rPr>
          <w:rFonts w:eastAsiaTheme="minorHAnsi"/>
        </w:rPr>
        <w:t xml:space="preserve">In most years, all of the tagged fry were released into Shaul Pond, but during 2000–2005 approximately half of the fry captured were marked with a separate tag code and released into </w:t>
      </w:r>
      <w:proofErr w:type="spellStart"/>
      <w:r w:rsidRPr="003043A0">
        <w:rPr>
          <w:rFonts w:eastAsiaTheme="minorHAnsi"/>
        </w:rPr>
        <w:t>Det’s</w:t>
      </w:r>
      <w:proofErr w:type="spellEnd"/>
      <w:r w:rsidRPr="003043A0">
        <w:rPr>
          <w:rFonts w:eastAsiaTheme="minorHAnsi"/>
        </w:rPr>
        <w:t xml:space="preserve"> Pond or nearby locations in Brown Slough. A sample of resulting adipose-clipped smolts migrating from Shaul Pond was sacrificed for both CWT and scales in order to generate known-age scale samples. During 1997–2007, </w:t>
      </w:r>
      <w:proofErr w:type="gramStart"/>
      <w:r w:rsidRPr="003043A0">
        <w:rPr>
          <w:rFonts w:eastAsiaTheme="minorHAnsi"/>
        </w:rPr>
        <w:t>an average of 217 (range 130–321) adipose clipped smolts (with healed clips) were</w:t>
      </w:r>
      <w:proofErr w:type="gramEnd"/>
      <w:r w:rsidRPr="003043A0">
        <w:rPr>
          <w:rFonts w:eastAsiaTheme="minorHAnsi"/>
        </w:rPr>
        <w:t xml:space="preserve"> sampled annually. During 2008–2013, this number was reduced to an average of 64 (range 37–81) marked smolts in order to allow more marked smolts to survive and be recovered as known-aged adult </w:t>
      </w:r>
      <w:proofErr w:type="spellStart"/>
      <w:r w:rsidRPr="003043A0">
        <w:rPr>
          <w:rFonts w:eastAsiaTheme="minorHAnsi"/>
        </w:rPr>
        <w:t>spawners</w:t>
      </w:r>
      <w:proofErr w:type="spellEnd"/>
      <w:r w:rsidRPr="003043A0">
        <w:rPr>
          <w:rFonts w:eastAsiaTheme="minorHAnsi"/>
        </w:rPr>
        <w:t xml:space="preserve"> the following year. Beginning in 2008, tagged smolts that were released were tagged with a full-length CWT in the back (anterior to the dorsal fin) so that they could later be easily identified on the spawning area using a magnetic detection wand waved over the fish’s back.</w:t>
      </w:r>
    </w:p>
    <w:p w:rsidR="003043A0" w:rsidRDefault="000178DE" w:rsidP="000178DE">
      <w:pPr>
        <w:pStyle w:val="Heading4"/>
      </w:pPr>
      <w:bookmarkStart w:id="106" w:name="_Toc487200831"/>
      <w:r>
        <w:t>Fry Survival</w:t>
      </w:r>
      <w:bookmarkEnd w:id="106"/>
    </w:p>
    <w:p w:rsidR="000178DE" w:rsidRDefault="000178DE" w:rsidP="000178DE">
      <w:r>
        <w:t xml:space="preserve">It was possible to estimate survival of marked fry to </w:t>
      </w:r>
      <w:proofErr w:type="spellStart"/>
      <w:r>
        <w:t>smolthood</w:t>
      </w:r>
      <w:proofErr w:type="spellEnd"/>
      <w:r>
        <w:t xml:space="preserve"> and adulthood as a byproduct of the aging validation study. The total contribution to the adult population by marked fry released into Shaul Pond was estimated by return year by dividing the sum of expanded adult recoveries (in both </w:t>
      </w:r>
      <w:del w:id="107" w:author="jb" w:date="2017-08-16T14:39:00Z">
        <w:r w:rsidDel="00045520">
          <w:delText xml:space="preserve">catch </w:delText>
        </w:r>
      </w:del>
      <w:ins w:id="108" w:author="jb" w:date="2017-08-16T14:39:00Z">
        <w:r w:rsidR="00045520">
          <w:t xml:space="preserve">harvest </w:t>
        </w:r>
      </w:ins>
      <w:r>
        <w:t xml:space="preserve">and escapement) in that return year by the overnight tag retention rate reported for the appropriate tag code. The result was divided by the marine survival rate for Berners River smolts (same return year) to estimate the number of those fish that survived to </w:t>
      </w:r>
      <w:proofErr w:type="spellStart"/>
      <w:r>
        <w:t>smolthood</w:t>
      </w:r>
      <w:proofErr w:type="spellEnd"/>
      <w:r>
        <w:t xml:space="preserve"> and were not sacrificed as smolts for the aging validation study. The number of fish associated with each release group that were sacrificed as smolts was estimated by dividing the number of tags recovered by the overnight retention rate for that code.</w:t>
      </w:r>
    </w:p>
    <w:p w:rsidR="000178DE" w:rsidRPr="000178DE" w:rsidRDefault="000178DE" w:rsidP="000178DE">
      <w:r>
        <w:t xml:space="preserve">Survival to </w:t>
      </w:r>
      <w:proofErr w:type="spellStart"/>
      <w:r>
        <w:t>smolthood</w:t>
      </w:r>
      <w:proofErr w:type="spellEnd"/>
      <w:r>
        <w:t xml:space="preserve"> and adulthood for each group of fry released into Shaul Pond was estimated by adding the estimated number of adipose-clipped smolts from the release group that </w:t>
      </w:r>
      <w:r>
        <w:lastRenderedPageBreak/>
        <w:t>migrated from the system to the number sacrificed as smolts during migration (across all sea-entry years), and dividing the result by the total number released of adipose-clipped fry associated with the same tag code.</w:t>
      </w:r>
    </w:p>
    <w:p w:rsidR="00243D20" w:rsidRPr="00243D20" w:rsidRDefault="00243D20" w:rsidP="00243D20">
      <w:pPr>
        <w:keepNext/>
        <w:suppressAutoHyphens/>
        <w:jc w:val="left"/>
        <w:outlineLvl w:val="2"/>
        <w:rPr>
          <w:b/>
          <w:sz w:val="26"/>
          <w:szCs w:val="20"/>
        </w:rPr>
      </w:pPr>
      <w:r w:rsidRPr="00243D20">
        <w:rPr>
          <w:b/>
          <w:sz w:val="26"/>
          <w:szCs w:val="20"/>
        </w:rPr>
        <w:t>Estimation of Per Capital Egg Biomass</w:t>
      </w:r>
    </w:p>
    <w:p w:rsidR="00243D20" w:rsidRPr="00243D20" w:rsidRDefault="00243D20" w:rsidP="00243D20">
      <w:r w:rsidRPr="00243D20">
        <w:t xml:space="preserve">Methods used in </w:t>
      </w:r>
      <w:proofErr w:type="spellStart"/>
      <w:r w:rsidRPr="00243D20">
        <w:t>spawner</w:t>
      </w:r>
      <w:proofErr w:type="spellEnd"/>
      <w:r w:rsidRPr="00243D20">
        <w:t>-recruit analysis commonly presume per capital reproductive potential to be constant. We determined that variation in average reproductive capacity should be included in t</w:t>
      </w:r>
      <w:r w:rsidR="00C8587B">
        <w:t xml:space="preserve">he analysis because the </w:t>
      </w:r>
      <w:r w:rsidRPr="00243D20">
        <w:t xml:space="preserve">proportion of females in the spawning population and their fecundity has varied substantially with marine growth and survival (Shaul and Geiger 2016). </w:t>
      </w:r>
    </w:p>
    <w:p w:rsidR="00243D20" w:rsidRPr="00243D20" w:rsidRDefault="00243D20" w:rsidP="00243D20">
      <w:r w:rsidRPr="00243D20">
        <w:t>Per capita reproductive potential was ass</w:t>
      </w:r>
      <w:r w:rsidR="00C8587B">
        <w:t xml:space="preserve">umed to be proportionate to </w:t>
      </w:r>
      <w:r w:rsidRPr="00243D20">
        <w:t xml:space="preserve">per capita egg biomass (PCEB).  We used an average relationship between egg biomass (EB) and female length from two British Columbia coastal streams, </w:t>
      </w:r>
      <w:proofErr w:type="spellStart"/>
      <w:r w:rsidRPr="00243D20">
        <w:t>Mamquam</w:t>
      </w:r>
      <w:proofErr w:type="spellEnd"/>
      <w:r w:rsidRPr="00243D20">
        <w:t xml:space="preserve"> River and Tenderfoot Creek (Fleming and Gross 1990), and converted the postorbital-</w:t>
      </w:r>
      <w:proofErr w:type="spellStart"/>
      <w:r w:rsidRPr="00243D20">
        <w:t>hypural</w:t>
      </w:r>
      <w:proofErr w:type="spellEnd"/>
      <w:r w:rsidRPr="00243D20">
        <w:t xml:space="preserve"> bo</w:t>
      </w:r>
      <w:r w:rsidR="00AC5F9E">
        <w:t xml:space="preserve">dy length used in that study </w:t>
      </w:r>
      <w:r w:rsidRPr="00243D20">
        <w:t xml:space="preserve">to MEF length based on the conversion equation for coho salmon reported by </w:t>
      </w:r>
      <w:proofErr w:type="spellStart"/>
      <w:r w:rsidRPr="00243D20">
        <w:t>Pahlke</w:t>
      </w:r>
      <w:proofErr w:type="spellEnd"/>
      <w:r w:rsidRPr="00243D20">
        <w:t xml:space="preserve"> (1989). </w:t>
      </w:r>
    </w:p>
    <w:p w:rsidR="00243D20" w:rsidRDefault="00243D20" w:rsidP="00243D20">
      <w:r w:rsidRPr="00243D20">
        <w:t>Letting MEF denote the mid</w:t>
      </w:r>
      <w:r w:rsidR="00812239">
        <w:t xml:space="preserve"> </w:t>
      </w:r>
      <w:r w:rsidRPr="00243D20">
        <w:t xml:space="preserve">eye to fork length (mm), the following is the conversion relationship applied to the Berners River: EB = </w:t>
      </w:r>
      <w:r w:rsidRPr="005216D1">
        <w:t xml:space="preserve">2.33 </w:t>
      </w:r>
      <w:r w:rsidR="005216D1">
        <w:t>×</w:t>
      </w:r>
      <w:r w:rsidRPr="005216D1">
        <w:t xml:space="preserve"> 10</w:t>
      </w:r>
      <w:r w:rsidRPr="00812239">
        <w:rPr>
          <w:vertAlign w:val="superscript"/>
        </w:rPr>
        <w:t>-7</w:t>
      </w:r>
      <w:r w:rsidRPr="005216D1">
        <w:t xml:space="preserve"> [MEF] </w:t>
      </w:r>
      <w:r w:rsidRPr="005216D1">
        <w:rPr>
          <w:vertAlign w:val="superscript"/>
        </w:rPr>
        <w:t>3.39</w:t>
      </w:r>
      <w:r w:rsidRPr="00243D20">
        <w:t>.  Predicted egg biomass based on average female length was multiplied by the proportion of females in the adult population to estimate PCEB, which was then converted to a PCEB index by dividing the annual value by the average for all 26 brood years from 1989 through 2014. A separate PCEB index was computed for 1990–2014 for the analysis by Shaul and Geiger (2016).</w:t>
      </w:r>
    </w:p>
    <w:p w:rsidR="006E6680" w:rsidRDefault="006E6680" w:rsidP="006E6680">
      <w:r>
        <w:rPr>
          <w:noProof/>
        </w:rPr>
        <w:lastRenderedPageBreak/>
        <w:drawing>
          <wp:inline distT="0" distB="0" distL="0" distR="0" wp14:anchorId="24F81FCD" wp14:editId="5DE8C3A1">
            <wp:extent cx="5943600" cy="4511675"/>
            <wp:effectExtent l="19050" t="19050" r="19050" b="22225"/>
            <wp:docPr id="26" name="Picture 2" descr="H:\_BACKUPFROMLAPTOP\BERNERS\2013BernersPhotos\BernersMaleCo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_BACKUPFROMLAPTOP\BERNERS\2013BernersPhotos\BernersMaleCoho.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500" t="5825" r="5923" b="1489"/>
                    <a:stretch/>
                  </pic:blipFill>
                  <pic:spPr bwMode="auto">
                    <a:xfrm>
                      <a:off x="0" y="0"/>
                      <a:ext cx="5943600" cy="4511675"/>
                    </a:xfrm>
                    <a:prstGeom prst="rect">
                      <a:avLst/>
                    </a:prstGeom>
                    <a:noFill/>
                    <a:ln w="6350">
                      <a:solidFill>
                        <a:schemeClr val="tx1"/>
                      </a:solidFill>
                    </a:ln>
                    <a:extLst/>
                  </pic:spPr>
                </pic:pic>
              </a:graphicData>
            </a:graphic>
          </wp:inline>
        </w:drawing>
      </w:r>
    </w:p>
    <w:p w:rsidR="00D93622" w:rsidRPr="00D93622" w:rsidRDefault="00D93622" w:rsidP="00D93622">
      <w:pPr>
        <w:pStyle w:val="Caption"/>
      </w:pPr>
      <w:bookmarkStart w:id="109" w:name="_Toc487202766"/>
      <w:r>
        <w:t xml:space="preserve">Figure </w:t>
      </w:r>
      <w:r w:rsidR="007B4E87">
        <w:t>7</w:t>
      </w:r>
      <w:r w:rsidR="00CF58D1">
        <w:t>.</w:t>
      </w:r>
      <w:r w:rsidR="00712D4A">
        <w:t>–</w:t>
      </w:r>
      <w:r w:rsidRPr="00D93622">
        <w:t>Preparing to measure and sample an adult male coho salmon (</w:t>
      </w:r>
      <w:r w:rsidR="00812239">
        <w:t>©2014</w:t>
      </w:r>
      <w:r w:rsidR="00712D4A" w:rsidRPr="00712D4A">
        <w:t xml:space="preserve"> ADF&amp;G/</w:t>
      </w:r>
      <w:r w:rsidRPr="00D93622">
        <w:t>photo by Scott Forbes).</w:t>
      </w:r>
      <w:bookmarkEnd w:id="109"/>
    </w:p>
    <w:p w:rsidR="0006145F" w:rsidRDefault="0006145F" w:rsidP="0006145F">
      <w:pPr>
        <w:pStyle w:val="Heading2"/>
      </w:pPr>
      <w:bookmarkStart w:id="110" w:name="_Toc487200832"/>
      <w:r>
        <w:t>Estimation of Harvest</w:t>
      </w:r>
      <w:bookmarkEnd w:id="110"/>
    </w:p>
    <w:p w:rsidR="0006145F" w:rsidRDefault="0006145F" w:rsidP="0006145F">
      <w:r>
        <w:t xml:space="preserve">Methods described in Bernard and Clark (1996) were used to estimate the harvest of coho salmon from the Berners River using information from stratified </w:t>
      </w:r>
      <w:del w:id="111" w:author="jb" w:date="2017-08-16T14:42:00Z">
        <w:r w:rsidDel="00045520">
          <w:delText xml:space="preserve">catch </w:delText>
        </w:r>
      </w:del>
      <w:ins w:id="112" w:author="jb" w:date="2017-08-16T14:42:00Z">
        <w:r w:rsidR="00045520">
          <w:t xml:space="preserve">harvest </w:t>
        </w:r>
      </w:ins>
      <w:r>
        <w:t>sampling of marine commercial and recreational fisheries throughout Southeast Alaska.</w:t>
      </w:r>
      <w:r w:rsidR="002747C0">
        <w:t xml:space="preserve"> </w:t>
      </w:r>
      <w:r w:rsidRPr="005216D1">
        <w:t xml:space="preserve">The sample goal was to inspect at least 20% of the total </w:t>
      </w:r>
      <w:del w:id="113" w:author="jb" w:date="2017-08-16T14:42:00Z">
        <w:r w:rsidRPr="005216D1" w:rsidDel="00045520">
          <w:delText xml:space="preserve">catch </w:delText>
        </w:r>
      </w:del>
      <w:ins w:id="114" w:author="jb" w:date="2017-08-16T14:42:00Z">
        <w:r w:rsidR="00045520">
          <w:t>harvest</w:t>
        </w:r>
        <w:r w:rsidR="00045520" w:rsidRPr="005216D1">
          <w:t xml:space="preserve"> </w:t>
        </w:r>
      </w:ins>
      <w:r w:rsidRPr="005216D1">
        <w:t>of coho salmon within time/area strata for missing adipo</w:t>
      </w:r>
      <w:r w:rsidR="00BF3FEB" w:rsidRPr="005216D1">
        <w:t>se fins, indicating the likely</w:t>
      </w:r>
      <w:r w:rsidRPr="005216D1">
        <w:t xml:space="preserve"> presence of a </w:t>
      </w:r>
      <w:commentRangeStart w:id="115"/>
      <w:r w:rsidRPr="005216D1">
        <w:t>coded</w:t>
      </w:r>
      <w:r w:rsidR="0031754B" w:rsidRPr="005216D1">
        <w:t xml:space="preserve"> </w:t>
      </w:r>
      <w:r w:rsidRPr="005216D1">
        <w:t>wire tag</w:t>
      </w:r>
      <w:commentRangeEnd w:id="115"/>
      <w:r w:rsidR="00045520">
        <w:rPr>
          <w:rStyle w:val="CommentReference"/>
        </w:rPr>
        <w:commentReference w:id="115"/>
      </w:r>
      <w:r w:rsidRPr="005216D1">
        <w:t xml:space="preserve">. Heads were removed from fish missing their adipose fin and sent on a weekly basis to the </w:t>
      </w:r>
      <w:commentRangeStart w:id="116"/>
      <w:del w:id="117" w:author="jb" w:date="2017-08-16T14:49:00Z">
        <w:r w:rsidR="00FF6B90" w:rsidRPr="005216D1" w:rsidDel="00045520">
          <w:delText xml:space="preserve">ADF&amp;G </w:delText>
        </w:r>
      </w:del>
      <w:r w:rsidR="00FF6B90" w:rsidRPr="005216D1">
        <w:t>MTA</w:t>
      </w:r>
      <w:r w:rsidRPr="005216D1">
        <w:t xml:space="preserve"> </w:t>
      </w:r>
      <w:commentRangeEnd w:id="116"/>
      <w:r w:rsidR="00091819">
        <w:rPr>
          <w:rStyle w:val="CommentReference"/>
        </w:rPr>
        <w:commentReference w:id="116"/>
      </w:r>
      <w:r w:rsidRPr="005216D1">
        <w:t>Lab in Juneau</w:t>
      </w:r>
      <w:r>
        <w:t xml:space="preserve"> to test for the presence of a valid wire tag. Data from tags was decoded and entered into a coast-wide database. Commercial </w:t>
      </w:r>
      <w:del w:id="118" w:author="jb" w:date="2017-08-16T14:43:00Z">
        <w:r w:rsidDel="00045520">
          <w:delText xml:space="preserve">catch </w:delText>
        </w:r>
      </w:del>
      <w:ins w:id="119" w:author="jb" w:date="2017-08-16T14:43:00Z">
        <w:r w:rsidR="00045520">
          <w:t xml:space="preserve">harvest </w:t>
        </w:r>
      </w:ins>
      <w:r>
        <w:t xml:space="preserve">data for the analysis were summarized by ADF&amp;G statistical week and </w:t>
      </w:r>
      <w:r w:rsidR="00BF3FEB">
        <w:t xml:space="preserve">district (for </w:t>
      </w:r>
      <w:r w:rsidR="00E71B44">
        <w:t xml:space="preserve">drift </w:t>
      </w:r>
      <w:r w:rsidR="00BF3FEB">
        <w:t xml:space="preserve">gillnet </w:t>
      </w:r>
      <w:r>
        <w:t xml:space="preserve">fisheries), </w:t>
      </w:r>
      <w:r w:rsidR="00BF3FEB">
        <w:t>by sein</w:t>
      </w:r>
      <w:r w:rsidR="00B136F4">
        <w:t>e</w:t>
      </w:r>
      <w:r w:rsidR="00BF3FEB">
        <w:t xml:space="preserve"> area for purse seine fisheries, </w:t>
      </w:r>
      <w:r>
        <w:t>or by troll period and quadrant for commercial troll fisheries. Troll periods were periods of time bounded by regulatory changes and varied from year-to-year. Data on recovery of tags</w:t>
      </w:r>
      <w:r w:rsidR="00DF707A">
        <w:t xml:space="preserve"> from recreational fisheries were</w:t>
      </w:r>
      <w:r>
        <w:t xml:space="preserve"> obtained from reports provided </w:t>
      </w:r>
      <w:r w:rsidR="00FF6B90">
        <w:t xml:space="preserve">by the MTA </w:t>
      </w:r>
      <w:r>
        <w:t xml:space="preserve">Lab and summarized by </w:t>
      </w:r>
      <w:proofErr w:type="spellStart"/>
      <w:r>
        <w:t>biweek</w:t>
      </w:r>
      <w:proofErr w:type="spellEnd"/>
      <w:r>
        <w:t xml:space="preserve"> and fishery</w:t>
      </w:r>
      <w:r w:rsidR="00FF6B90">
        <w:t>.</w:t>
      </w:r>
      <w:r w:rsidR="002747C0">
        <w:t xml:space="preserve"> </w:t>
      </w:r>
      <w:r>
        <w:t>Resulting estimates of the harvest of tagged</w:t>
      </w:r>
      <w:r w:rsidR="00DF707A">
        <w:t xml:space="preserve"> fish from the Berners River were</w:t>
      </w:r>
      <w:r>
        <w:t xml:space="preserve"> divided by the proportion tagged (</w:t>
      </w:r>
      <w:r w:rsidRPr="001C67F7">
        <w:rPr>
          <w:i/>
        </w:rPr>
        <w:t>Ө</w:t>
      </w:r>
      <w:r w:rsidR="00DF707A">
        <w:t>) among</w:t>
      </w:r>
      <w:r>
        <w:t xml:space="preserve"> fish sampled in the escapement to estimate the total contribution of Berners River fish to the harvest.</w:t>
      </w:r>
    </w:p>
    <w:p w:rsidR="0006145F" w:rsidRPr="0006145F" w:rsidRDefault="00EB13C0" w:rsidP="0006145F">
      <w:pPr>
        <w:pStyle w:val="Heading2"/>
      </w:pPr>
      <w:bookmarkStart w:id="120" w:name="_Toc487200833"/>
      <w:r>
        <w:lastRenderedPageBreak/>
        <w:t>Adult Abundance</w:t>
      </w:r>
      <w:r w:rsidR="0006145F">
        <w:t>, Exploitation</w:t>
      </w:r>
      <w:r>
        <w:t xml:space="preserve"> Rate, and Marine S</w:t>
      </w:r>
      <w:r w:rsidR="0006145F">
        <w:t>urvival</w:t>
      </w:r>
      <w:bookmarkEnd w:id="120"/>
    </w:p>
    <w:p w:rsidR="0006145F" w:rsidRDefault="0006145F" w:rsidP="004F3033">
      <w:r w:rsidRPr="006115C7">
        <w:t>Estimates of run size (</w:t>
      </w:r>
      <w:r w:rsidRPr="006115C7">
        <w:rPr>
          <w:i/>
        </w:rPr>
        <w:t>N</w:t>
      </w:r>
      <w:r w:rsidRPr="006115C7">
        <w:rPr>
          <w:i/>
          <w:vertAlign w:val="subscript"/>
        </w:rPr>
        <w:t>A</w:t>
      </w:r>
      <w:r w:rsidRPr="006115C7">
        <w:t xml:space="preserve">) of </w:t>
      </w:r>
      <w:r w:rsidR="00AC49C6">
        <w:t xml:space="preserve">1-ocean adult </w:t>
      </w:r>
      <w:r w:rsidRPr="006115C7">
        <w:t>coho salmon retur</w:t>
      </w:r>
      <w:r w:rsidR="006F6BCF">
        <w:t xml:space="preserve">ning to the Berners River </w:t>
      </w:r>
      <w:r w:rsidRPr="006115C7">
        <w:t>and the associated exploitation rates (</w:t>
      </w:r>
      <w:r w:rsidRPr="006115C7">
        <w:rPr>
          <w:i/>
        </w:rPr>
        <w:t>U</w:t>
      </w:r>
      <w:r w:rsidRPr="006115C7">
        <w:t>) in commercial and sport fisheries are based on the sum of estimates of harvest (</w:t>
      </w:r>
      <w:r w:rsidRPr="006115C7">
        <w:rPr>
          <w:i/>
        </w:rPr>
        <w:t>H</w:t>
      </w:r>
      <w:r w:rsidRPr="006115C7">
        <w:t>) and escapement (</w:t>
      </w:r>
      <w:r w:rsidRPr="006115C7">
        <w:rPr>
          <w:i/>
        </w:rPr>
        <w:t>E</w:t>
      </w:r>
      <w:r w:rsidRPr="006115C7">
        <w:t>):</w:t>
      </w:r>
    </w:p>
    <w:p w:rsidR="004F3033" w:rsidRPr="004F3033" w:rsidRDefault="004F3033" w:rsidP="004F3033">
      <w:pPr>
        <w:tabs>
          <w:tab w:val="center" w:pos="4680"/>
          <w:tab w:val="right" w:pos="9360"/>
        </w:tabs>
      </w:pPr>
      <w:r>
        <w:rPr>
          <w:spacing w:val="2"/>
        </w:rPr>
        <w:tab/>
      </w:r>
      <w:r w:rsidRPr="006115C7">
        <w:rPr>
          <w:spacing w:val="2"/>
          <w:position w:val="-10"/>
        </w:rPr>
        <w:object w:dxaOrig="1260" w:dyaOrig="380">
          <v:shape id="_x0000_i1052" type="#_x0000_t75" style="width:62.5pt;height:19pt" o:ole="" fillcolor="window">
            <v:imagedata r:id="rId86" o:title=""/>
          </v:shape>
          <o:OLEObject Type="Embed" ProgID="Equation.3" ShapeID="_x0000_i1052" DrawAspect="Content" ObjectID="_1565006270" r:id="rId87"/>
        </w:object>
      </w:r>
      <w:r w:rsidR="002A7135">
        <w:rPr>
          <w:spacing w:val="2"/>
        </w:rPr>
        <w:t>,</w:t>
      </w:r>
      <w:r w:rsidR="002A7135">
        <w:rPr>
          <w:spacing w:val="2"/>
        </w:rPr>
        <w:tab/>
        <w:t>(14</w:t>
      </w:r>
      <w:r>
        <w:rPr>
          <w:spacing w:val="2"/>
        </w:rPr>
        <w:t>)</w:t>
      </w:r>
    </w:p>
    <w:p w:rsidR="004F3033" w:rsidRPr="004F3033" w:rsidRDefault="004F3033" w:rsidP="004F3033">
      <w:pPr>
        <w:tabs>
          <w:tab w:val="center" w:pos="4680"/>
          <w:tab w:val="right" w:pos="9360"/>
        </w:tabs>
      </w:pPr>
      <w:r>
        <w:rPr>
          <w:spacing w:val="2"/>
        </w:rPr>
        <w:tab/>
      </w:r>
      <w:r w:rsidRPr="006115C7">
        <w:rPr>
          <w:spacing w:val="2"/>
          <w:position w:val="-10"/>
        </w:rPr>
        <w:object w:dxaOrig="2680" w:dyaOrig="380">
          <v:shape id="_x0000_i1053" type="#_x0000_t75" style="width:133.15pt;height:19pt" o:ole="" fillcolor="window">
            <v:imagedata r:id="rId88" o:title=""/>
          </v:shape>
          <o:OLEObject Type="Embed" ProgID="Equation.3" ShapeID="_x0000_i1053" DrawAspect="Content" ObjectID="_1565006271" r:id="rId89"/>
        </w:object>
      </w:r>
      <w:r w:rsidR="002A7135">
        <w:rPr>
          <w:spacing w:val="2"/>
        </w:rPr>
        <w:t>, and</w:t>
      </w:r>
      <w:r w:rsidR="002A7135">
        <w:rPr>
          <w:spacing w:val="2"/>
        </w:rPr>
        <w:tab/>
        <w:t>(15</w:t>
      </w:r>
      <w:r>
        <w:rPr>
          <w:spacing w:val="2"/>
        </w:rPr>
        <w:t>)</w:t>
      </w:r>
    </w:p>
    <w:p w:rsidR="004F3033" w:rsidRPr="004F3033" w:rsidRDefault="004F3033" w:rsidP="004F3033">
      <w:pPr>
        <w:tabs>
          <w:tab w:val="center" w:pos="4680"/>
          <w:tab w:val="right" w:pos="9360"/>
        </w:tabs>
      </w:pPr>
      <w:r>
        <w:rPr>
          <w:spacing w:val="2"/>
        </w:rPr>
        <w:tab/>
      </w:r>
      <w:r w:rsidRPr="002A297F">
        <w:rPr>
          <w:spacing w:val="2"/>
          <w:position w:val="-26"/>
        </w:rPr>
        <w:object w:dxaOrig="1140" w:dyaOrig="700">
          <v:shape id="_x0000_i1054" type="#_x0000_t75" style="width:57.05pt;height:35.3pt" o:ole="" fillcolor="window">
            <v:imagedata r:id="rId90" o:title=""/>
          </v:shape>
          <o:OLEObject Type="Embed" ProgID="Equation.3" ShapeID="_x0000_i1054" DrawAspect="Content" ObjectID="_1565006272" r:id="rId91"/>
        </w:object>
      </w:r>
      <w:r w:rsidR="002A7135">
        <w:rPr>
          <w:spacing w:val="2"/>
        </w:rPr>
        <w:t>.</w:t>
      </w:r>
      <w:r w:rsidR="002A7135">
        <w:rPr>
          <w:spacing w:val="2"/>
        </w:rPr>
        <w:tab/>
        <w:t>(16</w:t>
      </w:r>
      <w:r>
        <w:rPr>
          <w:spacing w:val="2"/>
        </w:rPr>
        <w:t>)</w:t>
      </w:r>
    </w:p>
    <w:p w:rsidR="0006145F" w:rsidRDefault="0006145F" w:rsidP="004F3033">
      <w:r w:rsidRPr="006115C7">
        <w:t>Variance for equation was approximated with the delta method (</w:t>
      </w:r>
      <w:proofErr w:type="spellStart"/>
      <w:r w:rsidRPr="006115C7">
        <w:t>Seber</w:t>
      </w:r>
      <w:proofErr w:type="spellEnd"/>
      <w:r w:rsidRPr="006115C7">
        <w:t xml:space="preserve"> 1982, p. 8) to be:</w:t>
      </w:r>
    </w:p>
    <w:p w:rsidR="004F3033" w:rsidRPr="004F3033" w:rsidRDefault="004F3033" w:rsidP="004F3033">
      <w:pPr>
        <w:tabs>
          <w:tab w:val="center" w:pos="4680"/>
          <w:tab w:val="right" w:pos="9360"/>
        </w:tabs>
        <w:rPr>
          <w:spacing w:val="2"/>
        </w:rPr>
      </w:pPr>
      <w:r>
        <w:tab/>
      </w:r>
      <w:r w:rsidRPr="006115C7">
        <w:rPr>
          <w:position w:val="-32"/>
        </w:rPr>
        <w:object w:dxaOrig="3260" w:dyaOrig="760">
          <v:shape id="_x0000_i1055" type="#_x0000_t75" style="width:162.35pt;height:38.05pt" o:ole="" fillcolor="window">
            <v:imagedata r:id="rId92" o:title=""/>
          </v:shape>
          <o:OLEObject Type="Embed" ProgID="Equation.3" ShapeID="_x0000_i1055" DrawAspect="Content" ObjectID="_1565006273" r:id="rId93"/>
        </w:object>
      </w:r>
      <w:r w:rsidR="002A7135">
        <w:t>.</w:t>
      </w:r>
      <w:r w:rsidR="002A7135">
        <w:tab/>
        <w:t>(17</w:t>
      </w:r>
      <w:r>
        <w:t>)</w:t>
      </w:r>
    </w:p>
    <w:p w:rsidR="0006145F" w:rsidRPr="006115C7" w:rsidRDefault="0006145F" w:rsidP="0006145F">
      <w:pPr>
        <w:pStyle w:val="BodyText3"/>
        <w:spacing w:before="180" w:after="0"/>
        <w:ind w:right="0"/>
        <w:rPr>
          <w:sz w:val="24"/>
        </w:rPr>
      </w:pPr>
      <w:r w:rsidRPr="006115C7">
        <w:rPr>
          <w:sz w:val="24"/>
        </w:rPr>
        <w:t>Survival rate of smolts to adults (</w:t>
      </w:r>
      <w:r w:rsidRPr="006115C7">
        <w:rPr>
          <w:i/>
          <w:sz w:val="24"/>
        </w:rPr>
        <w:t>S</w:t>
      </w:r>
      <w:r w:rsidRPr="006115C7">
        <w:rPr>
          <w:sz w:val="24"/>
        </w:rPr>
        <w:t>) was estimated as:</w:t>
      </w:r>
    </w:p>
    <w:p w:rsidR="0006145F" w:rsidRPr="004F3033" w:rsidRDefault="004F3033" w:rsidP="004F3033">
      <w:pPr>
        <w:tabs>
          <w:tab w:val="center" w:pos="4680"/>
          <w:tab w:val="right" w:pos="9360"/>
        </w:tabs>
        <w:rPr>
          <w:spacing w:val="2"/>
        </w:rPr>
      </w:pPr>
      <w:r>
        <w:tab/>
      </w:r>
      <w:r w:rsidRPr="006115C7">
        <w:rPr>
          <w:position w:val="-32"/>
        </w:rPr>
        <w:object w:dxaOrig="840" w:dyaOrig="760">
          <v:shape id="_x0000_i1056" type="#_x0000_t75" style="width:42.1pt;height:38.05pt" o:ole="" fillcolor="window">
            <v:imagedata r:id="rId94" o:title=""/>
          </v:shape>
          <o:OLEObject Type="Embed" ProgID="Equation.3" ShapeID="_x0000_i1056" DrawAspect="Content" ObjectID="_1565006274" r:id="rId95"/>
        </w:object>
      </w:r>
      <w:r w:rsidR="002A7135">
        <w:t>,</w:t>
      </w:r>
      <w:r w:rsidR="002A7135">
        <w:tab/>
        <w:t>(18</w:t>
      </w:r>
      <w:r>
        <w:t>)</w:t>
      </w:r>
    </w:p>
    <w:p w:rsidR="0006145F" w:rsidRDefault="0006145F" w:rsidP="004F3033">
      <w:r w:rsidRPr="006115C7">
        <w:t>Variance for equation</w:t>
      </w:r>
      <w:r w:rsidR="002747C0" w:rsidRPr="006115C7">
        <w:t xml:space="preserve"> </w:t>
      </w:r>
      <w:r w:rsidRPr="006115C7">
        <w:t>as approximated with the delta method to be:</w:t>
      </w:r>
    </w:p>
    <w:p w:rsidR="004F3033" w:rsidRPr="006115C7" w:rsidRDefault="004F3033" w:rsidP="004F3033">
      <w:pPr>
        <w:tabs>
          <w:tab w:val="center" w:pos="4680"/>
          <w:tab w:val="right" w:pos="9360"/>
        </w:tabs>
      </w:pPr>
      <w:r>
        <w:tab/>
      </w:r>
      <w:r w:rsidRPr="006115C7">
        <w:rPr>
          <w:position w:val="-34"/>
        </w:rPr>
        <w:object w:dxaOrig="3320" w:dyaOrig="800">
          <v:shape id="_x0000_i1057" type="#_x0000_t75" style="width:165.75pt;height:40.1pt" o:ole="" fillcolor="window">
            <v:imagedata r:id="rId96" o:title=""/>
          </v:shape>
          <o:OLEObject Type="Embed" ProgID="Equation.3" ShapeID="_x0000_i1057" DrawAspect="Content" ObjectID="_1565006275" r:id="rId97"/>
        </w:object>
      </w:r>
      <w:r w:rsidR="002A7135">
        <w:t>.</w:t>
      </w:r>
      <w:r w:rsidR="002A7135">
        <w:tab/>
        <w:t>(19</w:t>
      </w:r>
      <w:r>
        <w:t>)</w:t>
      </w:r>
    </w:p>
    <w:p w:rsidR="00314816" w:rsidRDefault="00314816" w:rsidP="00314816">
      <w:r>
        <w:t>The proportion of var</w:t>
      </w:r>
      <w:r w:rsidR="005C3704">
        <w:t>iation in the number of returning adults</w:t>
      </w:r>
      <w:r>
        <w:t xml:space="preserve"> attributed to freshwater factors (includin</w:t>
      </w:r>
      <w:r w:rsidR="005C3704">
        <w:t xml:space="preserve">g spawning escapement) reflected in smolt production versus </w:t>
      </w:r>
      <w:r>
        <w:t xml:space="preserve">marine survival were estimated based on the </w:t>
      </w:r>
      <w:r w:rsidR="005C3704">
        <w:t xml:space="preserve">proportionate </w:t>
      </w:r>
      <w:r>
        <w:t xml:space="preserve">contribution by each stage to </w:t>
      </w:r>
      <w:r w:rsidR="006F6BCF">
        <w:t xml:space="preserve">the </w:t>
      </w:r>
      <w:r>
        <w:t>sum of the coefficient</w:t>
      </w:r>
      <w:r w:rsidR="005C3704">
        <w:t>s</w:t>
      </w:r>
      <w:r>
        <w:t xml:space="preserve"> of variation squared (CV</w:t>
      </w:r>
      <w:r w:rsidRPr="00314816">
        <w:rPr>
          <w:vertAlign w:val="superscript"/>
        </w:rPr>
        <w:t>2</w:t>
      </w:r>
      <w:r>
        <w:t xml:space="preserve">) for both stages. </w:t>
      </w:r>
    </w:p>
    <w:p w:rsidR="008278DB" w:rsidRPr="008278DB" w:rsidRDefault="008278DB" w:rsidP="008278DB">
      <w:pPr>
        <w:pStyle w:val="Heading2"/>
      </w:pPr>
      <w:bookmarkStart w:id="121" w:name="_Toc487200834"/>
      <w:r>
        <w:t>Removal Rate</w:t>
      </w:r>
      <w:bookmarkEnd w:id="121"/>
    </w:p>
    <w:p w:rsidR="008278DB" w:rsidRDefault="008278DB" w:rsidP="008278DB">
      <w:r>
        <w:t xml:space="preserve">The removal rate is defined as the total harvest within a specific fishery divided by the total number of fish available to that fishery. The number of available fish is the total return </w:t>
      </w:r>
      <w:r w:rsidRPr="006115C7">
        <w:rPr>
          <w:spacing w:val="2"/>
        </w:rPr>
        <w:t>(</w:t>
      </w:r>
      <w:r w:rsidRPr="006115C7">
        <w:rPr>
          <w:i/>
          <w:spacing w:val="2"/>
        </w:rPr>
        <w:t>N</w:t>
      </w:r>
      <w:r w:rsidRPr="006115C7">
        <w:rPr>
          <w:i/>
          <w:spacing w:val="2"/>
          <w:vertAlign w:val="subscript"/>
        </w:rPr>
        <w:t>A</w:t>
      </w:r>
      <w:r w:rsidRPr="006115C7">
        <w:rPr>
          <w:spacing w:val="2"/>
        </w:rPr>
        <w:t>)</w:t>
      </w:r>
      <w:r>
        <w:t xml:space="preserve"> minus fish harvested in preceding fisheries. </w:t>
      </w:r>
    </w:p>
    <w:p w:rsidR="008278DB" w:rsidRDefault="008278DB" w:rsidP="008278DB">
      <w:r>
        <w:t xml:space="preserve">The removal rate provides a more accurate measure than the exploitation rate of a fishery’s relative impact on escapement in isolation from other fisheries. The advantage of comparing removal rates is that they provide an objective comparison of how relative management changes in specific fisheries will likely affect escapement. For example, in a series of three fisheries that each exert a 25% exploitation rate totaling 75%, a 5% reduction (from 25% to 20%) in the exploitation rate by the first fishery in the sequence will increase escapement by 5% while the same exploitation rate reduction in the third fishery will increase escapement by 10% because the third fishery removes its harvest from the remaining 50% of the original run. Any fish that escape the third fishery will likely enter the system to spawn while half of the savings from the same reduction in the first fishery likely will be reallocated to </w:t>
      </w:r>
      <w:del w:id="122" w:author="jb" w:date="2017-08-16T14:53:00Z">
        <w:r w:rsidDel="00970B6D">
          <w:delText xml:space="preserve">catch </w:delText>
        </w:r>
      </w:del>
      <w:ins w:id="123" w:author="jb" w:date="2017-08-16T14:53:00Z">
        <w:r w:rsidR="00970B6D">
          <w:t xml:space="preserve">harvest </w:t>
        </w:r>
      </w:ins>
      <w:r>
        <w:t xml:space="preserve">in the remaining two fisheries, with only half expected to pass through to spawn. A comparable 5% reduction in the </w:t>
      </w:r>
      <w:r>
        <w:lastRenderedPageBreak/>
        <w:t>intermediate fishery would increase escapement by 6.7%. These calculations assume no effort response by downstream fisheries to changes in abundance.</w:t>
      </w:r>
    </w:p>
    <w:p w:rsidR="008278DB" w:rsidRDefault="008278DB" w:rsidP="008278DB">
      <w:r>
        <w:t>It is necessary to assume a direction of migration in order to estimate removal rates. For this analysis, the direction of migration of Berners River coho salmon was assumed to be the most direct route from the open ocean toward th</w:t>
      </w:r>
      <w:r w:rsidR="006F6BCF">
        <w:t>e system of origin through two</w:t>
      </w:r>
      <w:r>
        <w:t xml:space="preserve"> sequential fishing areas. The removal rate in the first fishing area (</w:t>
      </w:r>
      <w:r w:rsidRPr="001B1183">
        <w:rPr>
          <w:i/>
        </w:rPr>
        <w:t>R</w:t>
      </w:r>
      <w:r>
        <w:rPr>
          <w:i/>
          <w:vertAlign w:val="subscript"/>
        </w:rPr>
        <w:t>1</w:t>
      </w:r>
      <w:r>
        <w:t>) is the same as the exploitation rate in that area (</w:t>
      </w:r>
      <w:r w:rsidRPr="00412ACA">
        <w:rPr>
          <w:i/>
        </w:rPr>
        <w:t>U</w:t>
      </w:r>
      <w:r w:rsidRPr="001B1183">
        <w:rPr>
          <w:i/>
          <w:vertAlign w:val="subscript"/>
        </w:rPr>
        <w:t>1</w:t>
      </w:r>
      <w:r>
        <w:t xml:space="preserve">). For subsequent fisheries where </w:t>
      </w:r>
      <w:r w:rsidR="002747C0" w:rsidRPr="002747C0">
        <w:rPr>
          <w:i/>
        </w:rPr>
        <w:t>i</w:t>
      </w:r>
      <w:r w:rsidR="002747C0">
        <w:t xml:space="preserve"> </w:t>
      </w:r>
      <w:r>
        <w:t xml:space="preserve">&gt;1, </w:t>
      </w:r>
      <w:proofErr w:type="spellStart"/>
      <w:proofErr w:type="gramStart"/>
      <w:r w:rsidRPr="00793194">
        <w:rPr>
          <w:i/>
        </w:rPr>
        <w:t>R</w:t>
      </w:r>
      <w:r w:rsidRPr="00793194">
        <w:rPr>
          <w:i/>
          <w:vertAlign w:val="subscript"/>
        </w:rPr>
        <w:t>i</w:t>
      </w:r>
      <w:proofErr w:type="spellEnd"/>
      <w:proofErr w:type="gramEnd"/>
      <w:r>
        <w:rPr>
          <w:i/>
        </w:rPr>
        <w:t xml:space="preserve"> </w:t>
      </w:r>
      <w:r>
        <w:t>was estimated as follows:</w:t>
      </w:r>
    </w:p>
    <w:p w:rsidR="004F3033" w:rsidRDefault="004F3033" w:rsidP="004F3033">
      <w:pPr>
        <w:tabs>
          <w:tab w:val="center" w:pos="4680"/>
          <w:tab w:val="right" w:pos="9360"/>
        </w:tabs>
      </w:pPr>
      <w:r>
        <w:tab/>
      </w:r>
      <w:r w:rsidRPr="009D048D">
        <w:rPr>
          <w:position w:val="-28"/>
        </w:rPr>
        <w:object w:dxaOrig="1359" w:dyaOrig="700">
          <v:shape id="_x0000_i1058" type="#_x0000_t75" style="width:67.9pt;height:35.3pt" o:ole="" fillcolor="window">
            <v:imagedata r:id="rId98" o:title=""/>
          </v:shape>
          <o:OLEObject Type="Embed" ProgID="Equation.3" ShapeID="_x0000_i1058" DrawAspect="Content" ObjectID="_1565006276" r:id="rId99"/>
        </w:object>
      </w:r>
      <w:r w:rsidR="002A7135">
        <w:t>.</w:t>
      </w:r>
      <w:r w:rsidR="002A7135">
        <w:tab/>
        <w:t>(20</w:t>
      </w:r>
      <w:r>
        <w:t>)</w:t>
      </w:r>
    </w:p>
    <w:p w:rsidR="008278DB" w:rsidRDefault="008278DB" w:rsidP="008278DB">
      <w:r>
        <w:t xml:space="preserve">We estimated the removal rate for only the two primary harvesting fisheries, the commercial troll fishery and </w:t>
      </w:r>
      <w:r w:rsidRPr="0046304A">
        <w:t xml:space="preserve">the Lynn Canal </w:t>
      </w:r>
      <w:del w:id="124" w:author="jb" w:date="2017-08-23T08:08:00Z">
        <w:r w:rsidRPr="0046304A" w:rsidDel="00266DF4">
          <w:delText xml:space="preserve">(District 115) </w:delText>
        </w:r>
      </w:del>
      <w:del w:id="125" w:author="jb" w:date="2017-08-23T08:12:00Z">
        <w:r w:rsidR="00E71B44" w:rsidRPr="0046304A" w:rsidDel="00266DF4">
          <w:delText xml:space="preserve">commercial </w:delText>
        </w:r>
      </w:del>
      <w:r w:rsidRPr="0046304A">
        <w:t>drift gillnet fishery, because</w:t>
      </w:r>
      <w:r>
        <w:t xml:space="preserve"> the harvest in other marine fisheries (</w:t>
      </w:r>
      <w:r w:rsidR="00E153A8">
        <w:t xml:space="preserve">commercial </w:t>
      </w:r>
      <w:r>
        <w:t>purse seine</w:t>
      </w:r>
      <w:r w:rsidR="00E153A8">
        <w:t xml:space="preserve"> and drift gillnet</w:t>
      </w:r>
      <w:r>
        <w:t>,</w:t>
      </w:r>
      <w:r w:rsidR="00E153A8">
        <w:t xml:space="preserve"> and</w:t>
      </w:r>
      <w:r>
        <w:t xml:space="preserve"> marine sport) was relatively minor (</w:t>
      </w:r>
      <w:commentRangeStart w:id="126"/>
      <w:r>
        <w:t>collectively accounting for an average of &lt;3% of the return</w:t>
      </w:r>
      <w:commentRangeEnd w:id="126"/>
      <w:r w:rsidR="00B809F7">
        <w:rPr>
          <w:rStyle w:val="CommentReference"/>
        </w:rPr>
        <w:commentReference w:id="126"/>
      </w:r>
      <w:r>
        <w:t xml:space="preserve">) and overlapped geographically with the troll fishery. The removal rate by the troll fishery was assumed to be equal </w:t>
      </w:r>
      <w:r w:rsidR="00E71B44">
        <w:t xml:space="preserve">to </w:t>
      </w:r>
      <w:r>
        <w:t>its exploitation rate because it was the first fishery encountered by returning fish and therefore had access to the entire returning adult population. The removal rate by the</w:t>
      </w:r>
      <w:ins w:id="127" w:author="jb" w:date="2017-08-23T08:17:00Z">
        <w:r w:rsidR="00024C41" w:rsidRPr="00024C41">
          <w:t xml:space="preserve"> </w:t>
        </w:r>
        <w:r w:rsidR="00024C41">
          <w:t xml:space="preserve">Lynn Canal </w:t>
        </w:r>
      </w:ins>
      <w:r>
        <w:t xml:space="preserve"> drift gillnet fishery </w:t>
      </w:r>
      <w:del w:id="128" w:author="jb" w:date="2017-08-23T08:17:00Z">
        <w:r w:rsidDel="00024C41">
          <w:delText xml:space="preserve">in Lynn Canal </w:delText>
        </w:r>
      </w:del>
      <w:r>
        <w:t>was calculated by dividing the estimated harvest of Berners River coho salmon in that fishery by the sum of the same harvest and the escapement estimate.</w:t>
      </w:r>
    </w:p>
    <w:p w:rsidR="00FD5EF6" w:rsidRDefault="006E6680" w:rsidP="0006145F">
      <w:pPr>
        <w:pStyle w:val="Heading2"/>
      </w:pPr>
      <w:bookmarkStart w:id="129" w:name="_Toc487200835"/>
      <w:proofErr w:type="spellStart"/>
      <w:r>
        <w:t>Spawner</w:t>
      </w:r>
      <w:proofErr w:type="spellEnd"/>
      <w:r w:rsidR="003D74F6">
        <w:t>-</w:t>
      </w:r>
      <w:r>
        <w:t>Recruit A</w:t>
      </w:r>
      <w:r w:rsidR="0006145F">
        <w:t>nalysis</w:t>
      </w:r>
      <w:bookmarkEnd w:id="129"/>
    </w:p>
    <w:p w:rsidR="00E06FF3" w:rsidRDefault="0015395D" w:rsidP="00DD48DF">
      <w:r>
        <w:t xml:space="preserve">We conducted </w:t>
      </w:r>
      <w:proofErr w:type="spellStart"/>
      <w:r>
        <w:t>spawner</w:t>
      </w:r>
      <w:proofErr w:type="spellEnd"/>
      <w:r>
        <w:t>-r</w:t>
      </w:r>
      <w:r w:rsidR="00317C87">
        <w:t xml:space="preserve">ecruit analysis </w:t>
      </w:r>
      <w:r w:rsidR="00DF707A">
        <w:t xml:space="preserve">using </w:t>
      </w:r>
      <w:r>
        <w:t>total escapement estimates</w:t>
      </w:r>
      <w:ins w:id="130" w:author="jb" w:date="2017-08-16T15:12:00Z">
        <w:r w:rsidR="001842EE">
          <w:t>,</w:t>
        </w:r>
      </w:ins>
      <w:r>
        <w:t xml:space="preserve"> </w:t>
      </w:r>
      <w:ins w:id="131" w:author="jb" w:date="2017-08-16T15:09:00Z">
        <w:r w:rsidR="0046304A">
          <w:t xml:space="preserve">based on </w:t>
        </w:r>
      </w:ins>
      <w:ins w:id="132" w:author="jb" w:date="2017-08-16T15:12:00Z">
        <w:r w:rsidR="001842EE">
          <w:t xml:space="preserve">adjust survey estimates, </w:t>
        </w:r>
      </w:ins>
      <w:r w:rsidR="00317C87">
        <w:t>for th</w:t>
      </w:r>
      <w:r w:rsidR="006F6BCF">
        <w:t>e 1989–2010</w:t>
      </w:r>
      <w:r w:rsidR="00317C87">
        <w:t xml:space="preserve"> brood years </w:t>
      </w:r>
      <w:r>
        <w:t>a</w:t>
      </w:r>
      <w:r w:rsidR="00317C87">
        <w:t xml:space="preserve">nd total adult return </w:t>
      </w:r>
      <w:r w:rsidR="00C8587B">
        <w:t>estimates</w:t>
      </w:r>
      <w:r w:rsidR="00DF707A">
        <w:t xml:space="preserve"> </w:t>
      </w:r>
      <w:r>
        <w:t>during 1992–</w:t>
      </w:r>
      <w:r w:rsidR="006719CF">
        <w:t>2014</w:t>
      </w:r>
      <w:r w:rsidR="00DF707A">
        <w:t>, apportioned</w:t>
      </w:r>
      <w:r w:rsidR="00317C87">
        <w:t xml:space="preserve"> to individual brood years</w:t>
      </w:r>
      <w:r w:rsidR="006719CF" w:rsidRPr="00317C87">
        <w:t>.</w:t>
      </w:r>
      <w:r w:rsidR="00317C87" w:rsidRPr="00317C87">
        <w:t xml:space="preserve"> </w:t>
      </w:r>
      <w:r w:rsidR="009878C2">
        <w:t>The a</w:t>
      </w:r>
      <w:r w:rsidR="00E06FF3">
        <w:t>ge composi</w:t>
      </w:r>
      <w:r w:rsidR="009878C2">
        <w:t>tion estimate</w:t>
      </w:r>
      <w:r w:rsidR="006F6BCF">
        <w:t xml:space="preserve"> from </w:t>
      </w:r>
      <w:r w:rsidR="009878C2">
        <w:t>a target sample of</w:t>
      </w:r>
      <w:r w:rsidR="00E06FF3">
        <w:t xml:space="preserve"> age</w:t>
      </w:r>
      <w:r w:rsidR="009D02FF">
        <w:t>-</w:t>
      </w:r>
      <w:r w:rsidR="00E06FF3">
        <w:t>.1 adults</w:t>
      </w:r>
      <w:r w:rsidR="00AC49C6">
        <w:t xml:space="preserve"> in the spawning escapement was</w:t>
      </w:r>
      <w:r w:rsidR="00E06FF3">
        <w:t xml:space="preserve"> used to estimate production by brood year. Adult ages rather than smolt ages were used because adults sampled in the main spawning area were presumed to better reflect the age composition of the population th</w:t>
      </w:r>
      <w:r w:rsidR="002747C0">
        <w:t xml:space="preserve">an smolts captured from a mix of capture locations </w:t>
      </w:r>
      <w:r w:rsidR="00E06FF3">
        <w:t xml:space="preserve">in the </w:t>
      </w:r>
      <w:r w:rsidR="009B6DA0">
        <w:t xml:space="preserve">lower </w:t>
      </w:r>
      <w:r w:rsidR="00E06FF3">
        <w:t>system</w:t>
      </w:r>
      <w:r w:rsidR="002747C0">
        <w:t>, inc</w:t>
      </w:r>
      <w:r w:rsidR="009B6DA0">
        <w:t>luding some smolts leaving specific off-channel rearing ponds</w:t>
      </w:r>
      <w:r w:rsidR="00E06FF3">
        <w:t xml:space="preserve">. </w:t>
      </w:r>
    </w:p>
    <w:p w:rsidR="00DD48DF" w:rsidRDefault="00317C87" w:rsidP="00DD48DF">
      <w:r w:rsidRPr="00317C87">
        <w:t xml:space="preserve">In </w:t>
      </w:r>
      <w:r>
        <w:t>order to remove variation in</w:t>
      </w:r>
      <w:r w:rsidRPr="00317C87">
        <w:t xml:space="preserve"> marine survival, which was assumed to be density independent</w:t>
      </w:r>
      <w:r w:rsidR="009B6DA0">
        <w:t xml:space="preserve"> (therefore adding non-useful noise to </w:t>
      </w:r>
      <w:r w:rsidR="006B2663">
        <w:t xml:space="preserve">the </w:t>
      </w:r>
      <w:r w:rsidR="009B6DA0">
        <w:t xml:space="preserve">predictive relationship between </w:t>
      </w:r>
      <w:proofErr w:type="spellStart"/>
      <w:r w:rsidR="009B6DA0">
        <w:t>spawners</w:t>
      </w:r>
      <w:proofErr w:type="spellEnd"/>
      <w:r w:rsidR="009B6DA0">
        <w:t xml:space="preserve"> and adult recruits)</w:t>
      </w:r>
      <w:r w:rsidRPr="00317C87">
        <w:t xml:space="preserve">, we adjusted adult returns to reflect a constant average marine survival rate. This was accomplished by dividing estimated </w:t>
      </w:r>
      <w:r w:rsidR="009878C2">
        <w:t xml:space="preserve">total </w:t>
      </w:r>
      <w:r w:rsidRPr="00317C87">
        <w:t>adult production in a particular return year by the corresponding estimated smolt–adult survival rate</w:t>
      </w:r>
      <w:r w:rsidR="00622C06">
        <w:t xml:space="preserve"> for that return year</w:t>
      </w:r>
      <w:r w:rsidRPr="00317C87">
        <w:t xml:space="preserve">, and multiplying the result by the </w:t>
      </w:r>
      <w:r>
        <w:t xml:space="preserve">long-term (1990–2014) </w:t>
      </w:r>
      <w:r w:rsidRPr="00317C87">
        <w:t>ave</w:t>
      </w:r>
      <w:r>
        <w:t>rage survival rate</w:t>
      </w:r>
      <w:r w:rsidRPr="00317C87">
        <w:t xml:space="preserve">. </w:t>
      </w:r>
      <w:r w:rsidR="00DD48DF">
        <w:t xml:space="preserve">It is possible that low escapements tend to produce larger smolts that survive better in the ocean and that marine survival is related to some extent to the density of smolts entering the ocean. </w:t>
      </w:r>
      <w:r w:rsidR="00DD48DF" w:rsidRPr="00547D7A">
        <w:t>However, the territorial nature of coho salmon and the fact that most density dependent population adjustment appear</w:t>
      </w:r>
      <w:r w:rsidR="00FF6B90" w:rsidRPr="00547D7A">
        <w:t>s</w:t>
      </w:r>
      <w:r w:rsidR="00DD48DF" w:rsidRPr="00547D7A">
        <w:t xml:space="preserve"> to occur in the first summer in freshwater (Crone and Bond 1976) suggests that density effects on smolt size are not great</w:t>
      </w:r>
      <w:r w:rsidR="00547D7A">
        <w:t>,</w:t>
      </w:r>
      <w:r w:rsidR="00DD48DF" w:rsidRPr="00547D7A">
        <w:t xml:space="preserve"> </w:t>
      </w:r>
      <w:r w:rsidR="00547D7A">
        <w:t xml:space="preserve">and also </w:t>
      </w:r>
      <w:r w:rsidR="00DD48DF" w:rsidRPr="00547D7A">
        <w:t>the density of smolts emerging from small, dispersed systems typical of coho salmon may not be high enough or vary enough to have any substantial effect on marine survival.</w:t>
      </w:r>
      <w:r w:rsidR="00DF707A">
        <w:t xml:space="preserve"> In add</w:t>
      </w:r>
      <w:r w:rsidR="006F6BCF">
        <w:t>ition, there appears to be no</w:t>
      </w:r>
      <w:r w:rsidR="00363564">
        <w:t xml:space="preserve"> consistent relationship between smolt size and survival (</w:t>
      </w:r>
      <w:proofErr w:type="spellStart"/>
      <w:r w:rsidR="000218C6" w:rsidRPr="000218C6">
        <w:rPr>
          <w:color w:val="000000" w:themeColor="text1"/>
        </w:rPr>
        <w:t>Holtby</w:t>
      </w:r>
      <w:proofErr w:type="spellEnd"/>
      <w:r w:rsidR="000218C6" w:rsidRPr="000218C6">
        <w:rPr>
          <w:color w:val="000000" w:themeColor="text1"/>
        </w:rPr>
        <w:t xml:space="preserve"> et al. 1990</w:t>
      </w:r>
      <w:r w:rsidR="00363564">
        <w:t>).</w:t>
      </w:r>
    </w:p>
    <w:p w:rsidR="00BB0236" w:rsidRPr="00547D7A" w:rsidRDefault="006719CF" w:rsidP="006719CF">
      <w:r w:rsidRPr="00547D7A">
        <w:t xml:space="preserve">We evaluated the </w:t>
      </w:r>
      <w:proofErr w:type="spellStart"/>
      <w:r w:rsidRPr="00547D7A">
        <w:t>spawner</w:t>
      </w:r>
      <w:proofErr w:type="spellEnd"/>
      <w:r w:rsidRPr="00547D7A">
        <w:t xml:space="preserve">-recruit </w:t>
      </w:r>
      <w:r w:rsidR="00BB0236" w:rsidRPr="00547D7A">
        <w:t xml:space="preserve">relationship </w:t>
      </w:r>
      <w:r w:rsidRPr="00547D7A">
        <w:t xml:space="preserve">by </w:t>
      </w:r>
      <w:r w:rsidR="009878C2" w:rsidRPr="00547D7A">
        <w:t xml:space="preserve">fitting three </w:t>
      </w:r>
      <w:r w:rsidR="003B0DCB" w:rsidRPr="00547D7A">
        <w:t xml:space="preserve">models to paired estimates of spawning escapement and production, including the </w:t>
      </w:r>
      <w:r w:rsidRPr="00547D7A">
        <w:t>Ricker</w:t>
      </w:r>
      <w:r w:rsidR="000218C6" w:rsidRPr="00547D7A">
        <w:t xml:space="preserve"> model </w:t>
      </w:r>
      <w:r w:rsidR="003B0DCB" w:rsidRPr="00547D7A">
        <w:t xml:space="preserve">(Ricker 1975) and </w:t>
      </w:r>
      <w:r w:rsidR="00DD48DF" w:rsidRPr="00547D7A">
        <w:t xml:space="preserve">two </w:t>
      </w:r>
      <w:r w:rsidR="00DD48DF" w:rsidRPr="00547D7A">
        <w:lastRenderedPageBreak/>
        <w:t xml:space="preserve">variations of </w:t>
      </w:r>
      <w:r w:rsidR="003B0DCB" w:rsidRPr="00547D7A">
        <w:t xml:space="preserve">the </w:t>
      </w:r>
      <w:r w:rsidR="006951B4" w:rsidRPr="00547D7A">
        <w:t>hockey stick</w:t>
      </w:r>
      <w:r w:rsidR="00DD48DF" w:rsidRPr="00547D7A">
        <w:t xml:space="preserve"> model, the simple hockey stick</w:t>
      </w:r>
      <w:r w:rsidR="003B0DCB" w:rsidRPr="00547D7A">
        <w:t xml:space="preserve"> (HS) </w:t>
      </w:r>
      <w:r w:rsidR="00DD48DF" w:rsidRPr="00547D7A">
        <w:t>and the logistic hockey sti</w:t>
      </w:r>
      <w:r w:rsidR="003B0DCB" w:rsidRPr="00547D7A">
        <w:t>ck (LHS) models (Barrowman and Myers 2000)</w:t>
      </w:r>
      <w:r w:rsidR="007B4E87">
        <w:t>,</w:t>
      </w:r>
      <w:r w:rsidR="007B4E87" w:rsidRPr="007B4E87">
        <w:t xml:space="preserve"> </w:t>
      </w:r>
      <w:r w:rsidR="007B4E87" w:rsidRPr="00547D7A">
        <w:t>which transition from a proportionate response by production to escapement (at low population sizes) to a constant return (independent of escapement)</w:t>
      </w:r>
      <w:r w:rsidR="007B4E87">
        <w:t xml:space="preserve"> above a fixed reference point</w:t>
      </w:r>
      <w:r w:rsidR="003B0DCB" w:rsidRPr="00547D7A">
        <w:t xml:space="preserve">. The </w:t>
      </w:r>
      <w:proofErr w:type="spellStart"/>
      <w:r w:rsidR="003B0DCB" w:rsidRPr="00547D7A">
        <w:t>Beverton</w:t>
      </w:r>
      <w:proofErr w:type="spellEnd"/>
      <w:r w:rsidR="003B0DCB" w:rsidRPr="00547D7A">
        <w:t xml:space="preserve">-Holt </w:t>
      </w:r>
      <w:r w:rsidR="009E042B" w:rsidRPr="00547D7A">
        <w:t xml:space="preserve">model </w:t>
      </w:r>
      <w:r w:rsidR="003B0DCB" w:rsidRPr="00547D7A">
        <w:t>(</w:t>
      </w:r>
      <w:proofErr w:type="spellStart"/>
      <w:r w:rsidR="003B0DCB" w:rsidRPr="00547D7A">
        <w:t>Beverton</w:t>
      </w:r>
      <w:proofErr w:type="spellEnd"/>
      <w:r w:rsidR="003B0DCB" w:rsidRPr="00547D7A">
        <w:t xml:space="preserve"> and Holt 1957)</w:t>
      </w:r>
      <w:r w:rsidR="009E042B" w:rsidRPr="00547D7A">
        <w:t xml:space="preserve"> </w:t>
      </w:r>
      <w:r w:rsidR="003B0DCB" w:rsidRPr="00547D7A">
        <w:t>and</w:t>
      </w:r>
      <w:r w:rsidR="009E042B" w:rsidRPr="00547D7A">
        <w:t xml:space="preserve"> </w:t>
      </w:r>
      <w:r w:rsidR="003B0DCB" w:rsidRPr="00547D7A">
        <w:t xml:space="preserve">bent </w:t>
      </w:r>
      <w:r w:rsidR="009E042B" w:rsidRPr="00547D7A">
        <w:t>hockey stock (BHS)</w:t>
      </w:r>
      <w:r w:rsidR="003B0DCB" w:rsidRPr="00547D7A">
        <w:t xml:space="preserve"> </w:t>
      </w:r>
      <w:r w:rsidR="009E042B" w:rsidRPr="00547D7A">
        <w:t xml:space="preserve">model </w:t>
      </w:r>
      <w:r w:rsidR="003B0DCB" w:rsidRPr="00547D7A">
        <w:t>(Shaul et al. 2013)</w:t>
      </w:r>
      <w:r w:rsidR="009E042B" w:rsidRPr="00547D7A">
        <w:t xml:space="preserve"> </w:t>
      </w:r>
      <w:r w:rsidR="00DD48DF" w:rsidRPr="00547D7A">
        <w:t>were initially also tested</w:t>
      </w:r>
      <w:r w:rsidR="007B4E87">
        <w:t>.</w:t>
      </w:r>
      <w:r w:rsidR="003B0DCB" w:rsidRPr="00547D7A">
        <w:t xml:space="preserve"> </w:t>
      </w:r>
    </w:p>
    <w:p w:rsidR="0006145F" w:rsidRPr="00547D7A" w:rsidRDefault="009E042B" w:rsidP="0006145F">
      <w:r w:rsidRPr="00547D7A">
        <w:t>T</w:t>
      </w:r>
      <w:r w:rsidR="006719CF" w:rsidRPr="00547D7A">
        <w:t xml:space="preserve">he </w:t>
      </w:r>
      <w:proofErr w:type="spellStart"/>
      <w:r w:rsidR="006719CF" w:rsidRPr="00547D7A">
        <w:t>Beverton</w:t>
      </w:r>
      <w:proofErr w:type="spellEnd"/>
      <w:r w:rsidR="00695745" w:rsidRPr="00547D7A">
        <w:t>-</w:t>
      </w:r>
      <w:r w:rsidR="006719CF" w:rsidRPr="00547D7A">
        <w:t xml:space="preserve">Holt </w:t>
      </w:r>
      <w:r w:rsidRPr="00547D7A">
        <w:t>and BHS models are appropriate for data series</w:t>
      </w:r>
      <w:r w:rsidR="006719CF" w:rsidRPr="00547D7A">
        <w:t xml:space="preserve"> that show an overall positive relationship between</w:t>
      </w:r>
      <w:r w:rsidRPr="00547D7A">
        <w:t xml:space="preserve"> escapement and produ</w:t>
      </w:r>
      <w:r w:rsidR="000218C6" w:rsidRPr="00547D7A">
        <w:t xml:space="preserve">ction above escapement </w:t>
      </w:r>
      <w:r w:rsidR="004B5944">
        <w:t>that produces</w:t>
      </w:r>
      <w:r w:rsidR="009D02FF" w:rsidRPr="00547D7A">
        <w:t xml:space="preserve"> maximum sustainable yield</w:t>
      </w:r>
      <w:r w:rsidR="000218C6" w:rsidRPr="00547D7A">
        <w:t xml:space="preserve"> </w:t>
      </w:r>
      <w:r w:rsidR="004B5944">
        <w:t>(</w:t>
      </w:r>
      <w:r w:rsidR="000218C6" w:rsidRPr="00547D7A">
        <w:rPr>
          <w:i/>
        </w:rPr>
        <w:t>MSY</w:t>
      </w:r>
      <w:r w:rsidR="004B5944">
        <w:t>) or</w:t>
      </w:r>
      <w:r w:rsidR="006B2663">
        <w:t xml:space="preserve"> </w:t>
      </w:r>
      <w:proofErr w:type="spellStart"/>
      <w:r w:rsidR="000218C6" w:rsidRPr="00547D7A">
        <w:rPr>
          <w:i/>
        </w:rPr>
        <w:t>S</w:t>
      </w:r>
      <w:r w:rsidR="000218C6" w:rsidRPr="00547D7A">
        <w:rPr>
          <w:i/>
          <w:vertAlign w:val="subscript"/>
        </w:rPr>
        <w:t>msy</w:t>
      </w:r>
      <w:proofErr w:type="spellEnd"/>
      <w:r w:rsidR="006719CF" w:rsidRPr="00547D7A">
        <w:t xml:space="preserve">. </w:t>
      </w:r>
      <w:r w:rsidR="00372B5A">
        <w:t>T</w:t>
      </w:r>
      <w:r w:rsidRPr="00547D7A">
        <w:t xml:space="preserve">hese models have proven </w:t>
      </w:r>
      <w:r w:rsidR="00DD48DF" w:rsidRPr="00547D7A">
        <w:t xml:space="preserve">most </w:t>
      </w:r>
      <w:r w:rsidRPr="00547D7A">
        <w:t xml:space="preserve">suitable for </w:t>
      </w:r>
      <w:r w:rsidR="00C933AC">
        <w:t xml:space="preserve">Southeast Alaska </w:t>
      </w:r>
      <w:r w:rsidR="00C933AC" w:rsidRPr="00C933AC">
        <w:t>coho salmon populations</w:t>
      </w:r>
      <w:r w:rsidR="00C933AC">
        <w:t xml:space="preserve"> at</w:t>
      </w:r>
      <w:r w:rsidR="00C933AC" w:rsidRPr="00C933AC">
        <w:t xml:space="preserve"> </w:t>
      </w:r>
      <w:r w:rsidRPr="00547D7A">
        <w:t>Ford Arm Creek and Hugh Smith Lake (</w:t>
      </w:r>
      <w:r w:rsidR="006F6BCF" w:rsidRPr="00547D7A">
        <w:t>Shaul et al. 2009</w:t>
      </w:r>
      <w:r w:rsidR="00695745" w:rsidRPr="00547D7A">
        <w:t>,</w:t>
      </w:r>
      <w:r w:rsidR="006F6BCF" w:rsidRPr="00547D7A">
        <w:t xml:space="preserve"> 2013</w:t>
      </w:r>
      <w:r w:rsidR="00695745" w:rsidRPr="00547D7A">
        <w:t>,</w:t>
      </w:r>
      <w:r w:rsidR="006F6BCF" w:rsidRPr="00547D7A">
        <w:t xml:space="preserve"> and 2014</w:t>
      </w:r>
      <w:r w:rsidR="00372B5A">
        <w:t>). However, t</w:t>
      </w:r>
      <w:r w:rsidRPr="00547D7A">
        <w:t>his was not the case for</w:t>
      </w:r>
      <w:r w:rsidR="00372B5A">
        <w:t xml:space="preserve"> the Berners River </w:t>
      </w:r>
      <w:r w:rsidR="007B4E87">
        <w:t xml:space="preserve">for which these models provided </w:t>
      </w:r>
      <w:r w:rsidR="00372B5A">
        <w:t xml:space="preserve">poorer fits to the data series </w:t>
      </w:r>
      <w:r w:rsidR="00372B5A" w:rsidRPr="00547D7A">
        <w:t>compared with the HS and LHS models</w:t>
      </w:r>
      <w:r w:rsidR="00BB0236" w:rsidRPr="00547D7A">
        <w:t>.</w:t>
      </w:r>
      <w:r w:rsidR="00554102">
        <w:t xml:space="preserve"> </w:t>
      </w:r>
      <w:r w:rsidR="00A628DF" w:rsidRPr="00547D7A">
        <w:t>The HS</w:t>
      </w:r>
      <w:r w:rsidR="0006145F" w:rsidRPr="00547D7A">
        <w:t xml:space="preserve"> is a simple piecewise linear </w:t>
      </w:r>
      <w:proofErr w:type="spellStart"/>
      <w:r w:rsidR="00627ABA" w:rsidRPr="00547D7A">
        <w:t>spawner</w:t>
      </w:r>
      <w:proofErr w:type="spellEnd"/>
      <w:r w:rsidR="00627ABA" w:rsidRPr="00547D7A">
        <w:t>-</w:t>
      </w:r>
      <w:r w:rsidR="00BB0236" w:rsidRPr="00547D7A">
        <w:t>recruit model that</w:t>
      </w:r>
      <w:r w:rsidR="00627ABA" w:rsidRPr="00547D7A">
        <w:t xml:space="preserve"> i</w:t>
      </w:r>
      <w:r w:rsidR="00BB0236" w:rsidRPr="00547D7A">
        <w:t>s</w:t>
      </w:r>
      <w:r w:rsidR="0006145F" w:rsidRPr="00547D7A">
        <w:t xml:space="preserve"> intuitively consistent with the </w:t>
      </w:r>
      <w:r w:rsidR="00BB0236" w:rsidRPr="00547D7A">
        <w:t xml:space="preserve">freshwater </w:t>
      </w:r>
      <w:r w:rsidR="00A628DF" w:rsidRPr="00547D7A">
        <w:t>life history</w:t>
      </w:r>
      <w:r w:rsidR="0006145F" w:rsidRPr="00547D7A">
        <w:t xml:space="preserve"> of the coho salmon</w:t>
      </w:r>
      <w:r w:rsidR="00A628DF" w:rsidRPr="00547D7A">
        <w:t>, including the territorial nature of juveniles</w:t>
      </w:r>
      <w:r w:rsidR="0006145F" w:rsidRPr="00547D7A">
        <w:t xml:space="preserve">. It assumes that </w:t>
      </w:r>
      <w:r w:rsidR="00BB0236" w:rsidRPr="00547D7A">
        <w:t xml:space="preserve">freshwater </w:t>
      </w:r>
      <w:r w:rsidR="009878C2" w:rsidRPr="00547D7A">
        <w:t>survival is constant (</w:t>
      </w:r>
      <w:r w:rsidR="0006145F" w:rsidRPr="00547D7A">
        <w:t>independent of density</w:t>
      </w:r>
      <w:r w:rsidR="009878C2" w:rsidRPr="00547D7A">
        <w:t>)</w:t>
      </w:r>
      <w:r w:rsidR="0006145F" w:rsidRPr="00547D7A">
        <w:t xml:space="preserve"> up to a critical </w:t>
      </w:r>
      <w:proofErr w:type="spellStart"/>
      <w:r w:rsidR="0006145F" w:rsidRPr="00547D7A">
        <w:t>spawner</w:t>
      </w:r>
      <w:proofErr w:type="spellEnd"/>
      <w:r w:rsidR="0006145F" w:rsidRPr="00547D7A">
        <w:t xml:space="preserve"> level, above which the habitat becomes fully seeded and production remains constant irrespective of </w:t>
      </w:r>
      <w:proofErr w:type="spellStart"/>
      <w:r w:rsidR="0006145F" w:rsidRPr="00547D7A">
        <w:t>spawner</w:t>
      </w:r>
      <w:proofErr w:type="spellEnd"/>
      <w:r w:rsidR="0006145F" w:rsidRPr="00547D7A">
        <w:t xml:space="preserve"> density. Predicted return (</w:t>
      </w:r>
      <w:r w:rsidR="0006145F" w:rsidRPr="00547D7A">
        <w:rPr>
          <w:i/>
        </w:rPr>
        <w:t>R</w:t>
      </w:r>
      <w:r w:rsidR="0006145F" w:rsidRPr="00547D7A">
        <w:t>) when escapement (</w:t>
      </w:r>
      <w:r w:rsidR="0006145F" w:rsidRPr="00547D7A">
        <w:rPr>
          <w:i/>
        </w:rPr>
        <w:t>S</w:t>
      </w:r>
      <w:r w:rsidR="0006145F" w:rsidRPr="00547D7A">
        <w:t>) is between zero and carrying capacity (</w:t>
      </w:r>
      <w:r w:rsidR="0006145F" w:rsidRPr="00547D7A">
        <w:rPr>
          <w:i/>
        </w:rPr>
        <w:t>K</w:t>
      </w:r>
      <w:r w:rsidR="0006145F" w:rsidRPr="00547D7A">
        <w:t>) is proportionate to escapement and the return/</w:t>
      </w:r>
      <w:proofErr w:type="spellStart"/>
      <w:r w:rsidR="0006145F" w:rsidRPr="00547D7A">
        <w:t>spawner</w:t>
      </w:r>
      <w:proofErr w:type="spellEnd"/>
      <w:r w:rsidR="0006145F" w:rsidRPr="00547D7A">
        <w:t xml:space="preserve"> is equal to intrinsic productivity (α) throughout that range:</w:t>
      </w:r>
    </w:p>
    <w:p w:rsidR="004F3033" w:rsidRPr="00547D7A" w:rsidRDefault="00547D7A" w:rsidP="004F3033">
      <w:pPr>
        <w:tabs>
          <w:tab w:val="center" w:pos="4680"/>
          <w:tab w:val="right" w:pos="9360"/>
        </w:tabs>
      </w:pPr>
      <w:r>
        <w:rPr>
          <w:spacing w:val="2"/>
        </w:rPr>
        <w:tab/>
      </w:r>
      <w:r w:rsidR="004F3033" w:rsidRPr="00547D7A">
        <w:rPr>
          <w:spacing w:val="2"/>
          <w:position w:val="-6"/>
        </w:rPr>
        <w:object w:dxaOrig="760" w:dyaOrig="279">
          <v:shape id="_x0000_i1059" type="#_x0000_t75" style="width:38.05pt;height:14.25pt" o:ole="" fillcolor="window">
            <v:imagedata r:id="rId100" o:title=""/>
          </v:shape>
          <o:OLEObject Type="Embed" ProgID="Equation.3" ShapeID="_x0000_i1059" DrawAspect="Content" ObjectID="_1565006277" r:id="rId101"/>
        </w:object>
      </w:r>
      <w:r w:rsidR="00DB0525" w:rsidRPr="00547D7A">
        <w:rPr>
          <w:spacing w:val="2"/>
        </w:rPr>
        <w:t>.</w:t>
      </w:r>
      <w:r w:rsidR="002A7135">
        <w:rPr>
          <w:spacing w:val="2"/>
        </w:rPr>
        <w:tab/>
        <w:t>(21</w:t>
      </w:r>
      <w:r w:rsidR="004F3033" w:rsidRPr="00547D7A">
        <w:rPr>
          <w:spacing w:val="2"/>
        </w:rPr>
        <w:t>)</w:t>
      </w:r>
    </w:p>
    <w:p w:rsidR="0006145F" w:rsidRPr="00547D7A" w:rsidRDefault="0006145F" w:rsidP="0006145F">
      <w:r w:rsidRPr="00547D7A">
        <w:t>At escapements above the optimum level (</w:t>
      </w:r>
      <w:proofErr w:type="spellStart"/>
      <w:r w:rsidRPr="00547D7A">
        <w:rPr>
          <w:i/>
        </w:rPr>
        <w:t>S</w:t>
      </w:r>
      <w:r w:rsidRPr="00547D7A">
        <w:rPr>
          <w:i/>
          <w:vertAlign w:val="subscript"/>
        </w:rPr>
        <w:t>msy</w:t>
      </w:r>
      <w:proofErr w:type="spellEnd"/>
      <w:r w:rsidRPr="00547D7A">
        <w:t>), returns remain constant:</w:t>
      </w:r>
    </w:p>
    <w:p w:rsidR="004F3033" w:rsidRPr="00547D7A" w:rsidRDefault="004F3033" w:rsidP="004F3033">
      <w:pPr>
        <w:tabs>
          <w:tab w:val="center" w:pos="4680"/>
          <w:tab w:val="right" w:pos="9360"/>
        </w:tabs>
      </w:pPr>
      <w:r w:rsidRPr="00547D7A">
        <w:rPr>
          <w:spacing w:val="2"/>
        </w:rPr>
        <w:tab/>
      </w:r>
      <w:r w:rsidRPr="00547D7A">
        <w:rPr>
          <w:spacing w:val="2"/>
          <w:position w:val="-14"/>
        </w:rPr>
        <w:object w:dxaOrig="920" w:dyaOrig="360">
          <v:shape id="_x0000_i1060" type="#_x0000_t75" style="width:45.5pt;height:19pt" o:ole="" fillcolor="window">
            <v:imagedata r:id="rId102" o:title=""/>
          </v:shape>
          <o:OLEObject Type="Embed" ProgID="Equation.3" ShapeID="_x0000_i1060" DrawAspect="Content" ObjectID="_1565006278" r:id="rId103"/>
        </w:object>
      </w:r>
      <w:r w:rsidR="00DB0525" w:rsidRPr="00547D7A">
        <w:rPr>
          <w:spacing w:val="2"/>
        </w:rPr>
        <w:t>.</w:t>
      </w:r>
      <w:r w:rsidR="002A7135">
        <w:rPr>
          <w:spacing w:val="2"/>
        </w:rPr>
        <w:tab/>
        <w:t>(22</w:t>
      </w:r>
      <w:r w:rsidRPr="00547D7A">
        <w:rPr>
          <w:spacing w:val="2"/>
        </w:rPr>
        <w:t>)</w:t>
      </w:r>
    </w:p>
    <w:p w:rsidR="0006145F" w:rsidRDefault="0006145F" w:rsidP="0006145F">
      <w:r w:rsidRPr="00547D7A">
        <w:t>The abrupt transition in the simple hockey stick model may not be biologically realistic</w:t>
      </w:r>
      <w:r w:rsidR="006F6BCF" w:rsidRPr="00547D7A">
        <w:t>,</w:t>
      </w:r>
      <w:r w:rsidRPr="00547D7A">
        <w:t xml:space="preserve"> so we also fitted a variation called the </w:t>
      </w:r>
      <w:r w:rsidR="002F32E2" w:rsidRPr="00547D7A">
        <w:t>“</w:t>
      </w:r>
      <w:r w:rsidRPr="00547D7A">
        <w:t>logistic</w:t>
      </w:r>
      <w:r w:rsidR="006F6BCF" w:rsidRPr="00547D7A">
        <w:t>”</w:t>
      </w:r>
      <w:r w:rsidRPr="00547D7A">
        <w:t xml:space="preserve"> hockey stick</w:t>
      </w:r>
      <w:r w:rsidR="006F6BCF" w:rsidRPr="00547D7A">
        <w:t xml:space="preserve"> (LHS)</w:t>
      </w:r>
      <w:r w:rsidRPr="00547D7A">
        <w:t xml:space="preserve"> that allows for a more gradual transition to density dependence. This model and methods for fitting it are also presented by Barrowman and Myers (2000). As escapement incre</w:t>
      </w:r>
      <w:r w:rsidR="00FF6B90" w:rsidRPr="00547D7A">
        <w:t xml:space="preserve">ases, the LHS </w:t>
      </w:r>
      <w:r w:rsidRPr="00547D7A">
        <w:t>model allows for a smooth transition rather than an abrupt shift from a stable return/</w:t>
      </w:r>
      <w:proofErr w:type="spellStart"/>
      <w:r w:rsidRPr="00547D7A">
        <w:t>spawner</w:t>
      </w:r>
      <w:proofErr w:type="spellEnd"/>
      <w:r w:rsidRPr="00547D7A">
        <w:t xml:space="preserve"> to a constant total return.</w:t>
      </w:r>
      <w:r>
        <w:t xml:space="preserve"> </w:t>
      </w:r>
    </w:p>
    <w:p w:rsidR="0006145F" w:rsidRDefault="0006145F" w:rsidP="0006145F">
      <w:r>
        <w:t xml:space="preserve">We first fitted the generalized hockey stick model by plotting the matched </w:t>
      </w:r>
      <w:proofErr w:type="spellStart"/>
      <w:r>
        <w:t>spawner</w:t>
      </w:r>
      <w:proofErr w:type="spellEnd"/>
      <w:r>
        <w:t xml:space="preserve"> and recruit estimates using the Excel spreadsheet chart function with the ascending slope forced through the origin. A regression model was thus fitted to the data points beginning at the lowest observed </w:t>
      </w:r>
      <w:r w:rsidRPr="00602D00">
        <w:rPr>
          <w:i/>
        </w:rPr>
        <w:t>S</w:t>
      </w:r>
      <w:r>
        <w:t xml:space="preserve"> and adding each higher data point in sequence. Carrying capacity (</w:t>
      </w:r>
      <w:r w:rsidRPr="00047687">
        <w:rPr>
          <w:i/>
        </w:rPr>
        <w:t>K</w:t>
      </w:r>
      <w:r>
        <w:t xml:space="preserve">) of each succeeding model was computed as a constant average return associated with all levels of spawning escapement above the highest escapement included in the regression model. At each step, the next lowest </w:t>
      </w:r>
      <w:r w:rsidRPr="00602D00">
        <w:rPr>
          <w:i/>
        </w:rPr>
        <w:t>S</w:t>
      </w:r>
      <w:r>
        <w:t xml:space="preserve"> observation was dropped from the calculation of </w:t>
      </w:r>
      <w:r w:rsidRPr="00047687">
        <w:rPr>
          <w:i/>
        </w:rPr>
        <w:t>K</w:t>
      </w:r>
      <w:r>
        <w:t xml:space="preserve"> and transferred to the regression model. The least sum of squares was measured at each step until the best fit was identified. The procedure was conducted </w:t>
      </w:r>
      <w:r w:rsidR="00627ABA">
        <w:t xml:space="preserve">with </w:t>
      </w:r>
      <w:r>
        <w:t xml:space="preserve">the </w:t>
      </w:r>
      <w:r w:rsidR="00627ABA">
        <w:t xml:space="preserve">entire </w:t>
      </w:r>
      <w:r>
        <w:t xml:space="preserve">data series to </w:t>
      </w:r>
      <w:r w:rsidR="00627ABA">
        <w:t xml:space="preserve">ensure </w:t>
      </w:r>
      <w:r>
        <w:t xml:space="preserve">that the overall best fit was achieved rather than one based on a localized minimum sum of squares. </w:t>
      </w:r>
    </w:p>
    <w:p w:rsidR="0006145F" w:rsidRDefault="0006145F" w:rsidP="0006145F">
      <w:r>
        <w:t xml:space="preserve">The optimal α and </w:t>
      </w:r>
      <w:proofErr w:type="spellStart"/>
      <w:r w:rsidRPr="00974ADC">
        <w:rPr>
          <w:i/>
        </w:rPr>
        <w:t>S</w:t>
      </w:r>
      <w:r>
        <w:rPr>
          <w:i/>
          <w:vertAlign w:val="subscript"/>
        </w:rPr>
        <w:t>msy</w:t>
      </w:r>
      <w:proofErr w:type="spellEnd"/>
      <w:r>
        <w:t xml:space="preserve"> parameters derived from fitting the generalized model were then used as a starting point for the logistic model:</w:t>
      </w:r>
    </w:p>
    <w:p w:rsidR="00DB0525" w:rsidRPr="00DB0525" w:rsidRDefault="00DB0525" w:rsidP="00DB0525">
      <w:pPr>
        <w:tabs>
          <w:tab w:val="center" w:pos="4680"/>
          <w:tab w:val="right" w:pos="9360"/>
        </w:tabs>
        <w:rPr>
          <w:spacing w:val="2"/>
        </w:rPr>
      </w:pPr>
      <w:r>
        <w:tab/>
      </w:r>
      <w:r w:rsidRPr="00974ADC">
        <w:rPr>
          <w:position w:val="-32"/>
        </w:rPr>
        <w:object w:dxaOrig="4060" w:dyaOrig="760">
          <v:shape id="_x0000_i1061" type="#_x0000_t75" style="width:203.1pt;height:38.05pt" o:ole="" fillcolor="window">
            <v:imagedata r:id="rId104" o:title=""/>
          </v:shape>
          <o:OLEObject Type="Embed" ProgID="Equation.3" ShapeID="_x0000_i1061" DrawAspect="Content" ObjectID="_1565006279" r:id="rId105"/>
        </w:object>
      </w:r>
      <w:r w:rsidR="002A7135">
        <w:tab/>
        <w:t>(23</w:t>
      </w:r>
      <w:r>
        <w:t>)</w:t>
      </w:r>
    </w:p>
    <w:p w:rsidR="0006145F" w:rsidRDefault="0006145F" w:rsidP="0006145F">
      <w:r>
        <w:lastRenderedPageBreak/>
        <w:t xml:space="preserve">Where </w:t>
      </w:r>
      <w:r w:rsidRPr="00AC5D55">
        <w:rPr>
          <w:i/>
        </w:rPr>
        <w:t>μ</w:t>
      </w:r>
      <w:r>
        <w:t xml:space="preserve"> is the inflection point of </w:t>
      </w:r>
      <w:proofErr w:type="spellStart"/>
      <w:r>
        <w:t>spawner</w:t>
      </w:r>
      <w:proofErr w:type="spellEnd"/>
      <w:r>
        <w:t xml:space="preserve"> abundance (</w:t>
      </w:r>
      <w:proofErr w:type="spellStart"/>
      <w:r w:rsidRPr="00AC5D55">
        <w:rPr>
          <w:i/>
        </w:rPr>
        <w:t>S</w:t>
      </w:r>
      <w:r w:rsidRPr="00AC5D55">
        <w:rPr>
          <w:i/>
          <w:vertAlign w:val="subscript"/>
        </w:rPr>
        <w:t>msy</w:t>
      </w:r>
      <w:proofErr w:type="spellEnd"/>
      <w:r w:rsidRPr="00AC5D55">
        <w:rPr>
          <w:i/>
          <w:vertAlign w:val="subscript"/>
        </w:rPr>
        <w:t xml:space="preserve"> </w:t>
      </w:r>
      <w:r>
        <w:t>from</w:t>
      </w:r>
      <w:r w:rsidRPr="00345FE5">
        <w:t xml:space="preserve"> the</w:t>
      </w:r>
      <w:r>
        <w:t xml:space="preserve"> generalized model) and </w:t>
      </w:r>
      <w:r w:rsidRPr="00602D00">
        <w:rPr>
          <w:i/>
        </w:rPr>
        <w:t>Ө</w:t>
      </w:r>
      <w:r>
        <w:t xml:space="preserve"> is the smoothness parameter used to tune the model for optimal fit. In some cases, the logistic model offers no improvement in fit and reverts to </w:t>
      </w:r>
      <w:r w:rsidR="009878C2">
        <w:t xml:space="preserve">the </w:t>
      </w:r>
      <w:r>
        <w:t>shape of the generalized model.</w:t>
      </w:r>
    </w:p>
    <w:p w:rsidR="00AC5D55" w:rsidRPr="00D651E4" w:rsidRDefault="00AC5D55" w:rsidP="00AC5D55">
      <w:r w:rsidRPr="00547D7A">
        <w:t xml:space="preserve">The Ricker model has an over-compensation feature that predicts declining production from higher levels of escapement above a peak population size. However, over-compensation appears inconsistent with most </w:t>
      </w:r>
      <w:proofErr w:type="spellStart"/>
      <w:r w:rsidRPr="00547D7A">
        <w:t>spawner</w:t>
      </w:r>
      <w:proofErr w:type="spellEnd"/>
      <w:r>
        <w:t>-</w:t>
      </w:r>
      <w:r w:rsidRPr="00547D7A">
        <w:t>recruit data series for coho salmon (Barrowman et al. 2003; Shaul et al. 2013).</w:t>
      </w:r>
      <w:r>
        <w:t xml:space="preserve"> </w:t>
      </w:r>
      <w:r w:rsidRPr="00547D7A">
        <w:t>While the HS model is biologically more appropriate than the Ricker model for coho salmon (Bradford et al. 2000), we included the Ricker model for comparison because of its much wider general use for salmon populations</w:t>
      </w:r>
      <w:r w:rsidRPr="00D651E4">
        <w:t xml:space="preserve">. </w:t>
      </w:r>
    </w:p>
    <w:p w:rsidR="0006145F" w:rsidRDefault="0006145F" w:rsidP="0006145F">
      <w:pPr>
        <w:pStyle w:val="Heading2"/>
      </w:pPr>
      <w:bookmarkStart w:id="133" w:name="_Toc487200836"/>
      <w:r w:rsidRPr="00091819">
        <w:t>Fishery Selection</w:t>
      </w:r>
      <w:bookmarkEnd w:id="133"/>
    </w:p>
    <w:p w:rsidR="00EF5262" w:rsidRDefault="00670AD0" w:rsidP="00670AD0">
      <w:r w:rsidRPr="00670AD0">
        <w:t xml:space="preserve">Returning </w:t>
      </w:r>
      <w:r w:rsidR="00894CC6">
        <w:t>Berners River coho salmon</w:t>
      </w:r>
      <w:r w:rsidR="00894CC6" w:rsidRPr="00670AD0">
        <w:t xml:space="preserve"> </w:t>
      </w:r>
      <w:r w:rsidRPr="00670AD0">
        <w:t xml:space="preserve">are exploited intensively by </w:t>
      </w:r>
      <w:ins w:id="134" w:author="jb" w:date="2017-08-17T11:12:00Z">
        <w:r w:rsidR="00157CDC">
          <w:t>two primary harvesting fisheries</w:t>
        </w:r>
      </w:ins>
      <w:del w:id="135" w:author="jb" w:date="2017-08-17T11:12:00Z">
        <w:r w:rsidRPr="00670AD0" w:rsidDel="00157CDC">
          <w:delText xml:space="preserve">two major </w:delText>
        </w:r>
        <w:r w:rsidR="00894CC6" w:rsidDel="00157CDC">
          <w:delText xml:space="preserve">commercial </w:delText>
        </w:r>
        <w:r w:rsidRPr="00670AD0" w:rsidDel="00157CDC">
          <w:delText>fisheries</w:delText>
        </w:r>
      </w:del>
      <w:r w:rsidRPr="00670AD0">
        <w:t xml:space="preserve">, including a troll fishery in outer coastal waters and passages, and </w:t>
      </w:r>
      <w:del w:id="136" w:author="jb" w:date="2017-08-17T08:46:00Z">
        <w:r w:rsidRPr="00670AD0" w:rsidDel="00212935">
          <w:delText xml:space="preserve">a </w:delText>
        </w:r>
      </w:del>
      <w:ins w:id="137" w:author="jb" w:date="2017-08-17T08:46:00Z">
        <w:r w:rsidR="00212935">
          <w:t xml:space="preserve">the Lynn Canal </w:t>
        </w:r>
      </w:ins>
      <w:r w:rsidR="00627ABA">
        <w:t xml:space="preserve">drift </w:t>
      </w:r>
      <w:r w:rsidRPr="00670AD0">
        <w:t xml:space="preserve">gillnet </w:t>
      </w:r>
      <w:r w:rsidR="00C9599F">
        <w:t xml:space="preserve">fishery </w:t>
      </w:r>
      <w:ins w:id="138" w:author="jb" w:date="2017-08-17T08:46:00Z">
        <w:r w:rsidR="00212935">
          <w:t xml:space="preserve">which is </w:t>
        </w:r>
      </w:ins>
      <w:r w:rsidR="00C9599F">
        <w:t xml:space="preserve">conducted </w:t>
      </w:r>
      <w:del w:id="139" w:author="jb" w:date="2017-08-17T08:51:00Z">
        <w:r w:rsidR="00C9599F" w:rsidDel="00212935">
          <w:delText>primarily near</w:delText>
        </w:r>
      </w:del>
      <w:ins w:id="140" w:author="jb" w:date="2017-08-17T08:51:00Z">
        <w:r w:rsidR="00212935">
          <w:t xml:space="preserve">in close </w:t>
        </w:r>
      </w:ins>
      <w:ins w:id="141" w:author="jb" w:date="2017-08-17T08:52:00Z">
        <w:r w:rsidR="00212935">
          <w:t>proximity</w:t>
        </w:r>
      </w:ins>
      <w:ins w:id="142" w:author="jb" w:date="2017-08-17T08:51:00Z">
        <w:r w:rsidR="00212935">
          <w:t xml:space="preserve"> </w:t>
        </w:r>
      </w:ins>
      <w:ins w:id="143" w:author="jb" w:date="2017-08-17T08:52:00Z">
        <w:r w:rsidR="00212935">
          <w:t>to</w:t>
        </w:r>
      </w:ins>
      <w:r w:rsidR="00C9599F">
        <w:t xml:space="preserve"> </w:t>
      </w:r>
      <w:del w:id="144" w:author="jb" w:date="2017-08-17T08:47:00Z">
        <w:r w:rsidR="00C9599F" w:rsidDel="00212935">
          <w:delText xml:space="preserve">the </w:delText>
        </w:r>
      </w:del>
      <w:ins w:id="145" w:author="jb" w:date="2017-08-17T08:47:00Z">
        <w:r w:rsidR="00212935">
          <w:t>Berners</w:t>
        </w:r>
      </w:ins>
      <w:del w:id="146" w:author="jb" w:date="2017-08-17T08:47:00Z">
        <w:r w:rsidR="00C9599F" w:rsidDel="00212935">
          <w:delText>r</w:delText>
        </w:r>
      </w:del>
      <w:ins w:id="147" w:author="jb" w:date="2017-08-17T08:47:00Z">
        <w:r w:rsidR="00212935">
          <w:t xml:space="preserve"> R</w:t>
        </w:r>
      </w:ins>
      <w:r w:rsidR="00C9599F">
        <w:t xml:space="preserve">iver </w:t>
      </w:r>
      <w:del w:id="148" w:author="jb" w:date="2017-08-17T08:51:00Z">
        <w:r w:rsidR="00C9599F" w:rsidDel="00212935">
          <w:delText>within Lynn Canal</w:delText>
        </w:r>
      </w:del>
      <w:ins w:id="149" w:author="jb" w:date="2017-08-17T08:51:00Z">
        <w:r w:rsidR="00212935">
          <w:t>(Figure 2)</w:t>
        </w:r>
      </w:ins>
      <w:r w:rsidRPr="00670AD0">
        <w:t xml:space="preserve">. </w:t>
      </w:r>
      <w:del w:id="150" w:author="jb" w:date="2017-08-17T08:55:00Z">
        <w:r w:rsidR="00C9599F" w:rsidDel="00FD7EA6">
          <w:delText>Much smaller</w:delText>
        </w:r>
      </w:del>
      <w:ins w:id="151" w:author="jb" w:date="2017-08-17T08:55:00Z">
        <w:r w:rsidR="00FD7EA6">
          <w:t>Additional</w:t>
        </w:r>
      </w:ins>
      <w:r w:rsidR="00C9599F">
        <w:t xml:space="preserve"> </w:t>
      </w:r>
      <w:del w:id="152" w:author="jb" w:date="2017-08-16T15:49:00Z">
        <w:r w:rsidR="00C9599F" w:rsidDel="00B809F7">
          <w:delText xml:space="preserve">catches </w:delText>
        </w:r>
      </w:del>
      <w:commentRangeStart w:id="153"/>
      <w:ins w:id="154" w:author="jb" w:date="2017-08-16T15:49:00Z">
        <w:r w:rsidR="00B809F7">
          <w:t>harvests</w:t>
        </w:r>
      </w:ins>
      <w:ins w:id="155" w:author="jb" w:date="2017-08-17T08:57:00Z">
        <w:r w:rsidR="00FD7EA6">
          <w:t>,</w:t>
        </w:r>
      </w:ins>
      <w:ins w:id="156" w:author="jb" w:date="2017-08-16T15:49:00Z">
        <w:r w:rsidR="00B809F7">
          <w:t xml:space="preserve"> </w:t>
        </w:r>
      </w:ins>
      <w:r w:rsidR="00C9599F" w:rsidRPr="00542492">
        <w:t xml:space="preserve">by </w:t>
      </w:r>
      <w:del w:id="157" w:author="jb" w:date="2017-08-16T15:49:00Z">
        <w:r w:rsidR="00C9599F" w:rsidRPr="00542492" w:rsidDel="00B809F7">
          <w:delText xml:space="preserve">marine sport and </w:delText>
        </w:r>
      </w:del>
      <w:r w:rsidR="00E153A8">
        <w:t xml:space="preserve">commercial </w:t>
      </w:r>
      <w:r w:rsidR="00C9599F" w:rsidRPr="00542492">
        <w:t xml:space="preserve">purse seine fisheries </w:t>
      </w:r>
      <w:r w:rsidR="00C9599F">
        <w:t xml:space="preserve">and other drift gillnet fisheries </w:t>
      </w:r>
      <w:ins w:id="158" w:author="jb" w:date="2017-08-16T15:49:00Z">
        <w:r w:rsidR="00B809F7">
          <w:t xml:space="preserve">and </w:t>
        </w:r>
        <w:r w:rsidR="00B809F7" w:rsidRPr="00542492">
          <w:t>marine sport</w:t>
        </w:r>
      </w:ins>
      <w:ins w:id="159" w:author="jb" w:date="2017-08-17T08:57:00Z">
        <w:r w:rsidR="00FD7EA6">
          <w:t>,</w:t>
        </w:r>
      </w:ins>
      <w:ins w:id="160" w:author="jb" w:date="2017-08-16T15:49:00Z">
        <w:r w:rsidR="00B809F7" w:rsidRPr="00542492">
          <w:t xml:space="preserve"> </w:t>
        </w:r>
      </w:ins>
      <w:commentRangeEnd w:id="153"/>
      <w:ins w:id="161" w:author="jb" w:date="2017-08-16T15:51:00Z">
        <w:r w:rsidR="00B809F7">
          <w:rPr>
            <w:rStyle w:val="CommentReference"/>
          </w:rPr>
          <w:commentReference w:id="153"/>
        </w:r>
      </w:ins>
      <w:commentRangeStart w:id="162"/>
      <w:del w:id="163" w:author="jb" w:date="2017-08-17T08:56:00Z">
        <w:r w:rsidR="00C9599F" w:rsidRPr="00542492" w:rsidDel="00FD7EA6">
          <w:delText xml:space="preserve">have each </w:delText>
        </w:r>
      </w:del>
      <w:r w:rsidR="00C9599F" w:rsidRPr="00542492">
        <w:t xml:space="preserve">accounted for </w:t>
      </w:r>
      <w:del w:id="164" w:author="jb" w:date="2017-08-17T08:56:00Z">
        <w:r w:rsidR="002404D5" w:rsidDel="00FD7EA6">
          <w:delText>fewer</w:delText>
        </w:r>
        <w:r w:rsidR="00C9599F" w:rsidRPr="00542492" w:rsidDel="00FD7EA6">
          <w:delText xml:space="preserve"> </w:delText>
        </w:r>
      </w:del>
      <w:ins w:id="165" w:author="jb" w:date="2017-08-17T08:56:00Z">
        <w:r w:rsidR="00FD7EA6">
          <w:t>less</w:t>
        </w:r>
        <w:r w:rsidR="00FD7EA6" w:rsidRPr="00542492">
          <w:t xml:space="preserve"> </w:t>
        </w:r>
      </w:ins>
      <w:r w:rsidR="00C9599F" w:rsidRPr="00542492">
        <w:t xml:space="preserve">than </w:t>
      </w:r>
      <w:del w:id="166" w:author="jb" w:date="2017-08-17T08:56:00Z">
        <w:r w:rsidR="00C9599F" w:rsidRPr="00542492" w:rsidDel="00FD7EA6">
          <w:delText>1</w:delText>
        </w:r>
      </w:del>
      <w:ins w:id="167" w:author="jb" w:date="2017-08-17T08:56:00Z">
        <w:r w:rsidR="00FD7EA6">
          <w:t>3</w:t>
        </w:r>
      </w:ins>
      <w:r w:rsidR="00C9599F" w:rsidRPr="00542492">
        <w:t>%</w:t>
      </w:r>
      <w:r w:rsidR="002404D5">
        <w:t xml:space="preserve"> of the returning fish</w:t>
      </w:r>
      <w:r w:rsidR="00F03885">
        <w:t>, on average</w:t>
      </w:r>
      <w:r w:rsidR="00C9599F" w:rsidRPr="00542492">
        <w:t>.</w:t>
      </w:r>
      <w:commentRangeEnd w:id="162"/>
      <w:r w:rsidR="00B809F7">
        <w:rPr>
          <w:rStyle w:val="CommentReference"/>
        </w:rPr>
        <w:commentReference w:id="162"/>
      </w:r>
      <w:r w:rsidR="00C9599F">
        <w:t xml:space="preserve"> </w:t>
      </w:r>
      <w:r w:rsidR="00894CC6">
        <w:t xml:space="preserve">Of these fisheries, the </w:t>
      </w:r>
      <w:ins w:id="168" w:author="jb" w:date="2017-08-16T15:52:00Z">
        <w:r w:rsidR="00B809F7">
          <w:t xml:space="preserve">drift </w:t>
        </w:r>
      </w:ins>
      <w:r w:rsidR="00894CC6">
        <w:t>gillnet fisheri</w:t>
      </w:r>
      <w:r w:rsidR="00644B50">
        <w:t>es have</w:t>
      </w:r>
      <w:r w:rsidR="00554102">
        <w:t xml:space="preserve"> been found to have</w:t>
      </w:r>
      <w:r w:rsidR="00644B50">
        <w:t xml:space="preserve"> with the ability to affect </w:t>
      </w:r>
      <w:r w:rsidR="00217193">
        <w:t xml:space="preserve">size and </w:t>
      </w:r>
      <w:r w:rsidR="00644B50">
        <w:t xml:space="preserve">reproductive potential </w:t>
      </w:r>
      <w:r w:rsidR="00217193">
        <w:t xml:space="preserve">of </w:t>
      </w:r>
      <w:proofErr w:type="spellStart"/>
      <w:r w:rsidR="00217193">
        <w:t>spawners</w:t>
      </w:r>
      <w:proofErr w:type="spellEnd"/>
      <w:r w:rsidR="00217193">
        <w:t xml:space="preserve"> </w:t>
      </w:r>
      <w:r w:rsidR="00644B50">
        <w:t>and</w:t>
      </w:r>
      <w:r w:rsidR="00217193">
        <w:t xml:space="preserve">, over time to induce </w:t>
      </w:r>
      <w:proofErr w:type="spellStart"/>
      <w:r w:rsidR="00217193">
        <w:t>microevolutionary</w:t>
      </w:r>
      <w:proofErr w:type="spellEnd"/>
      <w:r w:rsidR="00217193">
        <w:t xml:space="preserve"> change in salmon populations </w:t>
      </w:r>
      <w:r w:rsidR="00644B50">
        <w:t>(Kendall et al. 2014).</w:t>
      </w:r>
      <w:r w:rsidR="00931124">
        <w:t xml:space="preserve"> </w:t>
      </w:r>
      <w:r w:rsidR="00EF5262">
        <w:t>In order to estimate</w:t>
      </w:r>
      <w:r w:rsidR="00C9599F">
        <w:t xml:space="preserve"> </w:t>
      </w:r>
      <w:r w:rsidR="00AC5D55">
        <w:t xml:space="preserve">size selection in </w:t>
      </w:r>
      <w:r w:rsidR="00627ABA">
        <w:t xml:space="preserve">drift </w:t>
      </w:r>
      <w:r w:rsidR="00C9599F">
        <w:t>gillnet</w:t>
      </w:r>
      <w:r w:rsidRPr="00670AD0">
        <w:t xml:space="preserve"> fishery, we reconstructed the pre-fishery length distribution and computed average length (following Kendall and Quinn 2012)</w:t>
      </w:r>
      <w:del w:id="169" w:author="jb" w:date="2017-08-17T08:58:00Z">
        <w:r w:rsidRPr="00670AD0" w:rsidDel="00FD7EA6">
          <w:delText>.</w:delText>
        </w:r>
      </w:del>
      <w:del w:id="170" w:author="jb" w:date="2017-08-17T08:39:00Z">
        <w:r w:rsidRPr="00670AD0" w:rsidDel="00091819">
          <w:delText xml:space="preserve"> </w:delText>
        </w:r>
        <w:commentRangeStart w:id="171"/>
        <w:r w:rsidR="00EF5262" w:rsidDel="00091819">
          <w:delText xml:space="preserve">Extension of the analysis </w:delText>
        </w:r>
        <w:r w:rsidR="009878C2" w:rsidDel="00091819">
          <w:delText>to the troll fishery was preclud</w:delText>
        </w:r>
        <w:r w:rsidR="00EF5262" w:rsidDel="00091819">
          <w:delText>ed by continued growth of fish after exposure to the troll fishery but prior to entering the river</w:delText>
        </w:r>
      </w:del>
      <w:r w:rsidR="00EF5262">
        <w:t>.</w:t>
      </w:r>
      <w:commentRangeEnd w:id="171"/>
      <w:r w:rsidR="00281491">
        <w:rPr>
          <w:rStyle w:val="CommentReference"/>
        </w:rPr>
        <w:commentReference w:id="171"/>
      </w:r>
    </w:p>
    <w:p w:rsidR="000E4099" w:rsidRDefault="00A628DF" w:rsidP="000E4099">
      <w:r>
        <w:t>R</w:t>
      </w:r>
      <w:r w:rsidR="00670AD0">
        <w:t xml:space="preserve">ecovery </w:t>
      </w:r>
      <w:r w:rsidR="009878C2">
        <w:t>(</w:t>
      </w:r>
      <w:r w:rsidR="00670AD0">
        <w:t xml:space="preserve">from the </w:t>
      </w:r>
      <w:ins w:id="172" w:author="jb" w:date="2017-08-17T08:58:00Z">
        <w:r w:rsidR="00FD7EA6">
          <w:t>all regional</w:t>
        </w:r>
      </w:ins>
      <w:ins w:id="173" w:author="jb" w:date="2017-08-17T08:42:00Z">
        <w:r w:rsidR="00091819">
          <w:t xml:space="preserve"> </w:t>
        </w:r>
      </w:ins>
      <w:r w:rsidR="00627ABA">
        <w:t xml:space="preserve">drift </w:t>
      </w:r>
      <w:r w:rsidR="009878C2">
        <w:t xml:space="preserve">gillnet </w:t>
      </w:r>
      <w:r w:rsidR="00670AD0">
        <w:t>harvest</w:t>
      </w:r>
      <w:r w:rsidR="009878C2">
        <w:t>)</w:t>
      </w:r>
      <w:r w:rsidR="00670AD0">
        <w:t xml:space="preserve"> of </w:t>
      </w:r>
      <w:r>
        <w:t>coded-wire</w:t>
      </w:r>
      <w:r w:rsidR="0031754B">
        <w:t>-</w:t>
      </w:r>
      <w:r w:rsidR="00670AD0">
        <w:t>tagged Berners River adults with associated length measure</w:t>
      </w:r>
      <w:r>
        <w:t>ments provided a means for estimating</w:t>
      </w:r>
      <w:r w:rsidR="00670AD0">
        <w:t xml:space="preserve"> the length composition of the </w:t>
      </w:r>
      <w:del w:id="174" w:author="jb" w:date="2017-08-16T15:55:00Z">
        <w:r w:rsidR="00670AD0" w:rsidDel="00946384">
          <w:delText xml:space="preserve">catch </w:delText>
        </w:r>
      </w:del>
      <w:ins w:id="175" w:author="jb" w:date="2017-08-16T15:55:00Z">
        <w:r w:rsidR="00946384">
          <w:t xml:space="preserve">harvest </w:t>
        </w:r>
      </w:ins>
      <w:r w:rsidR="00670AD0">
        <w:t xml:space="preserve">and to reconstruct the length composition of the run prior to exposure to the drift gillnet fishery. </w:t>
      </w:r>
      <w:r w:rsidR="00670AD0" w:rsidRPr="00542492">
        <w:t xml:space="preserve">For the period 1990–2014, </w:t>
      </w:r>
      <w:r w:rsidR="00670AD0">
        <w:t xml:space="preserve">a total of 8,475 </w:t>
      </w:r>
      <w:r w:rsidR="00894CC6">
        <w:t xml:space="preserve">tagged </w:t>
      </w:r>
      <w:r w:rsidR="00670AD0">
        <w:t>adult</w:t>
      </w:r>
      <w:r w:rsidR="00894CC6">
        <w:t xml:space="preserve"> Berners River</w:t>
      </w:r>
      <w:r w:rsidR="00670AD0">
        <w:t xml:space="preserve"> coho salmon (average 339 </w:t>
      </w:r>
      <w:ins w:id="176" w:author="jb" w:date="2017-08-16T15:55:00Z">
        <w:r w:rsidR="00946384">
          <w:t xml:space="preserve">fish </w:t>
        </w:r>
      </w:ins>
      <w:r w:rsidR="00670AD0">
        <w:t>per year) were</w:t>
      </w:r>
      <w:r w:rsidR="00670AD0" w:rsidRPr="00542492">
        <w:t xml:space="preserve"> recovered (with associated length measurements) from </w:t>
      </w:r>
      <w:r w:rsidR="00670AD0">
        <w:t xml:space="preserve">a target weekly sample of 20% of the drift gillnet harvest. Length measurements associated with </w:t>
      </w:r>
      <w:proofErr w:type="spellStart"/>
      <w:r w:rsidR="00670AD0">
        <w:t>spawners</w:t>
      </w:r>
      <w:proofErr w:type="spellEnd"/>
      <w:r w:rsidR="00670AD0">
        <w:t xml:space="preserve"> </w:t>
      </w:r>
      <w:ins w:id="177" w:author="jb" w:date="2017-08-23T12:30:00Z">
        <w:r w:rsidR="00281491">
          <w:t xml:space="preserve">(average 600 samples per year) </w:t>
        </w:r>
      </w:ins>
      <w:r w:rsidR="00670AD0">
        <w:t>and with tagged fish recovered from the</w:t>
      </w:r>
      <w:r w:rsidR="00751689">
        <w:t xml:space="preserve"> drift gillnet harvest across all districts</w:t>
      </w:r>
      <w:r w:rsidR="002404D5">
        <w:t xml:space="preserve"> were assigned to 10 mm length categories</w:t>
      </w:r>
      <w:r w:rsidR="00670AD0">
        <w:t xml:space="preserve"> to estimate separate proportional size distributions for </w:t>
      </w:r>
      <w:del w:id="178" w:author="jb" w:date="2017-08-16T15:55:00Z">
        <w:r w:rsidR="00670AD0" w:rsidDel="00946384">
          <w:delText xml:space="preserve">catch </w:delText>
        </w:r>
      </w:del>
      <w:ins w:id="179" w:author="jb" w:date="2017-08-16T15:55:00Z">
        <w:r w:rsidR="00946384">
          <w:t xml:space="preserve">harvest </w:t>
        </w:r>
      </w:ins>
      <w:r w:rsidR="00670AD0">
        <w:t xml:space="preserve">and escapement, respectively. </w:t>
      </w:r>
      <w:r w:rsidR="000E4099" w:rsidRPr="000E4099">
        <w:t>In 2006, MEF replaced snout</w:t>
      </w:r>
      <w:r w:rsidR="00B50141">
        <w:t xml:space="preserve"> to </w:t>
      </w:r>
      <w:r w:rsidR="000E4099" w:rsidRPr="000E4099">
        <w:t xml:space="preserve">fork (SNF) as the standard length measurement taken from adipose clipped fish sampled from fishery harvests. For </w:t>
      </w:r>
      <w:r w:rsidR="00C60C64">
        <w:t xml:space="preserve">the </w:t>
      </w:r>
      <w:r w:rsidR="000E4099" w:rsidRPr="000E4099">
        <w:t>years prior to 2006, an appropriate conversion equation (</w:t>
      </w:r>
      <w:proofErr w:type="spellStart"/>
      <w:r w:rsidR="000E4099" w:rsidRPr="000E4099">
        <w:t>Pahlke</w:t>
      </w:r>
      <w:proofErr w:type="spellEnd"/>
      <w:r w:rsidR="000E4099" w:rsidRPr="000E4099">
        <w:t xml:space="preserve"> 1989) was applied to estimate MEF </w:t>
      </w:r>
      <w:r w:rsidR="00751689">
        <w:t xml:space="preserve">length </w:t>
      </w:r>
      <w:r w:rsidR="000E4099" w:rsidRPr="000E4099">
        <w:t>based on SNF length.</w:t>
      </w:r>
    </w:p>
    <w:p w:rsidR="00670AD0" w:rsidRDefault="000E4099" w:rsidP="00670AD0">
      <w:commentRangeStart w:id="180"/>
      <w:r>
        <w:t xml:space="preserve">Sex was not determined for fish sampled from the </w:t>
      </w:r>
      <w:del w:id="181" w:author="jb" w:date="2017-08-16T15:57:00Z">
        <w:r w:rsidDel="00946384">
          <w:delText>catch</w:delText>
        </w:r>
      </w:del>
      <w:ins w:id="182" w:author="jb" w:date="2017-08-16T15:57:00Z">
        <w:r w:rsidR="00946384">
          <w:t>harvest</w:t>
        </w:r>
      </w:ins>
      <w:r>
        <w:t>, so estimation of the effect of the harvest on the sex ratio of the escapement required an assumpt</w:t>
      </w:r>
      <w:r w:rsidR="00AC49C6">
        <w:t>ion that fish of the same length</w:t>
      </w:r>
      <w:r w:rsidR="00751689">
        <w:t xml:space="preserve"> we</w:t>
      </w:r>
      <w:r>
        <w:t xml:space="preserve">re subject to equal fishery selection regardless of sex. </w:t>
      </w:r>
      <w:commentRangeEnd w:id="180"/>
      <w:r w:rsidR="00475542">
        <w:rPr>
          <w:rStyle w:val="CommentReference"/>
        </w:rPr>
        <w:commentReference w:id="180"/>
      </w:r>
      <w:r>
        <w:t xml:space="preserve">Since girth is an important factor in vulnerability of fish to a </w:t>
      </w:r>
      <w:ins w:id="183" w:author="jb" w:date="2017-08-16T15:58:00Z">
        <w:r w:rsidR="00946384">
          <w:t xml:space="preserve">drift </w:t>
        </w:r>
      </w:ins>
      <w:r>
        <w:t xml:space="preserve">gillnet fishery, we examined the relationship between girth and sex of pre-spawning adults in the Berners River to evaluate potential bias in </w:t>
      </w:r>
      <w:r w:rsidR="00AC49C6">
        <w:t xml:space="preserve">estimates of the </w:t>
      </w:r>
      <w:r>
        <w:t>sex ratio</w:t>
      </w:r>
      <w:r w:rsidR="00AC49C6">
        <w:t xml:space="preserve"> of </w:t>
      </w:r>
      <w:r>
        <w:t xml:space="preserve">the </w:t>
      </w:r>
      <w:del w:id="184" w:author="jb" w:date="2017-08-17T08:59:00Z">
        <w:r w:rsidDel="00FD7EA6">
          <w:delText xml:space="preserve">catch </w:delText>
        </w:r>
      </w:del>
      <w:ins w:id="185" w:author="jb" w:date="2017-08-17T08:59:00Z">
        <w:r w:rsidR="00FD7EA6">
          <w:t xml:space="preserve">harvest </w:t>
        </w:r>
      </w:ins>
      <w:r>
        <w:t>based on assumption that fishery selectivity is determined by length</w:t>
      </w:r>
      <w:r w:rsidR="00751689">
        <w:t>,</w:t>
      </w:r>
      <w:r>
        <w:t xml:space="preserve"> independent of sex. In 2014, we collected matching girth measurements at the anterior insertion of the dorsal fin from 68 males and 38 females seined from pools in the upper river. The samples</w:t>
      </w:r>
      <w:r w:rsidR="00670AD0">
        <w:t xml:space="preserve"> indicated slightly smaller girth in females</w:t>
      </w:r>
      <w:r w:rsidR="00544EB1">
        <w:t>, and</w:t>
      </w:r>
      <w:r w:rsidR="00670AD0">
        <w:t xml:space="preserve"> the difference </w:t>
      </w:r>
      <w:r w:rsidR="00544EB1">
        <w:t xml:space="preserve">increased </w:t>
      </w:r>
      <w:r w:rsidR="00670AD0">
        <w:t xml:space="preserve">with </w:t>
      </w:r>
      <w:r w:rsidR="00544EB1">
        <w:t xml:space="preserve">increase in </w:t>
      </w:r>
      <w:r w:rsidR="00670AD0">
        <w:t xml:space="preserve">fish size, but differences between the sexes were small relative to differences in girth associated with </w:t>
      </w:r>
      <w:r w:rsidR="00670AD0">
        <w:lastRenderedPageBreak/>
        <w:t>length, particularly in fish in smaller size ranges where size selectivity was most evident</w:t>
      </w:r>
      <w:r w:rsidR="00A628DF">
        <w:t xml:space="preserve"> (see results)</w:t>
      </w:r>
      <w:r w:rsidR="00670AD0">
        <w:t>.</w:t>
      </w:r>
    </w:p>
    <w:p w:rsidR="00670AD0" w:rsidRDefault="00670AD0" w:rsidP="00670AD0">
      <w:r>
        <w:t xml:space="preserve">To evaluate the influence of </w:t>
      </w:r>
      <w:r w:rsidRPr="00164AD5">
        <w:t>size-selective fishing pattern</w:t>
      </w:r>
      <w:r>
        <w:t xml:space="preserve">s in the drift gillnet fishery on the size distribution and sex ratio of </w:t>
      </w:r>
      <w:r w:rsidRPr="00164AD5">
        <w:t>fish on the spawning grounds, we first calculated the pr</w:t>
      </w:r>
      <w:r>
        <w:t xml:space="preserve">oportion of </w:t>
      </w:r>
      <w:r w:rsidR="009878C2">
        <w:t xml:space="preserve">available </w:t>
      </w:r>
      <w:r>
        <w:t xml:space="preserve">fish of each length </w:t>
      </w:r>
      <w:r w:rsidRPr="00164AD5">
        <w:t xml:space="preserve">that were </w:t>
      </w:r>
      <w:del w:id="186" w:author="jb" w:date="2017-08-17T09:00:00Z">
        <w:r w:rsidRPr="00164AD5" w:rsidDel="00C24084">
          <w:delText xml:space="preserve">caught </w:delText>
        </w:r>
      </w:del>
      <w:ins w:id="187" w:author="jb" w:date="2017-08-17T09:00:00Z">
        <w:r w:rsidR="00C24084">
          <w:t>harvested</w:t>
        </w:r>
        <w:r w:rsidR="00C24084" w:rsidRPr="00164AD5">
          <w:t xml:space="preserve"> </w:t>
        </w:r>
      </w:ins>
      <w:r>
        <w:t xml:space="preserve">annually (1990–2014) </w:t>
      </w:r>
      <w:r w:rsidR="00544EB1">
        <w:t xml:space="preserve">in </w:t>
      </w:r>
      <w:r>
        <w:t>the drift gillnet fishery following met</w:t>
      </w:r>
      <w:r w:rsidR="00E6230E">
        <w:t>hods adapted from Kendall</w:t>
      </w:r>
      <w:r>
        <w:t xml:space="preserve"> </w:t>
      </w:r>
      <w:r w:rsidR="00056AA4">
        <w:t xml:space="preserve">and Quinn </w:t>
      </w:r>
      <w:r>
        <w:t>(</w:t>
      </w:r>
      <w:r w:rsidR="00E6230E">
        <w:t>20</w:t>
      </w:r>
      <w:r w:rsidR="00056AA4">
        <w:t>12</w:t>
      </w:r>
      <w:r w:rsidRPr="00164AD5">
        <w:t>).</w:t>
      </w:r>
      <w:r>
        <w:t xml:space="preserve"> We e</w:t>
      </w:r>
      <w:r w:rsidR="009878C2">
        <w:t>stimated the annual removal</w:t>
      </w:r>
      <w:r>
        <w:t xml:space="preserve"> rate</w:t>
      </w:r>
      <w:r w:rsidR="00136554">
        <w:t xml:space="preserve"> (</w:t>
      </w:r>
      <w:r w:rsidR="00136554" w:rsidRPr="00136554">
        <w:rPr>
          <w:i/>
        </w:rPr>
        <w:t>R</w:t>
      </w:r>
      <w:r w:rsidR="00544EB1">
        <w:t>, the</w:t>
      </w:r>
      <w:r w:rsidR="00136554">
        <w:t xml:space="preserve"> </w:t>
      </w:r>
      <w:r>
        <w:t>propo</w:t>
      </w:r>
      <w:r w:rsidR="00136554">
        <w:t>rtion of available fish caught)</w:t>
      </w:r>
      <w:r>
        <w:t xml:space="preserve"> </w:t>
      </w:r>
      <w:r w:rsidR="00136554">
        <w:t>by year (</w:t>
      </w:r>
      <w:r w:rsidR="00136554" w:rsidRPr="00136554">
        <w:rPr>
          <w:i/>
        </w:rPr>
        <w:t>y</w:t>
      </w:r>
      <w:r w:rsidR="00136554">
        <w:t>) and length (</w:t>
      </w:r>
      <w:r w:rsidR="00136554" w:rsidRPr="00136554">
        <w:rPr>
          <w:i/>
        </w:rPr>
        <w:t>l</w:t>
      </w:r>
      <w:r w:rsidR="00136554">
        <w:t xml:space="preserve">) </w:t>
      </w:r>
      <w:r>
        <w:t xml:space="preserve">as: </w:t>
      </w:r>
    </w:p>
    <w:p w:rsidR="00670AD0" w:rsidRPr="002F32E2" w:rsidRDefault="00DB0525" w:rsidP="00DB0525">
      <w:pPr>
        <w:tabs>
          <w:tab w:val="center" w:pos="4680"/>
          <w:tab w:val="right" w:pos="9360"/>
        </w:tabs>
      </w:pPr>
      <w:r>
        <w:tab/>
      </w:r>
      <m:oMath>
        <m:sSub>
          <m:sSubPr>
            <m:ctrlPr>
              <w:rPr>
                <w:rFonts w:ascii="Cambria Math" w:hAnsi="Cambria Math"/>
                <w:i/>
              </w:rPr>
            </m:ctrlPr>
          </m:sSubPr>
          <m:e>
            <m:r>
              <w:rPr>
                <w:rFonts w:ascii="Cambria Math" w:hAnsi="Cambria Math"/>
              </w:rPr>
              <m:t>R</m:t>
            </m:r>
          </m:e>
          <m:sub>
            <m:r>
              <w:rPr>
                <w:rFonts w:ascii="Cambria Math" w:hAnsi="Cambria Math"/>
              </w:rPr>
              <m:t>y,l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y,l</m:t>
                </m:r>
              </m:sub>
            </m:sSub>
          </m:num>
          <m:den>
            <m:sSub>
              <m:sSubPr>
                <m:ctrlPr>
                  <w:rPr>
                    <w:rFonts w:ascii="Cambria Math" w:hAnsi="Cambria Math"/>
                    <w:i/>
                  </w:rPr>
                </m:ctrlPr>
              </m:sSubPr>
              <m:e>
                <m:r>
                  <w:rPr>
                    <w:rFonts w:ascii="Cambria Math" w:hAnsi="Cambria Math"/>
                  </w:rPr>
                  <m:t>C</m:t>
                </m:r>
              </m:e>
              <m:sub>
                <m:r>
                  <w:rPr>
                    <w:rFonts w:ascii="Cambria Math" w:hAnsi="Cambria Math"/>
                  </w:rPr>
                  <m:t>y,l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y,l</m:t>
                </m:r>
              </m:sub>
            </m:sSub>
          </m:den>
        </m:f>
      </m:oMath>
      <w:r>
        <w:t>,</w:t>
      </w:r>
      <w:r>
        <w:tab/>
      </w:r>
      <w:r w:rsidR="004662F3">
        <w:t>(</w:t>
      </w:r>
      <w:r w:rsidR="002A7135">
        <w:t>24</w:t>
      </w:r>
      <w:r w:rsidR="002F32E2">
        <w:t>)</w:t>
      </w:r>
    </w:p>
    <w:p w:rsidR="00670AD0" w:rsidRDefault="00670AD0" w:rsidP="00670AD0">
      <w:proofErr w:type="gramStart"/>
      <w:r>
        <w:t>where</w:t>
      </w:r>
      <w:proofErr w:type="gramEnd"/>
      <w:r>
        <w:t xml:space="preserve"> </w:t>
      </w:r>
      <w:proofErr w:type="spellStart"/>
      <w:r w:rsidRPr="00BB2EBA">
        <w:rPr>
          <w:i/>
        </w:rPr>
        <w:t>C</w:t>
      </w:r>
      <w:r w:rsidRPr="00BB2EBA">
        <w:rPr>
          <w:i/>
          <w:vertAlign w:val="subscript"/>
        </w:rPr>
        <w:t>y</w:t>
      </w:r>
      <w:r>
        <w:rPr>
          <w:i/>
          <w:vertAlign w:val="subscript"/>
        </w:rPr>
        <w:t>,l</w:t>
      </w:r>
      <w:proofErr w:type="spellEnd"/>
      <w:r>
        <w:t xml:space="preserve"> was the number of fish </w:t>
      </w:r>
      <w:del w:id="188" w:author="jb" w:date="2017-08-17T09:00:00Z">
        <w:r w:rsidDel="00C24084">
          <w:delText xml:space="preserve">caught </w:delText>
        </w:r>
      </w:del>
      <w:ins w:id="189" w:author="jb" w:date="2017-08-17T09:00:00Z">
        <w:r w:rsidR="00C24084">
          <w:t xml:space="preserve">harvested </w:t>
        </w:r>
      </w:ins>
      <w:r>
        <w:t xml:space="preserve">in the drift gillnet fishery of length </w:t>
      </w:r>
      <w:r w:rsidRPr="00FD7495">
        <w:rPr>
          <w:i/>
        </w:rPr>
        <w:t xml:space="preserve">l </w:t>
      </w:r>
      <w:r>
        <w:t xml:space="preserve">in year </w:t>
      </w:r>
      <w:r w:rsidRPr="00BB2EBA">
        <w:rPr>
          <w:i/>
        </w:rPr>
        <w:t>y</w:t>
      </w:r>
      <w:r>
        <w:t xml:space="preserve"> and </w:t>
      </w:r>
      <w:proofErr w:type="spellStart"/>
      <w:r w:rsidRPr="00BB2EBA">
        <w:rPr>
          <w:i/>
        </w:rPr>
        <w:t>E</w:t>
      </w:r>
      <w:r w:rsidRPr="00BB2EBA">
        <w:rPr>
          <w:i/>
          <w:vertAlign w:val="subscript"/>
        </w:rPr>
        <w:t>y</w:t>
      </w:r>
      <w:r>
        <w:rPr>
          <w:i/>
          <w:vertAlign w:val="subscript"/>
        </w:rPr>
        <w:t>,l</w:t>
      </w:r>
      <w:proofErr w:type="spellEnd"/>
      <w:r>
        <w:t xml:space="preserve"> was the number of fish of that length that escaped in that year. </w:t>
      </w:r>
      <w:r w:rsidRPr="00BB2EBA">
        <w:t>Aver</w:t>
      </w:r>
      <w:r>
        <w:t xml:space="preserve">age fish length was the average </w:t>
      </w:r>
      <w:r w:rsidRPr="00BB2EBA">
        <w:t xml:space="preserve">length of all fish in the total run </w:t>
      </w:r>
      <w:r>
        <w:t xml:space="preserve">available to the drift gillnet fishery </w:t>
      </w:r>
      <w:r w:rsidRPr="00BB2EBA">
        <w:t>(</w:t>
      </w:r>
      <w:del w:id="190" w:author="jb" w:date="2017-08-17T09:01:00Z">
        <w:r w:rsidRPr="00BB2EBA" w:rsidDel="00C24084">
          <w:delText xml:space="preserve">catch </w:delText>
        </w:r>
      </w:del>
      <w:ins w:id="191" w:author="jb" w:date="2017-08-17T09:01:00Z">
        <w:r w:rsidR="00C24084">
          <w:t>harvest</w:t>
        </w:r>
        <w:r w:rsidR="00C24084" w:rsidRPr="00BB2EBA">
          <w:t xml:space="preserve"> </w:t>
        </w:r>
      </w:ins>
      <w:r w:rsidRPr="00BB2EBA">
        <w:t>and escapement).</w:t>
      </w:r>
      <w:r>
        <w:t xml:space="preserve"> </w:t>
      </w:r>
    </w:p>
    <w:p w:rsidR="00670AD0" w:rsidRDefault="00D27D87" w:rsidP="00670AD0">
      <w:r>
        <w:t>I</w:t>
      </w:r>
      <w:r w:rsidR="00E6230E">
        <w:t xml:space="preserve">n a given year </w:t>
      </w:r>
      <w:r w:rsidR="00670AD0">
        <w:t xml:space="preserve">we multiplied the proportion of females within each 10 mm length category in the escapement by the estimated </w:t>
      </w:r>
      <w:del w:id="192" w:author="jb" w:date="2017-08-17T09:01:00Z">
        <w:r w:rsidR="00670AD0" w:rsidDel="00C24084">
          <w:delText xml:space="preserve">catch </w:delText>
        </w:r>
      </w:del>
      <w:ins w:id="193" w:author="jb" w:date="2017-08-17T09:01:00Z">
        <w:r w:rsidR="00C24084">
          <w:t xml:space="preserve">harvest </w:t>
        </w:r>
      </w:ins>
      <w:r w:rsidR="00670AD0">
        <w:t>of fish in the same length category under the assumption that the occurrence of each sex (</w:t>
      </w:r>
      <w:r w:rsidR="00670AD0" w:rsidRPr="009277D0">
        <w:rPr>
          <w:i/>
        </w:rPr>
        <w:t>s</w:t>
      </w:r>
      <w:r w:rsidR="00670AD0">
        <w:t>) was equal at a given length (</w:t>
      </w:r>
      <w:r w:rsidR="00670AD0">
        <w:rPr>
          <w:i/>
        </w:rPr>
        <w:t>l</w:t>
      </w:r>
      <w:r w:rsidR="00670AD0">
        <w:t xml:space="preserve">) in </w:t>
      </w:r>
      <w:r w:rsidR="00E6230E">
        <w:t xml:space="preserve">both </w:t>
      </w:r>
      <w:r w:rsidR="00670AD0">
        <w:t xml:space="preserve">the </w:t>
      </w:r>
      <w:del w:id="194" w:author="jb" w:date="2017-08-17T09:01:00Z">
        <w:r w:rsidR="00670AD0" w:rsidDel="00C24084">
          <w:delText xml:space="preserve">catch </w:delText>
        </w:r>
      </w:del>
      <w:ins w:id="195" w:author="jb" w:date="2017-08-17T09:01:00Z">
        <w:r w:rsidR="00C24084">
          <w:t xml:space="preserve">harvest </w:t>
        </w:r>
      </w:ins>
      <w:r w:rsidR="00670AD0">
        <w:t>and escapement:</w:t>
      </w:r>
    </w:p>
    <w:p w:rsidR="00670AD0" w:rsidRDefault="00DB0525" w:rsidP="00DB0525">
      <w:pPr>
        <w:tabs>
          <w:tab w:val="center" w:pos="4680"/>
          <w:tab w:val="right" w:pos="9360"/>
        </w:tabs>
      </w:pPr>
      <w:r>
        <w:tab/>
      </w:r>
      <m:oMath>
        <m:sSub>
          <m:sSubPr>
            <m:ctrlPr>
              <w:rPr>
                <w:rFonts w:ascii="Cambria Math" w:hAnsi="Cambria Math"/>
                <w:i/>
              </w:rPr>
            </m:ctrlPr>
          </m:sSubPr>
          <m:e>
            <m:r>
              <m:rPr>
                <m:nor/>
              </m:rPr>
              <w:rPr>
                <w:i/>
              </w:rPr>
              <m:t>C</m:t>
            </m:r>
          </m:e>
          <m:sub>
            <m:r>
              <m:rPr>
                <m:nor/>
              </m:rPr>
              <w:rPr>
                <w:i/>
              </w:rPr>
              <m:t>s,l</m:t>
            </m:r>
          </m:sub>
        </m:sSub>
        <m:r>
          <m:rPr>
            <m:nor/>
          </m:rPr>
          <w:rPr>
            <w:i/>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s,l</m:t>
                </m:r>
              </m:sub>
            </m:sSub>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l</m:t>
                </m:r>
              </m:sub>
            </m:sSub>
          </m:den>
        </m:f>
      </m:oMath>
      <w:r w:rsidRPr="00D27D87">
        <w:rPr>
          <w:i/>
        </w:rPr>
        <w:t>.</w:t>
      </w:r>
      <w:r>
        <w:tab/>
      </w:r>
      <w:r w:rsidR="004662F3">
        <w:t>(</w:t>
      </w:r>
      <w:r w:rsidR="002A7135">
        <w:t>25</w:t>
      </w:r>
      <w:r w:rsidR="002F32E2">
        <w:t>)</w:t>
      </w:r>
    </w:p>
    <w:p w:rsidR="00670AD0" w:rsidRDefault="00670AD0" w:rsidP="00670AD0">
      <w:r>
        <w:t>An annual line</w:t>
      </w:r>
      <w:r w:rsidR="00962FBD">
        <w:t xml:space="preserve">ar selection differential </w:t>
      </w:r>
      <w:r>
        <w:t>by sex (</w:t>
      </w:r>
      <w:proofErr w:type="spellStart"/>
      <w:r w:rsidRPr="00D27D87">
        <w:rPr>
          <w:i/>
        </w:rPr>
        <w:t>LSD</w:t>
      </w:r>
      <w:r w:rsidRPr="00CE1246">
        <w:rPr>
          <w:i/>
          <w:vertAlign w:val="subscript"/>
        </w:rPr>
        <w:t>s</w:t>
      </w:r>
      <w:proofErr w:type="gramStart"/>
      <w:r w:rsidRPr="00CE1246">
        <w:rPr>
          <w:i/>
          <w:vertAlign w:val="subscript"/>
        </w:rPr>
        <w:t>,y</w:t>
      </w:r>
      <w:proofErr w:type="spellEnd"/>
      <w:proofErr w:type="gramEnd"/>
      <w:r w:rsidR="00962FBD">
        <w:t>) was</w:t>
      </w:r>
      <w:r>
        <w:t xml:space="preserve"> calculated as the difference in the average length of fish</w:t>
      </w:r>
      <w:r w:rsidR="00962FBD">
        <w:t xml:space="preserve"> of the same sex</w:t>
      </w:r>
      <w:r>
        <w:t xml:space="preserve"> in the pre-fishery </w:t>
      </w:r>
      <w:r w:rsidR="008F2885">
        <w:t xml:space="preserve">total </w:t>
      </w:r>
      <w:r>
        <w:t>run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m:rPr>
                    <m:nor/>
                  </m:rPr>
                  <w:rPr>
                    <w:rFonts w:ascii="Cambria Math" w:hAnsi="Cambria Math"/>
                  </w:rPr>
                  <m:t>T</m:t>
                </m:r>
              </m:e>
              <m:sub>
                <m:r>
                  <m:rPr>
                    <m:nor/>
                  </m:rPr>
                  <w:rPr>
                    <w:rFonts w:ascii="Cambria Math" w:hAnsi="Cambria Math"/>
                  </w:rPr>
                  <m:t>s,y</m:t>
                </m:r>
              </m:sub>
            </m:sSub>
          </m:sub>
        </m:sSub>
      </m:oMath>
      <w:r>
        <w:t>) and in the escapement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m:rPr>
                    <m:nor/>
                  </m:rPr>
                  <w:rPr>
                    <w:rFonts w:ascii="Cambria Math" w:hAnsi="Cambria Math"/>
                  </w:rPr>
                  <m:t>E</m:t>
                </m:r>
              </m:e>
              <m:sub>
                <m:r>
                  <m:rPr>
                    <m:nor/>
                  </m:rPr>
                  <w:rPr>
                    <w:rFonts w:ascii="Cambria Math" w:hAnsi="Cambria Math"/>
                  </w:rPr>
                  <m:t>s,y</m:t>
                </m:r>
              </m:sub>
            </m:sSub>
          </m:sub>
        </m:sSub>
      </m:oMath>
      <w:r>
        <w:t>):</w:t>
      </w:r>
    </w:p>
    <w:p w:rsidR="00670AD0" w:rsidRDefault="00DB0525" w:rsidP="00DB0525">
      <w:pPr>
        <w:tabs>
          <w:tab w:val="center" w:pos="4680"/>
          <w:tab w:val="right" w:pos="9360"/>
        </w:tabs>
      </w:pPr>
      <w:r>
        <w:tab/>
      </w:r>
      <m:oMath>
        <m:sSub>
          <m:sSubPr>
            <m:ctrlPr>
              <w:rPr>
                <w:rFonts w:ascii="Cambria Math" w:hAnsi="Cambria Math"/>
                <w:i/>
              </w:rPr>
            </m:ctrlPr>
          </m:sSubPr>
          <m:e>
            <m:r>
              <m:rPr>
                <m:nor/>
              </m:rPr>
              <w:rPr>
                <w:i/>
              </w:rPr>
              <m:t>LSD</m:t>
            </m:r>
          </m:e>
          <m:sub>
            <m:r>
              <m:rPr>
                <m:nor/>
              </m:rPr>
              <w:rPr>
                <w:i/>
              </w:rPr>
              <m:t>s,y</m:t>
            </m:r>
          </m:sub>
        </m:sSub>
        <m:r>
          <m:rPr>
            <m:nor/>
          </m:rPr>
          <w:rPr>
            <w:i/>
          </w:rPr>
          <m:t xml:space="preserve"> = </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w:rPr>
                    <w:rFonts w:ascii="Cambria Math" w:hAnsi="Cambria Math"/>
                  </w:rPr>
                  <m:t>E</m:t>
                </m:r>
              </m:e>
              <m:sub>
                <m:r>
                  <w:rPr>
                    <w:rFonts w:ascii="Cambria Math" w:hAnsi="Cambria Math"/>
                  </w:rPr>
                  <m:t>s,y</m:t>
                </m:r>
              </m:sub>
            </m:sSub>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sSub>
              <m:sSubPr>
                <m:ctrlPr>
                  <w:rPr>
                    <w:rFonts w:ascii="Cambria Math" w:hAnsi="Cambria Math"/>
                    <w:i/>
                  </w:rPr>
                </m:ctrlPr>
              </m:sSubPr>
              <m:e>
                <m:r>
                  <w:rPr>
                    <w:rFonts w:ascii="Cambria Math" w:hAnsi="Cambria Math"/>
                  </w:rPr>
                  <m:t>T</m:t>
                </m:r>
              </m:e>
              <m:sub>
                <m:r>
                  <w:rPr>
                    <w:rFonts w:ascii="Cambria Math" w:hAnsi="Cambria Math"/>
                  </w:rPr>
                  <m:t>s,y</m:t>
                </m:r>
              </m:sub>
            </m:sSub>
          </m:sub>
        </m:sSub>
      </m:oMath>
      <w:r>
        <w:tab/>
      </w:r>
      <w:r w:rsidR="002A7135">
        <w:t>(26</w:t>
      </w:r>
      <w:r w:rsidR="002F32E2">
        <w:t>)</w:t>
      </w:r>
    </w:p>
    <w:p w:rsidR="00670AD0" w:rsidRDefault="008E3D42" w:rsidP="00670AD0">
      <w:r>
        <w:t>Linear regression analysis was used to examine the sex-specific linear selection differential (</w:t>
      </w:r>
      <w:proofErr w:type="spellStart"/>
      <w:r w:rsidRPr="00D27D87">
        <w:rPr>
          <w:i/>
        </w:rPr>
        <w:t>LSD</w:t>
      </w:r>
      <w:r w:rsidRPr="00CE1246">
        <w:rPr>
          <w:i/>
          <w:vertAlign w:val="subscript"/>
        </w:rPr>
        <w:t>s</w:t>
      </w:r>
      <w:proofErr w:type="gramStart"/>
      <w:r w:rsidRPr="00CE1246">
        <w:rPr>
          <w:i/>
          <w:vertAlign w:val="subscript"/>
        </w:rPr>
        <w:t>,y</w:t>
      </w:r>
      <w:proofErr w:type="spellEnd"/>
      <w:proofErr w:type="gramEnd"/>
      <w:r>
        <w:t xml:space="preserve">) </w:t>
      </w:r>
      <w:r w:rsidR="00962FBD">
        <w:t>as a fu</w:t>
      </w:r>
      <w:r>
        <w:t>nction of the annual removal rate (</w:t>
      </w:r>
      <w:r w:rsidRPr="008E3D42">
        <w:rPr>
          <w:i/>
        </w:rPr>
        <w:t>R</w:t>
      </w:r>
      <w:r w:rsidRPr="008E3D42">
        <w:rPr>
          <w:i/>
          <w:vertAlign w:val="subscript"/>
        </w:rPr>
        <w:t>y</w:t>
      </w:r>
      <w:r>
        <w:t>) by the drift gillnet fishery.</w:t>
      </w:r>
    </w:p>
    <w:p w:rsidR="003D4ED2" w:rsidRDefault="003D4ED2" w:rsidP="003D4ED2">
      <w:pPr>
        <w:pStyle w:val="Heading1"/>
      </w:pPr>
      <w:bookmarkStart w:id="196" w:name="_Toc487200837"/>
      <w:r>
        <w:t>Results</w:t>
      </w:r>
      <w:bookmarkEnd w:id="196"/>
      <w:r w:rsidR="00A823B8">
        <w:t xml:space="preserve"> AND DISCUSSION</w:t>
      </w:r>
    </w:p>
    <w:p w:rsidR="008E30E2" w:rsidRDefault="006E6680" w:rsidP="008E30E2">
      <w:pPr>
        <w:pStyle w:val="Heading2"/>
      </w:pPr>
      <w:bookmarkStart w:id="197" w:name="_Toc487200838"/>
      <w:r>
        <w:t>Number of Fish Tagged</w:t>
      </w:r>
      <w:bookmarkEnd w:id="197"/>
    </w:p>
    <w:p w:rsidR="009E5C00" w:rsidRDefault="009E5C00" w:rsidP="008E30E2">
      <w:r>
        <w:t>During 19</w:t>
      </w:r>
      <w:r w:rsidR="00A628DF">
        <w:t>72–</w:t>
      </w:r>
      <w:r>
        <w:t xml:space="preserve">1988, the number of fish </w:t>
      </w:r>
      <w:r w:rsidR="0032679A">
        <w:t xml:space="preserve">coded-wire-tagged </w:t>
      </w:r>
      <w:r>
        <w:t xml:space="preserve">in years when </w:t>
      </w:r>
      <w:r w:rsidR="0032679A">
        <w:t xml:space="preserve">tagging </w:t>
      </w:r>
      <w:r>
        <w:t xml:space="preserve">was conducted averaged 10,373 </w:t>
      </w:r>
      <w:proofErr w:type="spellStart"/>
      <w:r>
        <w:t>presmolts</w:t>
      </w:r>
      <w:proofErr w:type="spellEnd"/>
      <w:r>
        <w:t xml:space="preserve"> and</w:t>
      </w:r>
      <w:r w:rsidR="008E30E2">
        <w:t xml:space="preserve"> ranged from 7,826 </w:t>
      </w:r>
      <w:proofErr w:type="spellStart"/>
      <w:r w:rsidR="008E30E2">
        <w:t>presmolts</w:t>
      </w:r>
      <w:proofErr w:type="spellEnd"/>
      <w:r w:rsidR="008E30E2">
        <w:t xml:space="preserve"> in 1981 to 1</w:t>
      </w:r>
      <w:r>
        <w:t xml:space="preserve">5,326 </w:t>
      </w:r>
      <w:proofErr w:type="spellStart"/>
      <w:r>
        <w:t>presmolts</w:t>
      </w:r>
      <w:proofErr w:type="spellEnd"/>
      <w:r>
        <w:t xml:space="preserve"> in 1984 (Appendix B3</w:t>
      </w:r>
      <w:r w:rsidR="008E30E2">
        <w:t xml:space="preserve">). </w:t>
      </w:r>
      <w:r>
        <w:t xml:space="preserve">These fish were all captured in standard minnow traps deployed in Brown Slough and adjacent off-channel habitats and in </w:t>
      </w:r>
      <w:proofErr w:type="spellStart"/>
      <w:r>
        <w:t>Det’s</w:t>
      </w:r>
      <w:proofErr w:type="spellEnd"/>
      <w:r>
        <w:t xml:space="preserve"> Pond, a large pond on the east side of the valley</w:t>
      </w:r>
      <w:r w:rsidR="00481324">
        <w:t xml:space="preserve"> (Figure 1)</w:t>
      </w:r>
      <w:r>
        <w:t>.</w:t>
      </w:r>
    </w:p>
    <w:p w:rsidR="004D25A8" w:rsidRDefault="008E30E2" w:rsidP="008E30E2">
      <w:r>
        <w:t>In 1989, the first year of smolt tagging, 6,438 smolts were tag</w:t>
      </w:r>
      <w:r w:rsidR="009E5C00">
        <w:t>ged primar</w:t>
      </w:r>
      <w:r w:rsidR="00C156C6">
        <w:t xml:space="preserve">ily from </w:t>
      </w:r>
      <w:proofErr w:type="spellStart"/>
      <w:r w:rsidR="00C156C6">
        <w:t>Det’s</w:t>
      </w:r>
      <w:proofErr w:type="spellEnd"/>
      <w:r w:rsidR="00C156C6">
        <w:t xml:space="preserve"> Pond (Appendix B2</w:t>
      </w:r>
      <w:r w:rsidR="009E5C00">
        <w:t>)</w:t>
      </w:r>
      <w:r>
        <w:t xml:space="preserve">. In 1990, the number tagged increased to 23,598 smolts with the discovery of a major rearing pond complex </w:t>
      </w:r>
      <w:r w:rsidR="009E5C00">
        <w:t xml:space="preserve">(Shaul Pond) </w:t>
      </w:r>
      <w:r>
        <w:t>on the west side of the valley</w:t>
      </w:r>
      <w:r w:rsidR="00481324">
        <w:t xml:space="preserve"> (Figure 3)</w:t>
      </w:r>
      <w:r w:rsidR="008F2885">
        <w:t>. In 1989–</w:t>
      </w:r>
      <w:r>
        <w:t xml:space="preserve">1991, minnow traps were employed to catch a mixture of smolts and rearing </w:t>
      </w:r>
      <w:proofErr w:type="spellStart"/>
      <w:r>
        <w:t>presmolts</w:t>
      </w:r>
      <w:proofErr w:type="spellEnd"/>
      <w:r w:rsidR="009E5C00">
        <w:t xml:space="preserve">, in addition to the smolt catch in trough traps. These fish were excluded from the marked sample used to generate Chapman estimates of total smolt production because they included </w:t>
      </w:r>
      <w:r w:rsidR="004D25A8">
        <w:t>a mix of fish</w:t>
      </w:r>
      <w:r w:rsidR="008F2885">
        <w:t>,</w:t>
      </w:r>
      <w:r w:rsidR="004D25A8">
        <w:t xml:space="preserve"> including smaller size classes</w:t>
      </w:r>
      <w:r w:rsidR="00D25F37">
        <w:t xml:space="preserve"> (&lt;</w:t>
      </w:r>
      <w:r w:rsidR="009E5C00">
        <w:t>80 mm</w:t>
      </w:r>
      <w:r w:rsidR="003C1BA8">
        <w:t xml:space="preserve"> SNF length</w:t>
      </w:r>
      <w:r w:rsidR="009E5C00">
        <w:t>)</w:t>
      </w:r>
      <w:r w:rsidR="008F2885">
        <w:t xml:space="preserve"> and tagged with a separate code,</w:t>
      </w:r>
      <w:r w:rsidR="009E5C00">
        <w:t xml:space="preserve"> </w:t>
      </w:r>
      <w:r w:rsidR="004D25A8">
        <w:t>that did not migrate to sea in the year when they were marked</w:t>
      </w:r>
      <w:r>
        <w:t xml:space="preserve">. </w:t>
      </w:r>
    </w:p>
    <w:p w:rsidR="004D25A8" w:rsidRDefault="008E30E2" w:rsidP="008E30E2">
      <w:r>
        <w:lastRenderedPageBreak/>
        <w:t xml:space="preserve">After </w:t>
      </w:r>
      <w:r w:rsidR="00EA47AC">
        <w:t>the initial exploratory year (</w:t>
      </w:r>
      <w:r>
        <w:t>1989</w:t>
      </w:r>
      <w:r w:rsidR="00EA47AC">
        <w:t>)</w:t>
      </w:r>
      <w:r>
        <w:t xml:space="preserve">, the number of </w:t>
      </w:r>
      <w:r w:rsidR="00EA47AC">
        <w:t xml:space="preserve">smolts marked </w:t>
      </w:r>
      <w:ins w:id="198" w:author="jb" w:date="2017-08-17T09:20:00Z">
        <w:r w:rsidR="006B0EE6">
          <w:t xml:space="preserve">averaged 29,525 smolts 1990–2013 and </w:t>
        </w:r>
      </w:ins>
      <w:r w:rsidR="00EA47AC">
        <w:t>ranged from 10,945 smolts in 2008</w:t>
      </w:r>
      <w:r>
        <w:t xml:space="preserve"> to 58,262 smolts in 2000</w:t>
      </w:r>
      <w:r w:rsidR="008F2885">
        <w:t>,</w:t>
      </w:r>
      <w:r>
        <w:t xml:space="preserve"> </w:t>
      </w:r>
      <w:del w:id="199" w:author="jb" w:date="2017-08-17T09:20:00Z">
        <w:r w:rsidDel="006B0EE6">
          <w:delText>and a</w:delText>
        </w:r>
        <w:r w:rsidR="001224A1" w:rsidDel="006B0EE6">
          <w:delText>veraged</w:delText>
        </w:r>
        <w:r w:rsidR="00EA47AC" w:rsidDel="006B0EE6">
          <w:delText xml:space="preserve"> 29,525</w:delText>
        </w:r>
        <w:r w:rsidDel="006B0EE6">
          <w:delText xml:space="preserve"> smolts</w:delText>
        </w:r>
        <w:r w:rsidR="00EA47AC" w:rsidDel="006B0EE6">
          <w:delText xml:space="preserve"> during 1990–2013</w:delText>
        </w:r>
      </w:del>
      <w:r>
        <w:t>. Ca</w:t>
      </w:r>
      <w:r w:rsidR="004D25A8">
        <w:t>pture effort remained more</w:t>
      </w:r>
      <w:r>
        <w:t xml:space="preserve"> con</w:t>
      </w:r>
      <w:r w:rsidR="004D25A8">
        <w:t>stant during this time, but</w:t>
      </w:r>
      <w:r>
        <w:t xml:space="preserve"> more fish escaped in some years due to flood events or collapses in Beaver Dams. </w:t>
      </w:r>
      <w:r w:rsidR="004D25A8">
        <w:t xml:space="preserve">The catch in Brown slough was more variable, </w:t>
      </w:r>
      <w:r w:rsidR="00481324">
        <w:t xml:space="preserve">depending </w:t>
      </w:r>
      <w:r w:rsidR="004D25A8">
        <w:t xml:space="preserve">on changing flow patterns and beaver activity. The incline plane trap </w:t>
      </w:r>
      <w:r w:rsidR="00481324">
        <w:t>was first deployed in the slough</w:t>
      </w:r>
      <w:r w:rsidR="004D25A8">
        <w:t xml:space="preserve"> in 1992 and was only moderately effective in most years.</w:t>
      </w:r>
      <w:r w:rsidR="00481324">
        <w:t xml:space="preserve"> In 2000</w:t>
      </w:r>
      <w:r w:rsidR="003C1BA8">
        <w:t>–</w:t>
      </w:r>
      <w:r w:rsidR="00481324">
        <w:t xml:space="preserve">2002, </w:t>
      </w:r>
      <w:r w:rsidR="00C156C6">
        <w:t xml:space="preserve">construction of </w:t>
      </w:r>
      <w:r w:rsidR="00481324">
        <w:t xml:space="preserve">a </w:t>
      </w:r>
      <w:r w:rsidR="00C156C6">
        <w:t>beaver dam across the upper portion of Side Pond (Figure 1) created an opportunity to employ a trough trap in the area of the main flow</w:t>
      </w:r>
      <w:r w:rsidR="00481324">
        <w:t xml:space="preserve"> down Brown Slough. A long 0.64 cm plastic mesh</w:t>
      </w:r>
      <w:r w:rsidR="00C156C6">
        <w:t xml:space="preserve"> fence was used to direct fish away from the area of a highest flow across the dam into a trough trap installed on a minor spillway. This installation was most effective in 2000, resulting in a record catch of 31,281 smolt</w:t>
      </w:r>
      <w:r w:rsidR="00481324">
        <w:t>s from Brown Slough (Appendix B1). The number of smolts captured from Shaul Pond, and in total from all sites, decreased markedly after 2005.</w:t>
      </w:r>
      <w:r w:rsidR="00C156C6">
        <w:t xml:space="preserve"> </w:t>
      </w:r>
    </w:p>
    <w:p w:rsidR="008E30E2" w:rsidRDefault="00C60C64" w:rsidP="008E30E2">
      <w:r>
        <w:t xml:space="preserve">Tagging </w:t>
      </w:r>
      <w:r w:rsidR="008E30E2">
        <w:t>of emergent fry (&lt;39 mm</w:t>
      </w:r>
      <w:r w:rsidR="003C1BA8">
        <w:t xml:space="preserve"> SNF length</w:t>
      </w:r>
      <w:r w:rsidR="008E30E2">
        <w:t xml:space="preserve">) for the aging validation study resulted </w:t>
      </w:r>
      <w:r w:rsidR="00DF39F5">
        <w:t xml:space="preserve">in </w:t>
      </w:r>
      <w:ins w:id="200" w:author="jb" w:date="2017-08-17T09:24:00Z">
        <w:r w:rsidR="006B0EE6">
          <w:t>an average 4,345</w:t>
        </w:r>
      </w:ins>
      <w:ins w:id="201" w:author="jb" w:date="2017-08-17T09:25:00Z">
        <w:r w:rsidR="006B0EE6">
          <w:t xml:space="preserve"> </w:t>
        </w:r>
        <w:r w:rsidR="00DA2135">
          <w:t xml:space="preserve">fry tagged annually (range </w:t>
        </w:r>
      </w:ins>
      <w:r w:rsidR="00DF39F5">
        <w:t>1,340 to 6,178</w:t>
      </w:r>
      <w:ins w:id="202" w:author="jb" w:date="2017-08-17T09:26:00Z">
        <w:r w:rsidR="00DA2135">
          <w:t>)</w:t>
        </w:r>
      </w:ins>
      <w:r w:rsidR="00DF39F5">
        <w:t xml:space="preserve"> (</w:t>
      </w:r>
      <w:del w:id="203" w:author="jb" w:date="2017-08-17T09:24:00Z">
        <w:r w:rsidR="00DF39F5" w:rsidDel="006B0EE6">
          <w:delText>average 4,345</w:delText>
        </w:r>
      </w:del>
      <w:r w:rsidR="008E30E2">
        <w:t xml:space="preserve">) </w:t>
      </w:r>
      <w:del w:id="204" w:author="jb" w:date="2017-08-17T09:25:00Z">
        <w:r w:rsidR="008E30E2" w:rsidDel="00DA2135">
          <w:delText>f</w:delText>
        </w:r>
        <w:r w:rsidR="00DF39F5" w:rsidDel="00DA2135">
          <w:delText>ry tagged annually</w:delText>
        </w:r>
        <w:r w:rsidR="00481324" w:rsidDel="00DA2135">
          <w:delText xml:space="preserve"> </w:delText>
        </w:r>
      </w:del>
      <w:r w:rsidR="00481324">
        <w:t>(Appendix B3)</w:t>
      </w:r>
      <w:r w:rsidR="00DF39F5">
        <w:t>. T</w:t>
      </w:r>
      <w:r w:rsidR="008E30E2">
        <w:t xml:space="preserve">hese fry were released in </w:t>
      </w:r>
      <w:r w:rsidR="00DF39F5">
        <w:t xml:space="preserve">Shaul Pond in 1996–1999 and 2006–2013, but were apportioned </w:t>
      </w:r>
      <w:r w:rsidR="00B601C6">
        <w:t xml:space="preserve">(and </w:t>
      </w:r>
      <w:r>
        <w:t xml:space="preserve">tagged </w:t>
      </w:r>
      <w:r w:rsidR="00B601C6">
        <w:t xml:space="preserve">with separate codes) </w:t>
      </w:r>
      <w:r w:rsidR="00DF39F5">
        <w:t xml:space="preserve">between Shaul Pond and </w:t>
      </w:r>
      <w:proofErr w:type="spellStart"/>
      <w:r w:rsidR="00DF39F5">
        <w:t>Det’s</w:t>
      </w:r>
      <w:proofErr w:type="spellEnd"/>
      <w:r w:rsidR="00DF39F5">
        <w:t xml:space="preserve"> Pond during 2000–2005.</w:t>
      </w:r>
    </w:p>
    <w:p w:rsidR="006E6680" w:rsidRDefault="006E6680" w:rsidP="006E6680">
      <w:pPr>
        <w:pStyle w:val="Heading2"/>
      </w:pPr>
      <w:bookmarkStart w:id="205" w:name="_Toc487200839"/>
      <w:r>
        <w:t>Tagging Rate</w:t>
      </w:r>
      <w:bookmarkEnd w:id="205"/>
    </w:p>
    <w:p w:rsidR="006E6680" w:rsidRPr="006E6680" w:rsidRDefault="006E6680" w:rsidP="006E6680">
      <w:r>
        <w:t xml:space="preserve">After tagging effort stabilized beginning in </w:t>
      </w:r>
      <w:r w:rsidR="00796C41">
        <w:t xml:space="preserve">the </w:t>
      </w:r>
      <w:r>
        <w:t>1990</w:t>
      </w:r>
      <w:r w:rsidR="00796C41">
        <w:t xml:space="preserve"> smolt year</w:t>
      </w:r>
      <w:r>
        <w:t>, the proportion of adipose clipped</w:t>
      </w:r>
      <w:r w:rsidR="00611EEC">
        <w:t xml:space="preserve"> adults</w:t>
      </w:r>
      <w:r w:rsidR="002B5FA6">
        <w:t xml:space="preserve"> in the escapement averaged 17.5</w:t>
      </w:r>
      <w:r>
        <w:t xml:space="preserve">% </w:t>
      </w:r>
      <w:r w:rsidR="002B5FA6">
        <w:t>(range 8.9–30.6%) for 1991</w:t>
      </w:r>
      <w:r w:rsidR="00611EEC">
        <w:t>–</w:t>
      </w:r>
      <w:r w:rsidR="00796C41">
        <w:t>2014</w:t>
      </w:r>
      <w:r>
        <w:t xml:space="preserve"> adult returns (Appendix </w:t>
      </w:r>
      <w:r w:rsidR="00481324">
        <w:t>A2</w:t>
      </w:r>
      <w:r>
        <w:t xml:space="preserve">). The high proportion marked </w:t>
      </w:r>
      <w:r w:rsidR="008F2885">
        <w:t xml:space="preserve">during these years </w:t>
      </w:r>
      <w:r>
        <w:t xml:space="preserve">resulted in </w:t>
      </w:r>
      <w:r w:rsidR="008F2885">
        <w:t>solid</w:t>
      </w:r>
      <w:r w:rsidR="00240CA4">
        <w:t xml:space="preserve"> smolt estimates with moderate</w:t>
      </w:r>
      <w:r>
        <w:t xml:space="preserve"> relative precision</w:t>
      </w:r>
      <w:r w:rsidR="00796C41">
        <w:t xml:space="preserve"> (95% confidence) </w:t>
      </w:r>
      <w:r w:rsidR="00240CA4">
        <w:t>averaging about 14</w:t>
      </w:r>
      <w:r w:rsidR="00796C41">
        <w:t xml:space="preserve">% </w:t>
      </w:r>
      <w:r w:rsidR="002B5FA6">
        <w:t>(</w:t>
      </w:r>
      <w:r w:rsidR="0054514A">
        <w:t xml:space="preserve">Appendices </w:t>
      </w:r>
      <w:r w:rsidR="002B5FA6">
        <w:t>B2 and B3</w:t>
      </w:r>
      <w:r w:rsidR="00796C41">
        <w:t>)</w:t>
      </w:r>
      <w:r>
        <w:t>.</w:t>
      </w:r>
    </w:p>
    <w:p w:rsidR="00D47CC3" w:rsidRPr="006E6680" w:rsidRDefault="00D47CC3" w:rsidP="006E6680">
      <w:pPr>
        <w:pStyle w:val="Heading2"/>
      </w:pPr>
      <w:bookmarkStart w:id="206" w:name="_Toc487200840"/>
      <w:r w:rsidRPr="006E6680">
        <w:t>Fishery Contribution</w:t>
      </w:r>
      <w:bookmarkEnd w:id="206"/>
    </w:p>
    <w:p w:rsidR="00D47CC3" w:rsidRDefault="00684F56" w:rsidP="00D47CC3">
      <w:r>
        <w:t>During 1974</w:t>
      </w:r>
      <w:r w:rsidR="00611EEC">
        <w:t>–</w:t>
      </w:r>
      <w:r>
        <w:t>201</w:t>
      </w:r>
      <w:r w:rsidR="00D47CC3">
        <w:t xml:space="preserve">4, the estimated contribution of Berners River coho salmon to </w:t>
      </w:r>
      <w:r w:rsidR="001224A1">
        <w:t>all</w:t>
      </w:r>
      <w:r w:rsidR="00D47CC3">
        <w:t xml:space="preserve"> fishe</w:t>
      </w:r>
      <w:r>
        <w:t>ries averaged 16,618</w:t>
      </w:r>
      <w:r w:rsidR="008F2885">
        <w:t xml:space="preserve"> fish but varied</w:t>
      </w:r>
      <w:r w:rsidR="00D47CC3">
        <w:t xml:space="preserve"> over</w:t>
      </w:r>
      <w:r>
        <w:t xml:space="preserve"> 10-fold from 3,051 fish in 2012</w:t>
      </w:r>
      <w:r w:rsidR="00877E99">
        <w:t xml:space="preserve"> to 57,449 fish in 1994 (Appendix A4</w:t>
      </w:r>
      <w:r w:rsidR="00D47CC3">
        <w:t xml:space="preserve">). On average, commercial </w:t>
      </w:r>
      <w:proofErr w:type="spellStart"/>
      <w:r w:rsidR="00D47CC3">
        <w:t>trollers</w:t>
      </w:r>
      <w:proofErr w:type="spellEnd"/>
      <w:r w:rsidR="00D47CC3">
        <w:t xml:space="preserve"> took the largest </w:t>
      </w:r>
      <w:r w:rsidR="00F441C1">
        <w:t xml:space="preserve">average </w:t>
      </w:r>
      <w:del w:id="207" w:author="jb" w:date="2017-08-17T09:23:00Z">
        <w:r w:rsidR="00D47CC3" w:rsidDel="006B0EE6">
          <w:delText xml:space="preserve">catch </w:delText>
        </w:r>
      </w:del>
      <w:ins w:id="208" w:author="jb" w:date="2017-08-17T09:23:00Z">
        <w:r w:rsidR="006B0EE6">
          <w:t xml:space="preserve">harvest </w:t>
        </w:r>
      </w:ins>
      <w:del w:id="209" w:author="jb" w:date="2017-08-17T09:26:00Z">
        <w:r w:rsidR="00F441C1" w:rsidDel="00DA2135">
          <w:delText xml:space="preserve">at </w:delText>
        </w:r>
      </w:del>
      <w:ins w:id="210" w:author="jb" w:date="2017-08-17T09:26:00Z">
        <w:r w:rsidR="00DA2135">
          <w:t xml:space="preserve">of </w:t>
        </w:r>
      </w:ins>
      <w:r w:rsidR="00F441C1">
        <w:t xml:space="preserve">8,904 fish (range </w:t>
      </w:r>
      <w:r w:rsidR="00877E99">
        <w:t>2,071 fish in 2012 to 27,339 fish in 1994</w:t>
      </w:r>
      <w:r w:rsidR="00D47CC3">
        <w:t>). Drift gillnetters operating primarily in Lynn Canal accounted for the secon</w:t>
      </w:r>
      <w:r w:rsidR="00877E99">
        <w:t xml:space="preserve">d largest average </w:t>
      </w:r>
      <w:del w:id="211" w:author="jb" w:date="2017-08-17T09:26:00Z">
        <w:r w:rsidR="00877E99" w:rsidDel="00DA2135">
          <w:delText>catch</w:delText>
        </w:r>
      </w:del>
      <w:ins w:id="212" w:author="jb" w:date="2017-08-17T09:26:00Z">
        <w:r w:rsidR="00DA2135">
          <w:t>harvest of</w:t>
        </w:r>
      </w:ins>
      <w:r w:rsidR="00877E99">
        <w:t xml:space="preserve"> </w:t>
      </w:r>
      <w:del w:id="213" w:author="jb" w:date="2017-08-17T09:26:00Z">
        <w:r w:rsidR="00877E99" w:rsidDel="00DA2135">
          <w:delText xml:space="preserve">at </w:delText>
        </w:r>
      </w:del>
      <w:r w:rsidR="00877E99">
        <w:t>7,223 fish (range 929 fish in 2012</w:t>
      </w:r>
      <w:r w:rsidR="00D47CC3">
        <w:t xml:space="preserve"> to 27,909 fish in 1994). Far smaller </w:t>
      </w:r>
      <w:del w:id="214" w:author="jb" w:date="2017-08-17T09:27:00Z">
        <w:r w:rsidR="00D47CC3" w:rsidDel="00DA2135">
          <w:delText xml:space="preserve">catches </w:delText>
        </w:r>
      </w:del>
      <w:ins w:id="215" w:author="jb" w:date="2017-08-17T09:27:00Z">
        <w:r w:rsidR="00DA2135">
          <w:t xml:space="preserve">harvests </w:t>
        </w:r>
      </w:ins>
      <w:r w:rsidR="00D47CC3">
        <w:t>of Berners River coho salmon were estimated in purse seine fisheries directed at o</w:t>
      </w:r>
      <w:r w:rsidR="00877E99">
        <w:t>ther salmon species (average 195 fish; range 0–1,381</w:t>
      </w:r>
      <w:r w:rsidR="00611EEC">
        <w:t xml:space="preserve"> fish</w:t>
      </w:r>
      <w:r w:rsidR="00D47CC3">
        <w:t>) and mar</w:t>
      </w:r>
      <w:r w:rsidR="00877E99">
        <w:t>ine sport fisheries (average 295 fish; range 0–1,080</w:t>
      </w:r>
      <w:r w:rsidR="00611EEC">
        <w:t xml:space="preserve"> fish</w:t>
      </w:r>
      <w:r w:rsidR="00D47CC3">
        <w:t xml:space="preserve">). </w:t>
      </w:r>
    </w:p>
    <w:p w:rsidR="00D47CC3" w:rsidRDefault="00877E99" w:rsidP="00D47CC3">
      <w:r w:rsidRPr="0089273B">
        <w:t>These est</w:t>
      </w:r>
      <w:r w:rsidR="00D74702" w:rsidRPr="0089273B">
        <w:t>imates were based on 52 to 2,644</w:t>
      </w:r>
      <w:r w:rsidR="00D47CC3" w:rsidRPr="0089273B">
        <w:t xml:space="preserve"> </w:t>
      </w:r>
      <w:r w:rsidR="00DF1D16">
        <w:t>observed</w:t>
      </w:r>
      <w:r w:rsidR="00DF1D16" w:rsidRPr="0089273B">
        <w:t xml:space="preserve"> </w:t>
      </w:r>
      <w:r w:rsidR="00D47CC3" w:rsidRPr="0089273B">
        <w:t>fishery recoveries of Berners River tags annually in random samples taken from commercial and sport fisheries</w:t>
      </w:r>
      <w:r w:rsidR="00D74702" w:rsidRPr="0089273B">
        <w:t xml:space="preserve"> (Appendix D1)</w:t>
      </w:r>
      <w:r w:rsidR="00D47CC3" w:rsidRPr="0089273B">
        <w:t xml:space="preserve">. The number of random fishery recoveries within defined </w:t>
      </w:r>
      <w:del w:id="216" w:author="jb" w:date="2017-08-17T09:28:00Z">
        <w:r w:rsidR="00D47CC3" w:rsidRPr="0089273B" w:rsidDel="00DA2135">
          <w:delText xml:space="preserve">catch </w:delText>
        </w:r>
      </w:del>
      <w:ins w:id="217" w:author="jb" w:date="2017-08-17T09:28:00Z">
        <w:r w:rsidR="00DA2135">
          <w:t>harvest</w:t>
        </w:r>
        <w:r w:rsidR="00DA2135" w:rsidRPr="0089273B">
          <w:t xml:space="preserve"> </w:t>
        </w:r>
      </w:ins>
      <w:r w:rsidR="00D47CC3" w:rsidRPr="0089273B">
        <w:t>strata increased greatly with the switch to smolt marking</w:t>
      </w:r>
      <w:r w:rsidR="00611EEC" w:rsidRPr="0089273B">
        <w:t>,</w:t>
      </w:r>
      <w:r w:rsidR="00D47CC3" w:rsidRPr="0089273B">
        <w:t xml:space="preserve"> from an average o</w:t>
      </w:r>
      <w:r w:rsidRPr="0089273B">
        <w:t>f 101 tags (r</w:t>
      </w:r>
      <w:r w:rsidR="00D74702" w:rsidRPr="0089273B">
        <w:t xml:space="preserve">ange 52–159) </w:t>
      </w:r>
      <w:r w:rsidR="00F441C1" w:rsidRPr="0089273B">
        <w:t xml:space="preserve">during </w:t>
      </w:r>
      <w:r w:rsidR="00D74702" w:rsidRPr="0089273B">
        <w:t>1974–1989 to 723 tags (range 159–2,644</w:t>
      </w:r>
      <w:r w:rsidR="00591E27" w:rsidRPr="0089273B">
        <w:t xml:space="preserve">) </w:t>
      </w:r>
      <w:r w:rsidR="00F441C1" w:rsidRPr="0089273B">
        <w:t xml:space="preserve">during </w:t>
      </w:r>
      <w:r w:rsidR="00591E27" w:rsidRPr="0089273B">
        <w:t>1991</w:t>
      </w:r>
      <w:r w:rsidR="00611EEC" w:rsidRPr="0089273B">
        <w:t>–</w:t>
      </w:r>
      <w:r w:rsidR="00591E27" w:rsidRPr="0089273B">
        <w:t>2014</w:t>
      </w:r>
      <w:r w:rsidR="00D47CC3" w:rsidRPr="0089273B">
        <w:t>.</w:t>
      </w:r>
    </w:p>
    <w:p w:rsidR="0094295F" w:rsidRPr="00D74702" w:rsidRDefault="0094295F" w:rsidP="00D47CC3">
      <w:pPr>
        <w:rPr>
          <w:u w:val="single"/>
        </w:rPr>
      </w:pPr>
      <w:r>
        <w:t xml:space="preserve">During 1990–2014 the Berners River contributed </w:t>
      </w:r>
      <w:r w:rsidR="00DC7B1A">
        <w:t>an average of</w:t>
      </w:r>
      <w:r w:rsidR="00173AE0">
        <w:t xml:space="preserve"> 13.0% of the </w:t>
      </w:r>
      <w:r w:rsidR="00611EEC">
        <w:t xml:space="preserve">total </w:t>
      </w:r>
      <w:commentRangeStart w:id="218"/>
      <w:del w:id="219" w:author="jb" w:date="2017-08-23T08:10:00Z">
        <w:r w:rsidR="00173AE0" w:rsidDel="00266DF4">
          <w:delText xml:space="preserve">traditional </w:delText>
        </w:r>
      </w:del>
      <w:commentRangeEnd w:id="218"/>
      <w:r w:rsidR="00DA2135">
        <w:rPr>
          <w:rStyle w:val="CommentReference"/>
        </w:rPr>
        <w:commentReference w:id="218"/>
      </w:r>
      <w:ins w:id="220" w:author="jb" w:date="2017-08-17T09:29:00Z">
        <w:r w:rsidR="00DA2135">
          <w:t xml:space="preserve">Lynn Canal </w:t>
        </w:r>
      </w:ins>
      <w:r w:rsidR="00173AE0">
        <w:t xml:space="preserve">drift gillnet </w:t>
      </w:r>
      <w:ins w:id="221" w:author="jb" w:date="2017-08-17T09:30:00Z">
        <w:r w:rsidR="00DA2135">
          <w:t>fishery harvest</w:t>
        </w:r>
      </w:ins>
      <w:del w:id="222" w:author="jb" w:date="2017-08-17T09:30:00Z">
        <w:r w:rsidR="00173AE0" w:rsidDel="00DA2135">
          <w:delText>catch</w:delText>
        </w:r>
      </w:del>
      <w:r w:rsidR="00173AE0">
        <w:t xml:space="preserve"> </w:t>
      </w:r>
      <w:r w:rsidR="00611EEC">
        <w:t>of coho salmon</w:t>
      </w:r>
      <w:ins w:id="223" w:author="jb" w:date="2017-08-17T09:30:00Z">
        <w:r w:rsidR="00DA2135">
          <w:t>.</w:t>
        </w:r>
      </w:ins>
      <w:del w:id="224" w:author="jb" w:date="2017-08-17T09:30:00Z">
        <w:r w:rsidR="00611EEC" w:rsidDel="00DA2135">
          <w:delText xml:space="preserve"> </w:delText>
        </w:r>
        <w:r w:rsidR="00173AE0" w:rsidDel="00DA2135">
          <w:delText>in</w:delText>
        </w:r>
      </w:del>
      <w:del w:id="225" w:author="jb" w:date="2017-08-17T09:29:00Z">
        <w:r w:rsidR="00173AE0" w:rsidDel="00DA2135">
          <w:delText xml:space="preserve"> Lynn Canal (District 115)</w:delText>
        </w:r>
      </w:del>
      <w:r w:rsidR="00173AE0">
        <w:t>.</w:t>
      </w:r>
      <w:r w:rsidR="003D0938">
        <w:t xml:space="preserve"> The Berners River </w:t>
      </w:r>
      <w:r w:rsidR="0034752C">
        <w:t>is representative of later returning stocks in the district</w:t>
      </w:r>
      <w:r w:rsidR="00F441C1">
        <w:t>—</w:t>
      </w:r>
      <w:r w:rsidR="0034752C">
        <w:t>the numerical contribution typically peak</w:t>
      </w:r>
      <w:r w:rsidR="00611EEC">
        <w:t>ed</w:t>
      </w:r>
      <w:r w:rsidR="0034752C">
        <w:t xml:space="preserve"> in mid-September</w:t>
      </w:r>
      <w:r w:rsidR="00A85068">
        <w:t>,</w:t>
      </w:r>
      <w:r w:rsidR="0034752C">
        <w:t xml:space="preserve"> </w:t>
      </w:r>
      <w:r w:rsidR="00611EEC">
        <w:t>and</w:t>
      </w:r>
      <w:r w:rsidR="0034752C">
        <w:t xml:space="preserve"> the average proportionate contribution </w:t>
      </w:r>
      <w:r w:rsidR="00A445CB">
        <w:t xml:space="preserve">by </w:t>
      </w:r>
      <w:r w:rsidR="00A445CB">
        <w:lastRenderedPageBreak/>
        <w:t xml:space="preserve">the stock </w:t>
      </w:r>
      <w:r w:rsidR="0034752C">
        <w:t>increased from 5% in late</w:t>
      </w:r>
      <w:r w:rsidR="00B53C14">
        <w:t xml:space="preserve"> </w:t>
      </w:r>
      <w:r w:rsidR="0034752C">
        <w:t>August to 18</w:t>
      </w:r>
      <w:r w:rsidR="00B53C14">
        <w:t>–</w:t>
      </w:r>
      <w:r w:rsidR="0034752C">
        <w:t>19% during late</w:t>
      </w:r>
      <w:r w:rsidR="00B53C14">
        <w:t xml:space="preserve"> </w:t>
      </w:r>
      <w:r w:rsidR="0034752C">
        <w:t>Septe</w:t>
      </w:r>
      <w:r w:rsidR="00D74702">
        <w:t>mber and early October (Figure 8</w:t>
      </w:r>
      <w:r w:rsidR="0034752C">
        <w:t>).</w:t>
      </w:r>
    </w:p>
    <w:p w:rsidR="0094295F" w:rsidRDefault="00DC7B1A" w:rsidP="002F0658">
      <w:pPr>
        <w:jc w:val="center"/>
      </w:pPr>
      <w:r w:rsidRPr="00DC7B1A">
        <w:rPr>
          <w:noProof/>
        </w:rPr>
        <w:drawing>
          <wp:inline distT="0" distB="0" distL="0" distR="0" wp14:anchorId="45A5CE41" wp14:editId="04E67A7E">
            <wp:extent cx="3811762" cy="2976113"/>
            <wp:effectExtent l="19050" t="19050" r="1778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cstate="print"/>
                    <a:srcRect/>
                    <a:stretch>
                      <a:fillRect/>
                    </a:stretch>
                  </pic:blipFill>
                  <pic:spPr bwMode="auto">
                    <a:xfrm>
                      <a:off x="0" y="0"/>
                      <a:ext cx="3813749" cy="2977665"/>
                    </a:xfrm>
                    <a:prstGeom prst="rect">
                      <a:avLst/>
                    </a:prstGeom>
                    <a:noFill/>
                    <a:ln w="6350">
                      <a:solidFill>
                        <a:schemeClr val="tx1"/>
                      </a:solidFill>
                      <a:miter lim="800000"/>
                      <a:headEnd/>
                      <a:tailEnd/>
                    </a:ln>
                  </pic:spPr>
                </pic:pic>
              </a:graphicData>
            </a:graphic>
          </wp:inline>
        </w:drawing>
      </w:r>
    </w:p>
    <w:p w:rsidR="00B5779B" w:rsidRDefault="00B5779B" w:rsidP="00B5779B">
      <w:pPr>
        <w:pStyle w:val="Caption"/>
      </w:pPr>
      <w:bookmarkStart w:id="226" w:name="_Toc487202767"/>
      <w:r>
        <w:t xml:space="preserve">Figure </w:t>
      </w:r>
      <w:fldSimple w:instr=" SEQ Figure \* ARABIC ">
        <w:r w:rsidR="009C1768">
          <w:rPr>
            <w:noProof/>
          </w:rPr>
          <w:t>8</w:t>
        </w:r>
      </w:fldSimple>
      <w:r>
        <w:t>.–</w:t>
      </w:r>
      <w:r w:rsidRPr="00B5779B">
        <w:t xml:space="preserve">Average coho salmon </w:t>
      </w:r>
      <w:del w:id="227" w:author="jb" w:date="2017-08-17T09:31:00Z">
        <w:r w:rsidRPr="00B5779B" w:rsidDel="006A1C08">
          <w:delText xml:space="preserve">catch </w:delText>
        </w:r>
      </w:del>
      <w:ins w:id="228" w:author="jb" w:date="2017-08-17T09:31:00Z">
        <w:r w:rsidR="006A1C08">
          <w:t>harvest</w:t>
        </w:r>
        <w:r w:rsidR="006A1C08" w:rsidRPr="00B5779B">
          <w:t xml:space="preserve"> </w:t>
        </w:r>
      </w:ins>
      <w:r w:rsidRPr="00B5779B">
        <w:t xml:space="preserve">in the traditional Lynn Canal </w:t>
      </w:r>
      <w:r w:rsidR="00A85068">
        <w:t xml:space="preserve">commercial </w:t>
      </w:r>
      <w:r w:rsidRPr="00B5779B">
        <w:t xml:space="preserve">drift gillnet fishery and the average Berners River </w:t>
      </w:r>
      <w:del w:id="229" w:author="jb" w:date="2017-08-17T09:32:00Z">
        <w:r w:rsidRPr="00B5779B" w:rsidDel="006A1C08">
          <w:delText xml:space="preserve">catch </w:delText>
        </w:r>
      </w:del>
      <w:ins w:id="230" w:author="jb" w:date="2017-08-17T09:32:00Z">
        <w:r w:rsidR="006A1C08">
          <w:t>harvest</w:t>
        </w:r>
        <w:r w:rsidR="006A1C08" w:rsidRPr="00B5779B">
          <w:t xml:space="preserve"> </w:t>
        </w:r>
      </w:ins>
      <w:r w:rsidRPr="00B5779B">
        <w:t xml:space="preserve">and percent contribution to the total </w:t>
      </w:r>
      <w:del w:id="231" w:author="jb" w:date="2017-08-17T09:32:00Z">
        <w:r w:rsidRPr="00B5779B" w:rsidDel="006A1C08">
          <w:delText>catch</w:delText>
        </w:r>
      </w:del>
      <w:ins w:id="232" w:author="jb" w:date="2017-08-17T09:32:00Z">
        <w:r w:rsidR="006A1C08">
          <w:t>harvest</w:t>
        </w:r>
      </w:ins>
      <w:r w:rsidRPr="00B5779B">
        <w:t>, 1990–2014.</w:t>
      </w:r>
      <w:bookmarkEnd w:id="226"/>
    </w:p>
    <w:p w:rsidR="00D47CC3" w:rsidRDefault="00D47CC3" w:rsidP="00D47CC3">
      <w:pPr>
        <w:pStyle w:val="Heading2"/>
      </w:pPr>
      <w:bookmarkStart w:id="233" w:name="_Toc487200841"/>
      <w:r>
        <w:t>Escapement Survey Counts</w:t>
      </w:r>
      <w:bookmarkEnd w:id="233"/>
    </w:p>
    <w:p w:rsidR="002F0658" w:rsidRPr="002F0658" w:rsidRDefault="002F0658" w:rsidP="002F0658">
      <w:r w:rsidRPr="002F0658">
        <w:t xml:space="preserve">Survey counts of the number of </w:t>
      </w:r>
      <w:proofErr w:type="spellStart"/>
      <w:r w:rsidRPr="002F0658">
        <w:t>spawners</w:t>
      </w:r>
      <w:proofErr w:type="spellEnd"/>
      <w:r w:rsidRPr="002F0658">
        <w:t xml:space="preserve"> in the Berners River </w:t>
      </w:r>
      <w:r w:rsidR="00124675">
        <w:t xml:space="preserve">during 1982–2014 </w:t>
      </w:r>
      <w:r w:rsidRPr="002F0658">
        <w:t>varied widely from 1,752 fish in 1986 to 27,700</w:t>
      </w:r>
      <w:r w:rsidR="00200D22">
        <w:t xml:space="preserve"> f</w:t>
      </w:r>
      <w:r w:rsidR="00124675">
        <w:t xml:space="preserve">ish in 2002 </w:t>
      </w:r>
      <w:r w:rsidR="00200D22">
        <w:t>(Appendix A</w:t>
      </w:r>
      <w:r w:rsidR="00124675">
        <w:t>1</w:t>
      </w:r>
      <w:r w:rsidRPr="002F0658">
        <w:t xml:space="preserve">). Conditions for surveys varied from year-to-year, but the poorest conditions were encountered in the year of the lowest count (1986) when floods occurring in close sequence necessitated numerous recounts over a 9-day period in order to cover the entire survey area. </w:t>
      </w:r>
    </w:p>
    <w:p w:rsidR="002F0658" w:rsidRPr="002F0658" w:rsidRDefault="002F0658" w:rsidP="002F0658">
      <w:r w:rsidRPr="002F0658">
        <w:t>In 2002, visibility in the lower portion of the survey area was occluded by glacial silt introduc</w:t>
      </w:r>
      <w:r w:rsidR="00DA4253">
        <w:t xml:space="preserve">ed from a tributary entering from the west by </w:t>
      </w:r>
      <w:r w:rsidRPr="002F0658">
        <w:t xml:space="preserve">camp. The October 18 survey count of 9,496 </w:t>
      </w:r>
      <w:proofErr w:type="spellStart"/>
      <w:r w:rsidRPr="002F0658">
        <w:t>spawners</w:t>
      </w:r>
      <w:proofErr w:type="spellEnd"/>
      <w:r w:rsidRPr="002F0658">
        <w:t xml:space="preserve"> in the upper portion of the area above camp was divided by the average fraction of the total count observed in that area during 1990</w:t>
      </w:r>
      <w:r w:rsidR="00517F30">
        <w:t>–</w:t>
      </w:r>
      <w:r w:rsidRPr="002F0658">
        <w:t xml:space="preserve">2001 (0.3428; SE = 0.0493) to arrive at an expanded survey count of 27,700 </w:t>
      </w:r>
      <w:proofErr w:type="spellStart"/>
      <w:r w:rsidRPr="002F0658">
        <w:t>spawners</w:t>
      </w:r>
      <w:proofErr w:type="spellEnd"/>
      <w:r w:rsidRPr="002F0658">
        <w:t>. The river did not become clear enough to conduct a survey of the lower area before we departed on October 24 and downstream visibility was still inadequate to obtain a complete, comparable count when we returned for another attempt on November 1. The November 1 count was conducted under poor visibility conditions in lower sections and it was evident that 100s to 1,000s of fish had been removed from the stream, consumed an</w:t>
      </w:r>
      <w:r w:rsidR="00DA4253">
        <w:t>d scattered through the woods along</w:t>
      </w:r>
      <w:r w:rsidRPr="002F0658">
        <w:t xml:space="preserve"> upper reaches. The resultant count of 18,416 fish (of which 9,648 were seen above camp) on November 1 should be considered a very minimal estimate. However, considering timing and visibility limitations, the record direct count during the second survey was consistent with the record (expanded) count of 27,700 fish from the October 18 survey.</w:t>
      </w:r>
      <w:r w:rsidR="00F65699">
        <w:t xml:space="preserve"> </w:t>
      </w:r>
      <w:r w:rsidRPr="002F0658">
        <w:t>In 2003, the water remained slightly occluded in the same section but was adequate to obtain a comparable survey count. In 2004, visibility returned to pre-2002 conditions.</w:t>
      </w:r>
    </w:p>
    <w:p w:rsidR="002F0658" w:rsidRPr="002F0658" w:rsidRDefault="002F0658" w:rsidP="002F0658">
      <w:r w:rsidRPr="002F0658">
        <w:lastRenderedPageBreak/>
        <w:t xml:space="preserve">The evolution in survey methods during the early to mid-1980s clearly improved counting efficiency by concentrating the survey within a shorter period under uniformly suitable conditions. Also, the shift in </w:t>
      </w:r>
      <w:r w:rsidR="00FE68D9">
        <w:t xml:space="preserve">survey </w:t>
      </w:r>
      <w:r w:rsidRPr="002F0658">
        <w:t>timing from early November in 1982 to mid</w:t>
      </w:r>
      <w:r w:rsidR="00B53C14">
        <w:t>-</w:t>
      </w:r>
      <w:r w:rsidRPr="002F0658">
        <w:t xml:space="preserve"> to late</w:t>
      </w:r>
      <w:r w:rsidR="00B53C14">
        <w:t xml:space="preserve"> </w:t>
      </w:r>
      <w:r w:rsidRPr="002F0658">
        <w:t>October after 1986 likely resulted in counts that were more complete and uniform.</w:t>
      </w:r>
    </w:p>
    <w:p w:rsidR="002F0658" w:rsidRPr="002F0658" w:rsidRDefault="002F0658" w:rsidP="002F0658">
      <w:r w:rsidRPr="002F0658">
        <w:t xml:space="preserve">Helicopter counts below the foot survey area seldom totaled more than 10% of the total count. Fish observed in the lower river were typically concentrated in five pools between the confluence with the Lace River and the lower entrance to Brown Slough (Figure </w:t>
      </w:r>
      <w:r w:rsidR="005B53BA">
        <w:t>1</w:t>
      </w:r>
      <w:r w:rsidRPr="002F0658">
        <w:t>). Extensive surveys</w:t>
      </w:r>
      <w:r w:rsidR="00964907">
        <w:t xml:space="preserve"> conducted</w:t>
      </w:r>
      <w:r w:rsidRPr="002F0658">
        <w:t xml:space="preserve"> in several years over the remainder of the system </w:t>
      </w:r>
      <w:r w:rsidR="00964907">
        <w:t>(</w:t>
      </w:r>
      <w:r w:rsidRPr="002F0658">
        <w:t>including side tributaries, both major channels and the small inlet stream to Berners Lake</w:t>
      </w:r>
      <w:r w:rsidR="00964907">
        <w:t>)</w:t>
      </w:r>
      <w:r w:rsidRPr="002F0658">
        <w:t xml:space="preserve"> have failed to document fish spawning outside of the normal foot survey area</w:t>
      </w:r>
      <w:r w:rsidR="00FE68D9">
        <w:t xml:space="preserve">, with the exception of </w:t>
      </w:r>
      <w:proofErr w:type="spellStart"/>
      <w:r w:rsidR="00FE68D9">
        <w:t>Bearkill</w:t>
      </w:r>
      <w:proofErr w:type="spellEnd"/>
      <w:r w:rsidR="00FE68D9">
        <w:t xml:space="preserve"> Creek where a handful of </w:t>
      </w:r>
      <w:proofErr w:type="spellStart"/>
      <w:r w:rsidR="00FE68D9">
        <w:t>spawners</w:t>
      </w:r>
      <w:proofErr w:type="spellEnd"/>
      <w:r w:rsidR="00FE68D9">
        <w:t xml:space="preserve"> was counted in 1994–1997 (this stream was dropped after 1997 because of the low num</w:t>
      </w:r>
      <w:r w:rsidR="00DA4253">
        <w:t>ber of fish and risk</w:t>
      </w:r>
      <w:r w:rsidR="00FE68D9">
        <w:t xml:space="preserve"> of close bear encounters</w:t>
      </w:r>
      <w:r w:rsidR="00DA4253">
        <w:t>, and also because its glacial silt load precludes observation of fish outside of spawning riffles</w:t>
      </w:r>
      <w:r w:rsidR="00FE68D9">
        <w:t>)</w:t>
      </w:r>
      <w:r w:rsidRPr="002F0658">
        <w:t>. It is probable, however, that some additional spawning occurs in small tributaries.</w:t>
      </w:r>
    </w:p>
    <w:p w:rsidR="00571A32" w:rsidRDefault="00D47CC3" w:rsidP="00571A32">
      <w:pPr>
        <w:pStyle w:val="Heading2"/>
      </w:pPr>
      <w:bookmarkStart w:id="234" w:name="_Toc487200842"/>
      <w:r>
        <w:t xml:space="preserve">Expanded </w:t>
      </w:r>
      <w:r w:rsidR="007D5C5D">
        <w:t xml:space="preserve">Survey </w:t>
      </w:r>
      <w:r>
        <w:t>Counts</w:t>
      </w:r>
      <w:bookmarkEnd w:id="234"/>
    </w:p>
    <w:p w:rsidR="00FE68D9" w:rsidRDefault="00FE68D9" w:rsidP="002F0658">
      <w:r>
        <w:t>The most feasible method for estimating average survey efficiency (needed to generate an expansion factor) depends upon CWT-generated harvest es</w:t>
      </w:r>
      <w:r w:rsidR="00DA4253">
        <w:t xml:space="preserve">timates and an assumed </w:t>
      </w:r>
      <w:r>
        <w:t>equal</w:t>
      </w:r>
      <w:r w:rsidR="00DA4253">
        <w:t xml:space="preserve"> average</w:t>
      </w:r>
      <w:r>
        <w:t xml:space="preserve"> exploitation rate between the populations in the Berners River and Auke Creek</w:t>
      </w:r>
      <w:r w:rsidR="00DA4253">
        <w:t xml:space="preserve">. This assumption </w:t>
      </w:r>
      <w:r>
        <w:t>is dependent upon closely similar migratory behavior in returning adults.</w:t>
      </w:r>
    </w:p>
    <w:p w:rsidR="00132FDA" w:rsidRDefault="00DA4253" w:rsidP="002F0658">
      <w:r>
        <w:t xml:space="preserve">From a spatial perspective, the </w:t>
      </w:r>
      <w:r w:rsidR="00A45EEF">
        <w:t xml:space="preserve">average distribution of unexpanded CWTs recovered from the troll fishery shows that the Berners River and Auke Creek stocks were similarly distributed across fishing areas, while both were concentrated </w:t>
      </w:r>
      <w:r w:rsidR="002F0658" w:rsidRPr="002F0658">
        <w:t>pri</w:t>
      </w:r>
      <w:r w:rsidR="00A45EEF">
        <w:t xml:space="preserve">marily in the same districts in northern Southeast </w:t>
      </w:r>
      <w:ins w:id="235" w:author="jb" w:date="2017-08-17T09:58:00Z">
        <w:r w:rsidR="00460AEF">
          <w:t xml:space="preserve">Alaska </w:t>
        </w:r>
      </w:ins>
      <w:r w:rsidR="005B53BA">
        <w:t>(Figure 9</w:t>
      </w:r>
      <w:r w:rsidR="00045404">
        <w:t>)</w:t>
      </w:r>
      <w:r w:rsidR="00A45EEF">
        <w:t>. The two stocks</w:t>
      </w:r>
      <w:r w:rsidR="002F0658" w:rsidRPr="002F0658">
        <w:t xml:space="preserve"> </w:t>
      </w:r>
      <w:r w:rsidR="00A45EEF">
        <w:t>also displayed</w:t>
      </w:r>
      <w:r w:rsidR="002F0658" w:rsidRPr="002F0658">
        <w:t xml:space="preserve"> </w:t>
      </w:r>
      <w:r w:rsidR="00A45EEF">
        <w:t xml:space="preserve">a </w:t>
      </w:r>
      <w:r w:rsidR="002F0658" w:rsidRPr="002F0658">
        <w:t>similar</w:t>
      </w:r>
      <w:r w:rsidR="00132FDA">
        <w:t xml:space="preserve"> </w:t>
      </w:r>
      <w:r w:rsidR="00A45EEF">
        <w:t>temporal distribution</w:t>
      </w:r>
      <w:r w:rsidR="002F0658" w:rsidRPr="002F0658">
        <w:t xml:space="preserve"> of </w:t>
      </w:r>
      <w:r w:rsidR="00A45EEF">
        <w:t xml:space="preserve">troll </w:t>
      </w:r>
      <w:r w:rsidR="002F0658" w:rsidRPr="002F0658">
        <w:t>harvest, with a peak from the last week of August to mid-September, after which the troll harvest of the Auke Creek stock decreased slightly earlier</w:t>
      </w:r>
      <w:r w:rsidR="00124675">
        <w:t>, on average,</w:t>
      </w:r>
      <w:r w:rsidR="002F0658" w:rsidRPr="002F0658">
        <w:t xml:space="preserve"> compared with t</w:t>
      </w:r>
      <w:r w:rsidR="00045404">
        <w:t>he Berners River s</w:t>
      </w:r>
      <w:r w:rsidR="005B53BA">
        <w:t>tock (Figure 10</w:t>
      </w:r>
      <w:r w:rsidR="002F0658" w:rsidRPr="002F0658">
        <w:t xml:space="preserve">). Both stocks were relatively late in </w:t>
      </w:r>
      <w:r w:rsidR="005B53BA">
        <w:t xml:space="preserve">harvest </w:t>
      </w:r>
      <w:r w:rsidR="002F0658" w:rsidRPr="002F0658">
        <w:t>timing in the troll fishery compared with the overall mixture of harvested coho salmon stocks.</w:t>
      </w:r>
      <w:r w:rsidR="00661DB4">
        <w:t xml:space="preserve"> </w:t>
      </w:r>
    </w:p>
    <w:p w:rsidR="005A2CE6" w:rsidRDefault="005B53BA" w:rsidP="002F0658">
      <w:r>
        <w:t>The largest</w:t>
      </w:r>
      <w:r w:rsidR="00661DB4">
        <w:t xml:space="preserve"> difference </w:t>
      </w:r>
      <w:r w:rsidR="00132FDA">
        <w:t>in the average geographic distribution of tag recoveries occurred in Yakutat area waters</w:t>
      </w:r>
      <w:r w:rsidR="00661DB4">
        <w:t xml:space="preserve"> north of Cape </w:t>
      </w:r>
      <w:proofErr w:type="spellStart"/>
      <w:r w:rsidR="00132FDA">
        <w:t>Fairweather</w:t>
      </w:r>
      <w:proofErr w:type="spellEnd"/>
      <w:r w:rsidR="00132FDA">
        <w:t xml:space="preserve">, </w:t>
      </w:r>
      <w:r w:rsidR="00661DB4">
        <w:t>where</w:t>
      </w:r>
      <w:r w:rsidR="00A60A16">
        <w:t xml:space="preserve"> an average of</w:t>
      </w:r>
      <w:r w:rsidR="00661DB4">
        <w:t xml:space="preserve"> 10.8% of Berners River tags </w:t>
      </w:r>
      <w:r w:rsidR="00A60A16">
        <w:t>were recovered</w:t>
      </w:r>
      <w:r w:rsidR="00661DB4">
        <w:t xml:space="preserve">, compared with 7.4% for Auke Creek. The proportion of recoveries between Cape </w:t>
      </w:r>
      <w:proofErr w:type="spellStart"/>
      <w:r w:rsidR="00661DB4">
        <w:t>Fairweather</w:t>
      </w:r>
      <w:proofErr w:type="spellEnd"/>
      <w:r w:rsidR="00661DB4">
        <w:t xml:space="preserve"> and Cape Spencer (Districts 116, 156,</w:t>
      </w:r>
      <w:r w:rsidR="00132FDA">
        <w:t xml:space="preserve"> 157) was nearly equal between the</w:t>
      </w:r>
      <w:r w:rsidR="00661DB4">
        <w:t xml:space="preserve"> </w:t>
      </w:r>
      <w:proofErr w:type="gramStart"/>
      <w:r w:rsidR="00661DB4">
        <w:t>stocks,</w:t>
      </w:r>
      <w:proofErr w:type="gramEnd"/>
      <w:r w:rsidR="00661DB4">
        <w:t xml:space="preserve"> while proportionately fewer (3.7% in total)</w:t>
      </w:r>
      <w:r w:rsidR="007C5575">
        <w:t xml:space="preserve"> </w:t>
      </w:r>
      <w:r w:rsidR="00661DB4">
        <w:t xml:space="preserve">Berners River recoveries </w:t>
      </w:r>
      <w:r w:rsidR="00132FDA">
        <w:t xml:space="preserve">(compared with Auke Creek) </w:t>
      </w:r>
      <w:r w:rsidR="00661DB4">
        <w:t xml:space="preserve">were </w:t>
      </w:r>
      <w:r w:rsidR="00A60A16">
        <w:t xml:space="preserve">recovered </w:t>
      </w:r>
      <w:r w:rsidR="00661DB4">
        <w:t>from districts south of Cape Spencer (101–115, 150, 152, and 154)</w:t>
      </w:r>
      <w:r w:rsidR="00132FDA">
        <w:t>.</w:t>
      </w:r>
      <w:r w:rsidR="00661DB4">
        <w:t xml:space="preserve"> </w:t>
      </w:r>
      <w:r w:rsidR="00A60A16">
        <w:t>Although</w:t>
      </w:r>
      <w:r w:rsidR="00A45EEF">
        <w:t xml:space="preserve"> the Bern</w:t>
      </w:r>
      <w:r w:rsidR="00A60A16">
        <w:t>ers River stock exhibited</w:t>
      </w:r>
      <w:r w:rsidR="00A45EEF">
        <w:t xml:space="preserve"> a slightly later, more northward distribution in the troll fishery, the stocks were judged to be temporally and geographically similar enou</w:t>
      </w:r>
      <w:r w:rsidR="00E4764C">
        <w:t>gh in their distr</w:t>
      </w:r>
      <w:r w:rsidR="00132FDA">
        <w:t>ibutions within the broadly distributed</w:t>
      </w:r>
      <w:r w:rsidR="00A45EEF">
        <w:t xml:space="preserve"> troll </w:t>
      </w:r>
      <w:r w:rsidR="00E4764C">
        <w:t>fishery</w:t>
      </w:r>
      <w:r w:rsidR="00661DB4">
        <w:t xml:space="preserve"> t</w:t>
      </w:r>
      <w:r w:rsidR="00E4764C">
        <w:t>o assume</w:t>
      </w:r>
      <w:r w:rsidR="007C5575">
        <w:t xml:space="preserve"> </w:t>
      </w:r>
      <w:r w:rsidR="00E4764C">
        <w:t xml:space="preserve">a negligible difference in </w:t>
      </w:r>
      <w:r w:rsidR="00A60A16">
        <w:t xml:space="preserve">their </w:t>
      </w:r>
      <w:r w:rsidR="00E4764C">
        <w:t>ex</w:t>
      </w:r>
      <w:r w:rsidR="00132FDA">
        <w:t xml:space="preserve">ploitation rate </w:t>
      </w:r>
      <w:r>
        <w:t>for the purpose of estimating average survey efficiency</w:t>
      </w:r>
      <w:r w:rsidR="00A45EEF">
        <w:t>.</w:t>
      </w:r>
    </w:p>
    <w:p w:rsidR="00132FDA" w:rsidRDefault="005A2CE6" w:rsidP="002F0658">
      <w:r>
        <w:t>I</w:t>
      </w:r>
      <w:r w:rsidR="002F0658" w:rsidRPr="002F0658">
        <w:t>mplied survey efficiency (</w:t>
      </w:r>
      <w:r w:rsidRPr="00243D20">
        <w:rPr>
          <w:position w:val="-10"/>
        </w:rPr>
        <w:object w:dxaOrig="420" w:dyaOrig="380">
          <v:shape id="_x0000_i1062" type="#_x0000_t75" style="width:20.4pt;height:19pt" o:ole="">
            <v:imagedata r:id="rId107" o:title=""/>
          </v:shape>
          <o:OLEObject Type="Embed" ProgID="Equation.3" ShapeID="_x0000_i1062" DrawAspect="Content" ObjectID="_1565006280" r:id="rId108"/>
        </w:object>
      </w:r>
      <w:r>
        <w:t xml:space="preserve">) </w:t>
      </w:r>
      <w:r w:rsidR="002F0658" w:rsidRPr="002F0658">
        <w:t xml:space="preserve">increased sharply from an average of 30.1% in 1982–1988 </w:t>
      </w:r>
      <w:r w:rsidR="00C85379">
        <w:t>before leveling off</w:t>
      </w:r>
      <w:r w:rsidR="00A60A16">
        <w:t xml:space="preserve"> at </w:t>
      </w:r>
      <w:r w:rsidR="00C85379">
        <w:t>an average of</w:t>
      </w:r>
      <w:r w:rsidR="002F0658" w:rsidRPr="002F0658">
        <w:t xml:space="preserve"> 80.6% during 1989–2014 (</w:t>
      </w:r>
      <w:r>
        <w:rPr>
          <w:color w:val="000000" w:themeColor="text1"/>
        </w:rPr>
        <w:t>Figure 11</w:t>
      </w:r>
      <w:r w:rsidR="002F0658" w:rsidRPr="002F0658">
        <w:rPr>
          <w:color w:val="000000" w:themeColor="text1"/>
        </w:rPr>
        <w:t>; Appendix A1</w:t>
      </w:r>
      <w:r w:rsidR="002F0658" w:rsidRPr="002F0658">
        <w:t xml:space="preserve">). The </w:t>
      </w:r>
      <w:r w:rsidR="00C85379">
        <w:t xml:space="preserve">latter period beginning in 1989 </w:t>
      </w:r>
      <w:r w:rsidR="002F0658" w:rsidRPr="002F0658">
        <w:t xml:space="preserve">coincided with stabilization of survey methods in time, duration and sequence. </w:t>
      </w:r>
      <w:r w:rsidR="00A60A16">
        <w:t xml:space="preserve">Based on these considerations, as well as a dramatic </w:t>
      </w:r>
      <w:r>
        <w:t xml:space="preserve">post-1989 </w:t>
      </w:r>
      <w:r w:rsidR="00A60A16">
        <w:t>increase in the annual number of tag recoveries</w:t>
      </w:r>
      <w:r w:rsidR="00DA4253">
        <w:t xml:space="preserve"> available to generate </w:t>
      </w:r>
      <w:r>
        <w:t>estimates for Berners River</w:t>
      </w:r>
      <w:r w:rsidR="004E1455">
        <w:t xml:space="preserve"> coho salmon</w:t>
      </w:r>
      <w:r w:rsidR="00A60A16">
        <w:t>, w</w:t>
      </w:r>
      <w:r w:rsidR="002F0658" w:rsidRPr="002F0658">
        <w:t xml:space="preserve">e elected to </w:t>
      </w:r>
      <w:r>
        <w:t xml:space="preserve">expand survey counts to </w:t>
      </w:r>
      <w:r w:rsidR="002F0658" w:rsidRPr="002F0658">
        <w:t xml:space="preserve">total escapement only </w:t>
      </w:r>
      <w:r w:rsidR="00C85379">
        <w:t>for the period after 1988</w:t>
      </w:r>
      <w:r w:rsidR="002F0658" w:rsidRPr="002F0658">
        <w:t xml:space="preserve">. </w:t>
      </w:r>
    </w:p>
    <w:p w:rsidR="00D03BA8" w:rsidRDefault="00A60A16" w:rsidP="002F0658">
      <w:r>
        <w:lastRenderedPageBreak/>
        <w:t>A</w:t>
      </w:r>
      <w:r w:rsidR="002F0658" w:rsidRPr="002F0658">
        <w:t xml:space="preserve">nnual estimates of implied survey efficiency </w:t>
      </w:r>
      <w:r w:rsidR="002D5247">
        <w:t xml:space="preserve">during 1989–2014 </w:t>
      </w:r>
      <w:r w:rsidR="002F0658" w:rsidRPr="002F0658">
        <w:t>varied substantially (</w:t>
      </w:r>
      <w:r w:rsidR="002F0658" w:rsidRPr="00DA4253">
        <w:t>CV</w:t>
      </w:r>
      <w:r w:rsidR="002F0658" w:rsidRPr="002F0658">
        <w:t xml:space="preserve"> = 0.286) from 0.3840 to 1.2458</w:t>
      </w:r>
      <w:r w:rsidR="004F2071">
        <w:t xml:space="preserve">. </w:t>
      </w:r>
      <w:r w:rsidR="000651D4">
        <w:t xml:space="preserve">The </w:t>
      </w:r>
      <w:r w:rsidR="002D5247">
        <w:t>Auke Creek troll exploitati</w:t>
      </w:r>
      <w:r w:rsidR="000651D4">
        <w:t xml:space="preserve">on rate </w:t>
      </w:r>
      <w:r w:rsidR="004F2071">
        <w:t>was based on an average of only</w:t>
      </w:r>
      <w:r w:rsidR="00A87F2D">
        <w:t xml:space="preserve"> 83</w:t>
      </w:r>
      <w:r w:rsidR="004F2071">
        <w:t xml:space="preserve"> observed CWT recoveries from the troll harvest, </w:t>
      </w:r>
      <w:r w:rsidR="000651D4">
        <w:t xml:space="preserve">while </w:t>
      </w:r>
      <w:r w:rsidR="00D03BA8">
        <w:t xml:space="preserve">the harvest </w:t>
      </w:r>
      <w:r w:rsidR="002D5247">
        <w:t>estima</w:t>
      </w:r>
      <w:r w:rsidR="00D03BA8">
        <w:t>tes</w:t>
      </w:r>
      <w:r w:rsidR="00426D28">
        <w:t xml:space="preserve"> for the Berners River </w:t>
      </w:r>
      <w:r w:rsidR="002D5247">
        <w:t xml:space="preserve">were based on </w:t>
      </w:r>
      <w:r>
        <w:t xml:space="preserve">larger </w:t>
      </w:r>
      <w:r w:rsidR="004E1455">
        <w:t xml:space="preserve">average </w:t>
      </w:r>
      <w:r>
        <w:t xml:space="preserve">samples </w:t>
      </w:r>
      <w:r w:rsidR="004E1455">
        <w:t>of</w:t>
      </w:r>
      <w:r w:rsidR="000651D4">
        <w:t xml:space="preserve"> </w:t>
      </w:r>
      <w:r w:rsidR="00AD3F7D">
        <w:t xml:space="preserve">338 </w:t>
      </w:r>
      <w:r w:rsidR="000651D4">
        <w:t xml:space="preserve">tags </w:t>
      </w:r>
      <w:r w:rsidR="00D03BA8">
        <w:t>for</w:t>
      </w:r>
      <w:r w:rsidR="00AD3F7D">
        <w:t xml:space="preserve"> the </w:t>
      </w:r>
      <w:r w:rsidR="005A2CE6">
        <w:t>troll fishery and 689</w:t>
      </w:r>
      <w:r w:rsidR="000651D4">
        <w:t xml:space="preserve"> </w:t>
      </w:r>
      <w:r w:rsidR="00D03BA8">
        <w:t>tags for the combined harvest by</w:t>
      </w:r>
      <w:r w:rsidR="005A2CE6">
        <w:t xml:space="preserve"> all fisheries; Appendix D1</w:t>
      </w:r>
      <w:r w:rsidR="00AD3F7D">
        <w:t>)</w:t>
      </w:r>
      <w:r w:rsidR="002F0658" w:rsidRPr="002F0658">
        <w:t xml:space="preserve">. </w:t>
      </w:r>
    </w:p>
    <w:p w:rsidR="000651D4" w:rsidRDefault="000651D4" w:rsidP="002F0658">
      <w:r>
        <w:t xml:space="preserve">Exploration </w:t>
      </w:r>
      <w:r w:rsidR="00426D28">
        <w:t xml:space="preserve">of </w:t>
      </w:r>
      <w:r w:rsidR="006D73AE">
        <w:t xml:space="preserve">the potential </w:t>
      </w:r>
      <w:r w:rsidR="00426D28">
        <w:t xml:space="preserve">effects of statistical error </w:t>
      </w:r>
      <w:r w:rsidR="006F4E38">
        <w:t>indicate</w:t>
      </w:r>
      <w:r w:rsidR="00DA4253">
        <w:t>d</w:t>
      </w:r>
      <w:r>
        <w:t xml:space="preserve"> </w:t>
      </w:r>
      <w:r w:rsidR="00457703">
        <w:t xml:space="preserve">that </w:t>
      </w:r>
      <w:r w:rsidR="006D73AE">
        <w:t xml:space="preserve">error in CWT-based harvest and </w:t>
      </w:r>
      <w:r>
        <w:t>ex</w:t>
      </w:r>
      <w:r w:rsidR="00D24F61">
        <w:t>ploitation rate estimates is</w:t>
      </w:r>
      <w:r>
        <w:t xml:space="preserve"> magnified in </w:t>
      </w:r>
      <w:r w:rsidR="006D73AE">
        <w:t xml:space="preserve">the </w:t>
      </w:r>
      <w:r>
        <w:t>annual estimates of escapement</w:t>
      </w:r>
      <w:r w:rsidR="006D73AE">
        <w:t xml:space="preserve"> and survey efficiency</w:t>
      </w:r>
      <w:r>
        <w:t>. I</w:t>
      </w:r>
      <w:r w:rsidR="00457703">
        <w:t>n particular</w:t>
      </w:r>
      <w:r>
        <w:t xml:space="preserve">, </w:t>
      </w:r>
      <w:r w:rsidR="00307BA1">
        <w:t>a</w:t>
      </w:r>
      <w:r w:rsidR="001E5753">
        <w:t>n increase in the exploitation rate by non-troll fisheries (</w:t>
      </w:r>
      <w:r w:rsidR="004E1455">
        <w:t xml:space="preserve">drift </w:t>
      </w:r>
      <w:r w:rsidR="001E5753">
        <w:t xml:space="preserve">gillnet, </w:t>
      </w:r>
      <w:r w:rsidR="004E1455">
        <w:t xml:space="preserve">purse </w:t>
      </w:r>
      <w:r w:rsidR="001E5753">
        <w:t xml:space="preserve">seine, marine sport) </w:t>
      </w:r>
      <w:r w:rsidR="00307BA1">
        <w:t>increases the extent to which error</w:t>
      </w:r>
      <w:r w:rsidR="00DA4253">
        <w:t>s</w:t>
      </w:r>
      <w:r w:rsidR="00307BA1">
        <w:t xml:space="preserve"> in CWT-based estimates </w:t>
      </w:r>
      <w:r w:rsidR="001E5753">
        <w:t>of the troll harvest (</w:t>
      </w:r>
      <w:r w:rsidR="00C1404E">
        <w:t xml:space="preserve">for </w:t>
      </w:r>
      <w:r w:rsidR="001E5753">
        <w:t>Berners River) or troll exploitation rate (</w:t>
      </w:r>
      <w:r w:rsidR="00C1404E">
        <w:t xml:space="preserve">for </w:t>
      </w:r>
      <w:r w:rsidR="001E5753">
        <w:t xml:space="preserve">Auke Creek) </w:t>
      </w:r>
      <w:r w:rsidR="00DA4253">
        <w:t>become</w:t>
      </w:r>
      <w:r w:rsidR="00307BA1">
        <w:t xml:space="preserve"> magnified in </w:t>
      </w:r>
      <w:r w:rsidR="001E5753">
        <w:t>estimates of escapement and survey efficiency</w:t>
      </w:r>
      <w:r w:rsidR="00307BA1">
        <w:t xml:space="preserve">. On average, 10% error in the </w:t>
      </w:r>
      <w:r w:rsidR="001E5753">
        <w:t xml:space="preserve">estimated </w:t>
      </w:r>
      <w:r w:rsidR="00307BA1">
        <w:t xml:space="preserve">troll harvest </w:t>
      </w:r>
      <w:r w:rsidR="001E5753">
        <w:t>o</w:t>
      </w:r>
      <w:r w:rsidR="00C1404E">
        <w:t xml:space="preserve">f Berners River fish </w:t>
      </w:r>
      <w:r w:rsidR="006D73AE">
        <w:t xml:space="preserve">would </w:t>
      </w:r>
      <w:r w:rsidR="001E5753">
        <w:t>result</w:t>
      </w:r>
      <w:r w:rsidR="00307BA1">
        <w:t xml:space="preserve"> in</w:t>
      </w:r>
      <w:r w:rsidR="006D73AE">
        <w:t xml:space="preserve"> </w:t>
      </w:r>
      <w:r w:rsidR="00307BA1">
        <w:t xml:space="preserve">17.1% error in the escapement estimate, </w:t>
      </w:r>
      <w:r w:rsidR="006D73AE">
        <w:t>with resulting error</w:t>
      </w:r>
      <w:r w:rsidR="00307BA1">
        <w:t xml:space="preserve"> </w:t>
      </w:r>
      <w:r w:rsidR="00C1404E">
        <w:t xml:space="preserve">varying </w:t>
      </w:r>
      <w:r w:rsidR="00307BA1">
        <w:t>substantially from 11.4% in 2012 to 47.3% in 1995</w:t>
      </w:r>
      <w:r w:rsidR="00392D29">
        <w:t>.</w:t>
      </w:r>
      <w:r w:rsidR="00457703">
        <w:t xml:space="preserve"> </w:t>
      </w:r>
    </w:p>
    <w:p w:rsidR="00C56743" w:rsidRDefault="006F4E38" w:rsidP="00C56743">
      <w:r>
        <w:t>However</w:t>
      </w:r>
      <w:r w:rsidR="00A87F2D">
        <w:t xml:space="preserve">, </w:t>
      </w:r>
      <w:r w:rsidR="004E1455">
        <w:t xml:space="preserve">although </w:t>
      </w:r>
      <w:r w:rsidR="00DA4253">
        <w:t>leveraging</w:t>
      </w:r>
      <w:r w:rsidR="00D00D83">
        <w:t xml:space="preserve"> of error in the estimator </w:t>
      </w:r>
      <w:r>
        <w:t xml:space="preserve">produces </w:t>
      </w:r>
      <w:r w:rsidR="00266FCC">
        <w:t>annual survey efficiency</w:t>
      </w:r>
      <w:r>
        <w:t xml:space="preserve"> estimates </w:t>
      </w:r>
      <w:r w:rsidR="00266FCC">
        <w:t>of questionable utility</w:t>
      </w:r>
      <w:r w:rsidR="00DA4253">
        <w:t xml:space="preserve"> for produc</w:t>
      </w:r>
      <w:r>
        <w:t>ing annual estimates of escapement</w:t>
      </w:r>
      <w:r w:rsidR="006D73AE">
        <w:t xml:space="preserve">, </w:t>
      </w:r>
      <w:r w:rsidR="00DE1599">
        <w:t xml:space="preserve">the method produces a reasonable </w:t>
      </w:r>
      <w:r w:rsidR="00426D28">
        <w:t xml:space="preserve">universal </w:t>
      </w:r>
      <w:r w:rsidR="00DE1599">
        <w:t xml:space="preserve">expansion factor </w:t>
      </w:r>
      <w:r w:rsidR="00266FCC">
        <w:t xml:space="preserve">for post-1988 </w:t>
      </w:r>
      <w:r w:rsidR="00426D28">
        <w:t>survey counts</w:t>
      </w:r>
      <w:r w:rsidR="006D73AE">
        <w:t xml:space="preserve"> when </w:t>
      </w:r>
      <w:r w:rsidR="00266FCC">
        <w:t xml:space="preserve">implied efficiency is </w:t>
      </w:r>
      <w:r w:rsidR="00F65699">
        <w:t xml:space="preserve">averaged over 25 </w:t>
      </w:r>
      <w:r w:rsidR="00540466">
        <w:t>years</w:t>
      </w:r>
      <w:r w:rsidR="00DE1599">
        <w:t xml:space="preserve">. </w:t>
      </w:r>
      <w:r w:rsidR="002F0658" w:rsidRPr="002F0658">
        <w:t xml:space="preserve">Average implied efficiency </w:t>
      </w:r>
      <w:r w:rsidR="002F0658" w:rsidRPr="002F0658">
        <w:rPr>
          <w:position w:val="-10"/>
        </w:rPr>
        <w:object w:dxaOrig="560" w:dyaOrig="380">
          <v:shape id="_x0000_i1063" type="#_x0000_t75" style="width:27.85pt;height:19pt" o:ole="">
            <v:imagedata r:id="rId79" o:title=""/>
          </v:shape>
          <o:OLEObject Type="Embed" ProgID="Equation.3" ShapeID="_x0000_i1063" DrawAspect="Content" ObjectID="_1565006281" r:id="rId109"/>
        </w:object>
      </w:r>
      <w:r w:rsidR="00C1404E">
        <w:t xml:space="preserve">during 1989–2014 </w:t>
      </w:r>
      <w:r>
        <w:t xml:space="preserve">(excluding 1992) </w:t>
      </w:r>
      <w:r w:rsidR="00C1404E">
        <w:t>was 0.8057, while the resultant</w:t>
      </w:r>
      <w:r w:rsidR="002F0658" w:rsidRPr="002F0658">
        <w:t xml:space="preserve"> survey expansion factor </w:t>
      </w:r>
      <w:r w:rsidR="00C1404E">
        <w:t>(</w:t>
      </w:r>
      <w:r w:rsidR="002F0658" w:rsidRPr="002F0658">
        <w:t xml:space="preserve">based on the inverse of </w:t>
      </w:r>
      <w:r w:rsidR="00C1404E">
        <w:t xml:space="preserve">average </w:t>
      </w:r>
      <w:r w:rsidR="002F0658" w:rsidRPr="002F0658">
        <w:t>implied efficiency</w:t>
      </w:r>
      <w:r w:rsidR="00C1404E">
        <w:t>)</w:t>
      </w:r>
      <w:r>
        <w:t xml:space="preserve"> wa</w:t>
      </w:r>
      <w:r w:rsidR="002F0658" w:rsidRPr="002F0658">
        <w:t>s 1.2412.</w:t>
      </w:r>
      <w:r w:rsidR="00C56743">
        <w:t xml:space="preserve"> </w:t>
      </w:r>
      <w:r w:rsidR="00DA4253">
        <w:t>Therefore, e</w:t>
      </w:r>
      <w:r w:rsidR="00C56743" w:rsidRPr="002F0658">
        <w:t xml:space="preserve">scapement estimates based on the peak survey count </w:t>
      </w:r>
      <w:r w:rsidR="00CB494E">
        <w:t xml:space="preserve">were </w:t>
      </w:r>
      <w:r w:rsidR="00C56743" w:rsidRPr="002F0658">
        <w:t>mult</w:t>
      </w:r>
      <w:r w:rsidR="00CB494E">
        <w:t xml:space="preserve">iplied by this factor </w:t>
      </w:r>
      <w:r w:rsidR="00C56743" w:rsidRPr="002F0658">
        <w:t xml:space="preserve">to reconstruct total adult returns, estimate marine survival rates and </w:t>
      </w:r>
      <w:r w:rsidR="00C56743">
        <w:t xml:space="preserve">to </w:t>
      </w:r>
      <w:r w:rsidR="00C56743" w:rsidRPr="002F0658">
        <w:t xml:space="preserve">develop </w:t>
      </w:r>
      <w:proofErr w:type="spellStart"/>
      <w:r w:rsidR="00C56743" w:rsidRPr="002F0658">
        <w:t>spawner</w:t>
      </w:r>
      <w:proofErr w:type="spellEnd"/>
      <w:r w:rsidR="00C56743" w:rsidRPr="002F0658">
        <w:t>-recruit models for the 1989–2010 brood years.</w:t>
      </w:r>
    </w:p>
    <w:p w:rsidR="00DA4071" w:rsidRDefault="00DA4071" w:rsidP="00DA4071">
      <w:pPr>
        <w:pStyle w:val="Heading2"/>
      </w:pPr>
      <w:bookmarkStart w:id="236" w:name="_Toc487200843"/>
      <w:r>
        <w:t>Unadjusted Adult Returns</w:t>
      </w:r>
      <w:bookmarkEnd w:id="236"/>
    </w:p>
    <w:p w:rsidR="00DA4071" w:rsidRPr="002F0658" w:rsidRDefault="00DA4071" w:rsidP="00DA4071">
      <w:r w:rsidRPr="002F0658">
        <w:t>Total return estimates based on the unexpanded peak survey count are available for 1974, 1978–1979, 1982–1983, and 1985–2014 (</w:t>
      </w:r>
      <w:r>
        <w:rPr>
          <w:color w:val="000000" w:themeColor="text1"/>
        </w:rPr>
        <w:t>Figure 12</w:t>
      </w:r>
      <w:r w:rsidR="0047172F">
        <w:rPr>
          <w:color w:val="000000" w:themeColor="text1"/>
        </w:rPr>
        <w:t>;</w:t>
      </w:r>
      <w:r w:rsidRPr="002F0658">
        <w:rPr>
          <w:color w:val="000000" w:themeColor="text1"/>
        </w:rPr>
        <w:t xml:space="preserve"> Appendix A</w:t>
      </w:r>
      <w:r>
        <w:rPr>
          <w:color w:val="000000" w:themeColor="text1"/>
        </w:rPr>
        <w:t>4</w:t>
      </w:r>
      <w:r w:rsidRPr="002F0658">
        <w:t xml:space="preserve">). Unadjusted run estimates increased from an average of 14,458 </w:t>
      </w:r>
      <w:r w:rsidR="0047172F">
        <w:t xml:space="preserve">fish </w:t>
      </w:r>
      <w:r w:rsidRPr="002F0658">
        <w:t>(range 10,632–18,272</w:t>
      </w:r>
      <w:r w:rsidR="0047172F">
        <w:t xml:space="preserve"> fish</w:t>
      </w:r>
      <w:r w:rsidRPr="002F0658">
        <w:t xml:space="preserve">) for estimates in the 1970s to 23,238 </w:t>
      </w:r>
      <w:r w:rsidR="0047172F">
        <w:t xml:space="preserve">fish </w:t>
      </w:r>
      <w:r w:rsidRPr="002F0658">
        <w:t>(range 13,954–34,414</w:t>
      </w:r>
      <w:r w:rsidR="0047172F">
        <w:t xml:space="preserve"> fish</w:t>
      </w:r>
      <w:r w:rsidRPr="002F0658">
        <w:t xml:space="preserve">) in the 1980s, and 36,195 </w:t>
      </w:r>
      <w:r w:rsidR="0047172F">
        <w:t xml:space="preserve">fish </w:t>
      </w:r>
      <w:r w:rsidRPr="002F0658">
        <w:t>(range 15,284–73,369</w:t>
      </w:r>
      <w:r w:rsidR="0047172F">
        <w:t xml:space="preserve"> fish</w:t>
      </w:r>
      <w:r w:rsidRPr="002F0658">
        <w:t xml:space="preserve">) in the 1990s before decreasing to 22,671 </w:t>
      </w:r>
      <w:r w:rsidR="0047172F">
        <w:t xml:space="preserve">fish </w:t>
      </w:r>
      <w:r w:rsidRPr="002F0658">
        <w:t>(range 8,722–49,818</w:t>
      </w:r>
      <w:r w:rsidR="0047172F">
        <w:t xml:space="preserve"> fish</w:t>
      </w:r>
      <w:r w:rsidRPr="002F0658">
        <w:t>) in 2000–2009 and 18,018</w:t>
      </w:r>
      <w:r w:rsidR="0047172F">
        <w:t xml:space="preserve"> fish</w:t>
      </w:r>
      <w:r w:rsidRPr="002F0658">
        <w:t xml:space="preserve"> (range 8,531–26,648</w:t>
      </w:r>
      <w:r w:rsidR="0047172F">
        <w:t xml:space="preserve"> fish</w:t>
      </w:r>
      <w:r w:rsidRPr="002F0658">
        <w:t xml:space="preserve">) in 2010–2014. </w:t>
      </w:r>
    </w:p>
    <w:p w:rsidR="00DA4071" w:rsidRDefault="00DA4071" w:rsidP="00DA4071">
      <w:r w:rsidRPr="002F0658">
        <w:t xml:space="preserve">Management of the Berners River stock and other coho populations in the </w:t>
      </w:r>
      <w:del w:id="237" w:author="jb" w:date="2017-08-17T09:53:00Z">
        <w:r w:rsidRPr="002F0658" w:rsidDel="004120F9">
          <w:delText>f</w:delText>
        </w:r>
        <w:commentRangeStart w:id="238"/>
        <w:r w:rsidRPr="002F0658" w:rsidDel="004120F9">
          <w:delText xml:space="preserve">all </w:delText>
        </w:r>
      </w:del>
      <w:commentRangeEnd w:id="238"/>
      <w:r w:rsidR="004120F9">
        <w:rPr>
          <w:rStyle w:val="CommentReference"/>
        </w:rPr>
        <w:commentReference w:id="238"/>
      </w:r>
      <w:r w:rsidRPr="002F0658">
        <w:t>Lynn Canal</w:t>
      </w:r>
      <w:r w:rsidR="004120F9">
        <w:t xml:space="preserve"> </w:t>
      </w:r>
      <w:r w:rsidRPr="002F0658">
        <w:t>drift gillnet fishery has varied substantially</w:t>
      </w:r>
      <w:ins w:id="239" w:author="jb" w:date="2017-08-17T09:54:00Z">
        <w:r w:rsidR="004120F9">
          <w:t xml:space="preserve"> in statistical weeks 36–39</w:t>
        </w:r>
      </w:ins>
      <w:r w:rsidRPr="002F0658">
        <w:t>, depending upon the relative abundance of the two primary target species</w:t>
      </w:r>
      <w:r w:rsidR="00D455CB">
        <w:t>,</w:t>
      </w:r>
      <w:r w:rsidRPr="002F0658">
        <w:t xml:space="preserve"> chum </w:t>
      </w:r>
      <w:r w:rsidR="00D455CB">
        <w:t>(</w:t>
      </w:r>
      <w:r w:rsidR="00D455CB" w:rsidRPr="00D455CB">
        <w:rPr>
          <w:i/>
        </w:rPr>
        <w:t>O. keta</w:t>
      </w:r>
      <w:r w:rsidR="00D455CB">
        <w:t xml:space="preserve">) </w:t>
      </w:r>
      <w:r w:rsidRPr="002F0658">
        <w:t>and coho salmon</w:t>
      </w:r>
      <w:r w:rsidR="00D455CB">
        <w:t>,</w:t>
      </w:r>
      <w:r w:rsidRPr="002F0658">
        <w:t xml:space="preserve"> and the number of boats</w:t>
      </w:r>
      <w:r>
        <w:t xml:space="preserve"> participating in the fishery. The c</w:t>
      </w:r>
      <w:r w:rsidRPr="002F0658">
        <w:t xml:space="preserve">umulative </w:t>
      </w:r>
      <w:del w:id="240" w:author="jb" w:date="2017-08-17T09:56:00Z">
        <w:r w:rsidRPr="002F0658" w:rsidDel="004120F9">
          <w:delText xml:space="preserve">fall drift gillnet </w:delText>
        </w:r>
      </w:del>
      <w:r w:rsidRPr="002F0658">
        <w:t>catch</w:t>
      </w:r>
      <w:r>
        <w:t>-per-boat-day</w:t>
      </w:r>
      <w:r w:rsidRPr="002F0658">
        <w:t xml:space="preserve"> </w:t>
      </w:r>
      <w:r w:rsidR="00FE15DD">
        <w:t xml:space="preserve">(CPUE) </w:t>
      </w:r>
      <w:r w:rsidRPr="002F0658">
        <w:t xml:space="preserve">in Lynn Canal </w:t>
      </w:r>
      <w:ins w:id="241" w:author="jb" w:date="2017-08-17T09:56:00Z">
        <w:r w:rsidR="004120F9" w:rsidRPr="002F0658">
          <w:t xml:space="preserve">drift gillnet </w:t>
        </w:r>
        <w:r w:rsidR="004120F9">
          <w:t xml:space="preserve">fishery </w:t>
        </w:r>
      </w:ins>
      <w:r w:rsidRPr="002F0658">
        <w:t>during statistical weeks 36–39 (</w:t>
      </w:r>
      <w:r>
        <w:rPr>
          <w:color w:val="000000" w:themeColor="text1"/>
        </w:rPr>
        <w:t>Figure 13</w:t>
      </w:r>
      <w:r w:rsidRPr="002F0658">
        <w:rPr>
          <w:color w:val="000000" w:themeColor="text1"/>
        </w:rPr>
        <w:t>) indicates that fall chum salmon returns (predominantly to th</w:t>
      </w:r>
      <w:r w:rsidRPr="002F0658">
        <w:t>e Chilkat River) were relatively abundant during the</w:t>
      </w:r>
      <w:r>
        <w:t xml:space="preserve"> 20-year period from 1969–1988</w:t>
      </w:r>
      <w:r w:rsidRPr="002F0658">
        <w:t xml:space="preserve">, </w:t>
      </w:r>
      <w:r>
        <w:t xml:space="preserve">but </w:t>
      </w:r>
      <w:r w:rsidRPr="002F0658">
        <w:t xml:space="preserve">chum </w:t>
      </w:r>
      <w:r w:rsidR="00517F30">
        <w:t xml:space="preserve">salmon </w:t>
      </w:r>
      <w:r w:rsidRPr="002F0658">
        <w:t xml:space="preserve">CPUE declined by 56% </w:t>
      </w:r>
      <w:r>
        <w:t xml:space="preserve">(despite lower fishing effort) during the </w:t>
      </w:r>
      <w:r w:rsidRPr="002F0658">
        <w:t xml:space="preserve">15-year period (1990–2004) when Berners River coho salmon returns were </w:t>
      </w:r>
      <w:r>
        <w:t xml:space="preserve">most </w:t>
      </w:r>
      <w:r w:rsidRPr="002F0658">
        <w:t>abundant.</w:t>
      </w:r>
    </w:p>
    <w:p w:rsidR="00045404" w:rsidRDefault="00425A41" w:rsidP="00DA4071">
      <w:pPr>
        <w:jc w:val="center"/>
        <w:rPr>
          <w:sz w:val="22"/>
          <w:szCs w:val="20"/>
        </w:rPr>
      </w:pPr>
      <w:r w:rsidRPr="00425A41">
        <w:rPr>
          <w:noProof/>
        </w:rPr>
        <w:lastRenderedPageBreak/>
        <w:drawing>
          <wp:inline distT="0" distB="0" distL="0" distR="0" wp14:anchorId="18F5F650" wp14:editId="2EF719EE">
            <wp:extent cx="5766758" cy="2984740"/>
            <wp:effectExtent l="19050" t="19050" r="2476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2281" cy="2982423"/>
                    </a:xfrm>
                    <a:prstGeom prst="rect">
                      <a:avLst/>
                    </a:prstGeom>
                    <a:noFill/>
                    <a:ln w="6350">
                      <a:solidFill>
                        <a:schemeClr val="tx1"/>
                      </a:solidFill>
                    </a:ln>
                  </pic:spPr>
                </pic:pic>
              </a:graphicData>
            </a:graphic>
          </wp:inline>
        </w:drawing>
      </w:r>
    </w:p>
    <w:p w:rsidR="00974A82" w:rsidRPr="00974A82" w:rsidRDefault="00B5779B" w:rsidP="00974A82">
      <w:pPr>
        <w:pStyle w:val="Caption"/>
        <w:rPr>
          <w:vanish/>
          <w:specVanish/>
        </w:rPr>
      </w:pPr>
      <w:bookmarkStart w:id="242" w:name="_Toc487202768"/>
      <w:r>
        <w:t xml:space="preserve">Figure </w:t>
      </w:r>
      <w:fldSimple w:instr=" SEQ Figure \* ARABIC ">
        <w:r w:rsidR="009C1768">
          <w:rPr>
            <w:noProof/>
          </w:rPr>
          <w:t>9</w:t>
        </w:r>
      </w:fldSimple>
      <w:r>
        <w:t>.–</w:t>
      </w:r>
      <w:r w:rsidRPr="00B5779B">
        <w:t xml:space="preserve">Average (1990-2014) distribution of </w:t>
      </w:r>
      <w:r w:rsidR="004E1455" w:rsidRPr="00B5779B">
        <w:t xml:space="preserve">unexpanded </w:t>
      </w:r>
      <w:r w:rsidRPr="00B5779B">
        <w:t>troll fishery CWT recoveries from the Berners River and Auke Creek coho salmon across groups of fishing</w:t>
      </w:r>
      <w:r>
        <w:t xml:space="preserve"> districts in Southeast Alaska.</w:t>
      </w:r>
      <w:bookmarkEnd w:id="242"/>
    </w:p>
    <w:p w:rsidR="009439E2" w:rsidRPr="00974A82" w:rsidRDefault="00974A82" w:rsidP="00974A82">
      <w:pPr>
        <w:pStyle w:val="Caption"/>
      </w:pPr>
      <w:r>
        <w:t xml:space="preserve"> </w:t>
      </w:r>
      <w:r w:rsidR="00B5779B" w:rsidRPr="00B5779B">
        <w:t>The S. Southeast area includes</w:t>
      </w:r>
      <w:r w:rsidR="004E1455">
        <w:t xml:space="preserve"> southern</w:t>
      </w:r>
      <w:r w:rsidR="00B5779B" w:rsidRPr="00B5779B">
        <w:t xml:space="preserve"> Districts 101</w:t>
      </w:r>
      <w:r w:rsidR="004E1455">
        <w:t>–</w:t>
      </w:r>
      <w:r w:rsidR="00B5779B" w:rsidRPr="00B5779B">
        <w:t>108, 150</w:t>
      </w:r>
      <w:r w:rsidR="004E1455">
        <w:t>,</w:t>
      </w:r>
      <w:r w:rsidR="00B5779B" w:rsidRPr="00B5779B">
        <w:t xml:space="preserve"> and 152 while Yakutat includes Districts 181</w:t>
      </w:r>
      <w:r w:rsidR="004E1455">
        <w:t>–</w:t>
      </w:r>
      <w:r w:rsidR="00B5779B" w:rsidRPr="00B5779B">
        <w:t>191.</w:t>
      </w:r>
    </w:p>
    <w:p w:rsidR="00DA4071" w:rsidRDefault="00C531E2" w:rsidP="00FE15DD">
      <w:pPr>
        <w:jc w:val="center"/>
      </w:pPr>
      <w:r w:rsidRPr="00C531E2">
        <w:rPr>
          <w:noProof/>
        </w:rPr>
        <w:drawing>
          <wp:inline distT="0" distB="0" distL="0" distR="0" wp14:anchorId="58AA8225" wp14:editId="204FB89C">
            <wp:extent cx="5959864" cy="3648973"/>
            <wp:effectExtent l="19050" t="19050" r="222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59865" cy="3648974"/>
                    </a:xfrm>
                    <a:prstGeom prst="rect">
                      <a:avLst/>
                    </a:prstGeom>
                    <a:noFill/>
                    <a:ln w="6350">
                      <a:solidFill>
                        <a:schemeClr val="tx1"/>
                      </a:solidFill>
                    </a:ln>
                  </pic:spPr>
                </pic:pic>
              </a:graphicData>
            </a:graphic>
          </wp:inline>
        </w:drawing>
      </w:r>
    </w:p>
    <w:p w:rsidR="00FE15DD" w:rsidRPr="00DA4071" w:rsidRDefault="00FE15DD" w:rsidP="00FE15DD">
      <w:pPr>
        <w:pStyle w:val="Caption"/>
        <w:rPr>
          <w:specVanish/>
        </w:rPr>
      </w:pPr>
      <w:bookmarkStart w:id="243" w:name="_Toc487202769"/>
      <w:r>
        <w:t xml:space="preserve">Figure </w:t>
      </w:r>
      <w:fldSimple w:instr=" SEQ Figure \* ARABIC ">
        <w:r w:rsidR="009C1768">
          <w:rPr>
            <w:noProof/>
          </w:rPr>
          <w:t>10</w:t>
        </w:r>
      </w:fldSimple>
      <w:r>
        <w:t>.–</w:t>
      </w:r>
      <w:r w:rsidRPr="00974A82">
        <w:t xml:space="preserve">Average weekly proportion of the total annual </w:t>
      </w:r>
      <w:r>
        <w:t xml:space="preserve">commercial </w:t>
      </w:r>
      <w:r w:rsidRPr="00974A82">
        <w:t xml:space="preserve">troll </w:t>
      </w:r>
      <w:del w:id="244" w:author="jb" w:date="2017-08-17T09:57:00Z">
        <w:r w:rsidRPr="00974A82" w:rsidDel="00460AEF">
          <w:delText xml:space="preserve">catch </w:delText>
        </w:r>
      </w:del>
      <w:ins w:id="245" w:author="jb" w:date="2017-08-17T09:57:00Z">
        <w:r w:rsidR="00460AEF">
          <w:t>harvest</w:t>
        </w:r>
        <w:r w:rsidR="00460AEF" w:rsidRPr="00974A82">
          <w:t xml:space="preserve"> </w:t>
        </w:r>
      </w:ins>
      <w:r w:rsidRPr="00974A82">
        <w:t xml:space="preserve">of Berners River and Auke Creek </w:t>
      </w:r>
      <w:r>
        <w:t>c</w:t>
      </w:r>
      <w:r w:rsidRPr="00974A82">
        <w:t>oho salmon, and the aggregate of all coho salmon stocks, in northern Southeast Alaska, 1990-2014.</w:t>
      </w:r>
      <w:bookmarkEnd w:id="243"/>
    </w:p>
    <w:p w:rsidR="00DA4071" w:rsidRDefault="00C74220" w:rsidP="00FE15DD">
      <w:pPr>
        <w:jc w:val="center"/>
      </w:pPr>
      <w:r w:rsidRPr="00C74220">
        <w:rPr>
          <w:noProof/>
        </w:rPr>
        <w:lastRenderedPageBreak/>
        <w:drawing>
          <wp:inline distT="0" distB="0" distL="0" distR="0" wp14:anchorId="2D69F31E" wp14:editId="54A09373">
            <wp:extent cx="5641676" cy="2727157"/>
            <wp:effectExtent l="19050" t="19050" r="16510"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56170" cy="2734163"/>
                    </a:xfrm>
                    <a:prstGeom prst="rect">
                      <a:avLst/>
                    </a:prstGeom>
                    <a:noFill/>
                    <a:ln w="6350">
                      <a:solidFill>
                        <a:schemeClr val="tx1"/>
                      </a:solidFill>
                    </a:ln>
                  </pic:spPr>
                </pic:pic>
              </a:graphicData>
            </a:graphic>
          </wp:inline>
        </w:drawing>
      </w:r>
    </w:p>
    <w:p w:rsidR="00B3005F" w:rsidRPr="00B3005F" w:rsidRDefault="00974A82" w:rsidP="00144A4B">
      <w:pPr>
        <w:pStyle w:val="Caption"/>
        <w:rPr>
          <w:vanish/>
          <w:specVanish/>
        </w:rPr>
      </w:pPr>
      <w:bookmarkStart w:id="246" w:name="_Toc487202770"/>
      <w:r>
        <w:t xml:space="preserve">Figure </w:t>
      </w:r>
      <w:fldSimple w:instr=" SEQ Figure \* ARABIC ">
        <w:r w:rsidR="009C1768">
          <w:rPr>
            <w:noProof/>
          </w:rPr>
          <w:t>11</w:t>
        </w:r>
      </w:fldSimple>
      <w:r>
        <w:t>.–</w:t>
      </w:r>
      <w:r w:rsidRPr="002F0658">
        <w:t>Implied efficiency of survey counts in accounting for the total coho salmon escapement to the Berners River based on the assumption of an equal troll fishery exploitation rate for the Berne</w:t>
      </w:r>
      <w:r w:rsidR="00A513C5">
        <w:t>rs River and Auke Creek stocks.</w:t>
      </w:r>
      <w:bookmarkEnd w:id="246"/>
      <w:r w:rsidR="00144A4B">
        <w:t xml:space="preserve"> </w:t>
      </w:r>
    </w:p>
    <w:p w:rsidR="00974A82" w:rsidRPr="00144A4B" w:rsidRDefault="00974A82" w:rsidP="00144A4B">
      <w:pPr>
        <w:pStyle w:val="Caption"/>
        <w:rPr>
          <w:vanish/>
          <w:specVanish/>
        </w:rPr>
      </w:pPr>
      <w:r w:rsidRPr="002F0658">
        <w:t xml:space="preserve">Average implied efficiency </w:t>
      </w:r>
      <w:r w:rsidRPr="002F0658">
        <w:rPr>
          <w:position w:val="-10"/>
        </w:rPr>
        <w:object w:dxaOrig="560" w:dyaOrig="380">
          <v:shape id="_x0000_i1064" type="#_x0000_t75" style="width:25.15pt;height:17.65pt" o:ole="">
            <v:imagedata r:id="rId79" o:title=""/>
          </v:shape>
          <o:OLEObject Type="Embed" ProgID="Equation.3" ShapeID="_x0000_i1064" DrawAspect="Content" ObjectID="_1565006282" r:id="rId113"/>
        </w:object>
      </w:r>
      <w:r w:rsidRPr="002F0658">
        <w:t>is shown for 1989–2014.</w:t>
      </w:r>
    </w:p>
    <w:p w:rsidR="00B3005F" w:rsidRDefault="00974A82" w:rsidP="00D47CC3">
      <w:pPr>
        <w:pStyle w:val="Heading2"/>
      </w:pPr>
      <w:r>
        <w:t xml:space="preserve"> </w:t>
      </w:r>
    </w:p>
    <w:p w:rsidR="002F0658" w:rsidRPr="002F0658" w:rsidRDefault="00125D13" w:rsidP="002F0658">
      <w:pPr>
        <w:jc w:val="center"/>
      </w:pPr>
      <w:r w:rsidRPr="00125D13">
        <w:rPr>
          <w:noProof/>
        </w:rPr>
        <w:drawing>
          <wp:inline distT="0" distB="0" distL="0" distR="0" wp14:anchorId="2F457C8B" wp14:editId="17C7AB34">
            <wp:extent cx="5371970" cy="3856007"/>
            <wp:effectExtent l="19050" t="19050" r="1968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81249" cy="3862668"/>
                    </a:xfrm>
                    <a:prstGeom prst="rect">
                      <a:avLst/>
                    </a:prstGeom>
                    <a:noFill/>
                    <a:ln w="6350">
                      <a:solidFill>
                        <a:schemeClr val="tx1"/>
                      </a:solidFill>
                    </a:ln>
                  </pic:spPr>
                </pic:pic>
              </a:graphicData>
            </a:graphic>
          </wp:inline>
        </w:drawing>
      </w:r>
    </w:p>
    <w:p w:rsidR="00CC399C" w:rsidRPr="00CC399C" w:rsidRDefault="00B3005F" w:rsidP="00B3005F">
      <w:pPr>
        <w:pStyle w:val="Caption"/>
        <w:rPr>
          <w:vanish/>
          <w:specVanish/>
        </w:rPr>
      </w:pPr>
      <w:bookmarkStart w:id="247" w:name="_Toc487202771"/>
      <w:r>
        <w:t xml:space="preserve">Figure </w:t>
      </w:r>
      <w:fldSimple w:instr=" SEQ Figure \* ARABIC ">
        <w:r w:rsidR="009C1768">
          <w:rPr>
            <w:noProof/>
          </w:rPr>
          <w:t>12</w:t>
        </w:r>
      </w:fldSimple>
      <w:r>
        <w:t>.–</w:t>
      </w:r>
      <w:r w:rsidRPr="00B3005F">
        <w:t xml:space="preserve">Estimated </w:t>
      </w:r>
      <w:del w:id="248" w:author="jb" w:date="2017-08-17T09:58:00Z">
        <w:r w:rsidRPr="00B3005F" w:rsidDel="00460AEF">
          <w:delText xml:space="preserve">catch </w:delText>
        </w:r>
      </w:del>
      <w:ins w:id="249" w:author="jb" w:date="2017-08-17T09:58:00Z">
        <w:r w:rsidR="00460AEF">
          <w:t>harvest</w:t>
        </w:r>
        <w:r w:rsidR="00460AEF" w:rsidRPr="00B3005F">
          <w:t xml:space="preserve"> </w:t>
        </w:r>
      </w:ins>
      <w:r w:rsidRPr="00B3005F">
        <w:t>by fishery and escapement for the adult coho salmon return to the Berners River, 1974–2014</w:t>
      </w:r>
      <w:r w:rsidR="00FE15DD">
        <w:t>,</w:t>
      </w:r>
      <w:r w:rsidRPr="00B3005F">
        <w:t xml:space="preserve"> based on the unexpanded peak escapement survey count and biological escapement goal bounds from Clark et al. (1994).</w:t>
      </w:r>
      <w:bookmarkEnd w:id="247"/>
    </w:p>
    <w:p w:rsidR="00B3005F" w:rsidRPr="00B3005F" w:rsidRDefault="00CC399C" w:rsidP="00B3005F">
      <w:pPr>
        <w:pStyle w:val="Caption"/>
      </w:pPr>
      <w:r>
        <w:t xml:space="preserve"> </w:t>
      </w:r>
      <w:r w:rsidR="00B3005F" w:rsidRPr="00B3005F">
        <w:t xml:space="preserve">Other fisheries include </w:t>
      </w:r>
      <w:r w:rsidR="00FE15DD">
        <w:t xml:space="preserve">commercial </w:t>
      </w:r>
      <w:r w:rsidR="00B3005F" w:rsidRPr="00B3005F">
        <w:t xml:space="preserve">purse seine and marine sport fisheries and </w:t>
      </w:r>
      <w:r w:rsidR="00FE15DD">
        <w:t xml:space="preserve">commercial </w:t>
      </w:r>
      <w:r w:rsidR="00627ABA">
        <w:t xml:space="preserve">drift </w:t>
      </w:r>
      <w:r w:rsidR="00B3005F" w:rsidRPr="00B3005F">
        <w:t>gillnet fisheries conducted outside of Lynn Canal (District 115). In 1984, an escapement survey was conducted but harvest was not estimated</w:t>
      </w:r>
      <w:r w:rsidR="00FE15DD">
        <w:t>.</w:t>
      </w:r>
    </w:p>
    <w:p w:rsidR="00B3005F" w:rsidRDefault="002F0658" w:rsidP="00FE15DD">
      <w:pPr>
        <w:rPr>
          <w:noProof/>
        </w:rPr>
      </w:pPr>
      <w:r w:rsidRPr="002F0658">
        <w:lastRenderedPageBreak/>
        <w:t xml:space="preserve">Average fall chum </w:t>
      </w:r>
      <w:r w:rsidR="00517F30">
        <w:t xml:space="preserve">salmon </w:t>
      </w:r>
      <w:r w:rsidRPr="002F0658">
        <w:t xml:space="preserve">CPUE recovered by 30% during the most recent 10-year period (2005–2014) but remained far below </w:t>
      </w:r>
      <w:r w:rsidR="00F42EA4">
        <w:t xml:space="preserve">the </w:t>
      </w:r>
      <w:r w:rsidRPr="002F0658">
        <w:t xml:space="preserve">average </w:t>
      </w:r>
      <w:r w:rsidR="00F42EA4">
        <w:t>of</w:t>
      </w:r>
      <w:r w:rsidRPr="002F0658">
        <w:t xml:space="preserve"> the 1970s and 1980s. The abrupt decrease in chum salmon abundance and increase in coho salmon, occurred near a climatic transition in the North Pacific </w:t>
      </w:r>
      <w:ins w:id="250" w:author="jb" w:date="2017-08-17T10:05:00Z">
        <w:r w:rsidR="00460AEF">
          <w:t xml:space="preserve">Ocean </w:t>
        </w:r>
      </w:ins>
      <w:r w:rsidRPr="002F0658">
        <w:t xml:space="preserve">that some have referred to as a 1989 “regime shift” (Hare and Mantua 2000), and also coincided with initiation of an enhancement program involving the release of millions of </w:t>
      </w:r>
      <w:ins w:id="251" w:author="jb" w:date="2017-08-17T09:59:00Z">
        <w:r w:rsidR="00460AEF">
          <w:t xml:space="preserve">well </w:t>
        </w:r>
      </w:ins>
      <w:r w:rsidR="00964907">
        <w:t xml:space="preserve">fed </w:t>
      </w:r>
      <w:r w:rsidRPr="002F0658">
        <w:t>summer chum sa</w:t>
      </w:r>
      <w:r w:rsidR="00964907">
        <w:t xml:space="preserve">lmon fry along the western and eastern shores </w:t>
      </w:r>
      <w:r w:rsidRPr="002F0658">
        <w:t xml:space="preserve">of lower Lynn Canal at </w:t>
      </w:r>
      <w:r w:rsidR="00964907">
        <w:t>Boat Harbor and Amalga Harbor beginning in 1988</w:t>
      </w:r>
      <w:r w:rsidR="00347657">
        <w:t xml:space="preserve">. Management </w:t>
      </w:r>
      <w:del w:id="252" w:author="jb" w:date="2017-08-17T10:20:00Z">
        <w:r w:rsidR="00347657" w:rsidDel="00D65675">
          <w:delText xml:space="preserve">of </w:delText>
        </w:r>
      </w:del>
      <w:ins w:id="253" w:author="jb" w:date="2017-08-17T10:20:00Z">
        <w:r w:rsidR="00D65675">
          <w:t xml:space="preserve">in </w:t>
        </w:r>
      </w:ins>
      <w:r w:rsidR="00347657">
        <w:t>the f</w:t>
      </w:r>
      <w:r w:rsidR="00040E41">
        <w:t xml:space="preserve">all </w:t>
      </w:r>
      <w:ins w:id="254" w:author="jb" w:date="2017-08-17T10:20:00Z">
        <w:r w:rsidR="00D65675">
          <w:t xml:space="preserve">of the Lynn Canal </w:t>
        </w:r>
      </w:ins>
      <w:r w:rsidR="00040E41">
        <w:t>d</w:t>
      </w:r>
      <w:r w:rsidRPr="002F0658">
        <w:t>rift gillnet fishery shifted abruptly from an emphasis on harvesting chum salmon (while affording some protection for coho salmon) prior to 1989 to exploiting abundant coho salmon returns (while protecting Chilkat River fall</w:t>
      </w:r>
      <w:r w:rsidR="00964907">
        <w:t xml:space="preserve"> chum salmon) from 1990 through </w:t>
      </w:r>
      <w:r w:rsidRPr="002F0658">
        <w:t xml:space="preserve">2004. Coho salmon returns decreased beginning in 2005 while chum salmon CPUE showed limited recovery during 2005–2013, before </w:t>
      </w:r>
      <w:r w:rsidR="00F42EA4">
        <w:t xml:space="preserve">it </w:t>
      </w:r>
      <w:r w:rsidRPr="002F0658">
        <w:t>decreas</w:t>
      </w:r>
      <w:r w:rsidR="00F42EA4">
        <w:t>ed</w:t>
      </w:r>
      <w:r w:rsidRPr="002F0658">
        <w:t xml:space="preserve"> abruptly in 2014</w:t>
      </w:r>
      <w:r w:rsidR="00040E41">
        <w:t xml:space="preserve"> (Figure 13)</w:t>
      </w:r>
      <w:r w:rsidRPr="002F0658">
        <w:t>.</w:t>
      </w:r>
    </w:p>
    <w:p w:rsidR="002F0658" w:rsidRDefault="002F0658" w:rsidP="002F0658">
      <w:pPr>
        <w:rPr>
          <w:sz w:val="22"/>
          <w:szCs w:val="22"/>
        </w:rPr>
      </w:pPr>
      <w:r w:rsidRPr="002F0658">
        <w:rPr>
          <w:noProof/>
        </w:rPr>
        <w:drawing>
          <wp:inline distT="0" distB="0" distL="0" distR="0" wp14:anchorId="61FFA109" wp14:editId="26D1CA7C">
            <wp:extent cx="5709036" cy="4181036"/>
            <wp:effectExtent l="19050" t="19050" r="25400" b="1016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1480" cy="4190150"/>
                    </a:xfrm>
                    <a:prstGeom prst="rect">
                      <a:avLst/>
                    </a:prstGeom>
                    <a:noFill/>
                    <a:ln w="6350">
                      <a:solidFill>
                        <a:schemeClr val="tx1"/>
                      </a:solidFill>
                    </a:ln>
                  </pic:spPr>
                </pic:pic>
              </a:graphicData>
            </a:graphic>
          </wp:inline>
        </w:drawing>
      </w:r>
    </w:p>
    <w:p w:rsidR="00B3005F" w:rsidRDefault="00B3005F" w:rsidP="00F42EA4">
      <w:pPr>
        <w:pStyle w:val="Caption"/>
      </w:pPr>
      <w:bookmarkStart w:id="255" w:name="_Toc487202772"/>
      <w:r>
        <w:t xml:space="preserve">Figure </w:t>
      </w:r>
      <w:fldSimple w:instr=" SEQ Figure \* ARABIC ">
        <w:r w:rsidR="009C1768">
          <w:rPr>
            <w:noProof/>
          </w:rPr>
          <w:t>13</w:t>
        </w:r>
      </w:fldSimple>
      <w:r>
        <w:t>.–</w:t>
      </w:r>
      <w:r w:rsidRPr="00B3005F">
        <w:t xml:space="preserve">Estimated number of coho salmon returning to the </w:t>
      </w:r>
      <w:proofErr w:type="spellStart"/>
      <w:r w:rsidRPr="00B3005F">
        <w:t>Bernerrs</w:t>
      </w:r>
      <w:proofErr w:type="spellEnd"/>
      <w:r w:rsidRPr="00B3005F">
        <w:t xml:space="preserve"> River based on the unexpanded survey count (1974</w:t>
      </w:r>
      <w:r w:rsidR="00FE15DD">
        <w:t>–</w:t>
      </w:r>
      <w:r w:rsidRPr="00B3005F">
        <w:t>2014) and the expanded survey count (1989</w:t>
      </w:r>
      <w:r w:rsidR="00FE15DD">
        <w:t>–</w:t>
      </w:r>
      <w:r w:rsidRPr="00B3005F">
        <w:t xml:space="preserve">2014), and the cumulative catch-per-boat-day of chum salmon </w:t>
      </w:r>
      <w:r w:rsidR="00F42EA4">
        <w:t>in</w:t>
      </w:r>
      <w:r w:rsidR="00F42EA4" w:rsidRPr="00B3005F">
        <w:t xml:space="preserve"> </w:t>
      </w:r>
      <w:r w:rsidRPr="00B3005F">
        <w:t>the Lynn Canal</w:t>
      </w:r>
      <w:r w:rsidR="00F42EA4">
        <w:t xml:space="preserve"> </w:t>
      </w:r>
      <w:r w:rsidR="00F42EA4">
        <w:t>commercial</w:t>
      </w:r>
      <w:r w:rsidRPr="00B3005F">
        <w:t xml:space="preserve"> </w:t>
      </w:r>
      <w:r w:rsidRPr="00B3005F">
        <w:t>drift gillnet fishery (1969</w:t>
      </w:r>
      <w:r w:rsidR="00F42EA4">
        <w:t>–</w:t>
      </w:r>
      <w:r w:rsidRPr="00B3005F">
        <w:t>2014).</w:t>
      </w:r>
      <w:bookmarkEnd w:id="255"/>
    </w:p>
    <w:p w:rsidR="006C6B11" w:rsidRDefault="002F0658" w:rsidP="006C6B11">
      <w:pPr>
        <w:pStyle w:val="Heading2"/>
      </w:pPr>
      <w:bookmarkStart w:id="256" w:name="_Toc487200844"/>
      <w:r w:rsidRPr="002F0658">
        <w:t>Total Return Estimates Based on Expanded Escapement Counts</w:t>
      </w:r>
      <w:bookmarkEnd w:id="256"/>
    </w:p>
    <w:p w:rsidR="002F0658" w:rsidRPr="002F0658" w:rsidRDefault="002F0658" w:rsidP="006C6B11">
      <w:r w:rsidRPr="002F0658">
        <w:t xml:space="preserve">Total return estimates based on the </w:t>
      </w:r>
      <w:r w:rsidR="00040E41">
        <w:t xml:space="preserve">expanded </w:t>
      </w:r>
      <w:r w:rsidRPr="002F0658">
        <w:t>survey count are available beginning in 1989 (</w:t>
      </w:r>
      <w:r w:rsidR="00DC719B">
        <w:rPr>
          <w:color w:val="000000" w:themeColor="text1"/>
        </w:rPr>
        <w:t>Figur</w:t>
      </w:r>
      <w:r w:rsidR="00040E41">
        <w:rPr>
          <w:color w:val="000000" w:themeColor="text1"/>
        </w:rPr>
        <w:t>e 14</w:t>
      </w:r>
      <w:r w:rsidRPr="002F0658">
        <w:rPr>
          <w:color w:val="000000" w:themeColor="text1"/>
        </w:rPr>
        <w:t xml:space="preserve">). </w:t>
      </w:r>
      <w:r w:rsidRPr="002F0658">
        <w:t>During 1989–2014, the estimated total adult coho salmon return to the Berners</w:t>
      </w:r>
      <w:r w:rsidR="00025CA1">
        <w:t xml:space="preserve"> River</w:t>
      </w:r>
      <w:r w:rsidRPr="002F0658">
        <w:t xml:space="preserve"> (including </w:t>
      </w:r>
      <w:del w:id="257" w:author="jb" w:date="2017-08-17T10:22:00Z">
        <w:r w:rsidRPr="002F0658" w:rsidDel="00D65675">
          <w:delText xml:space="preserve">catch </w:delText>
        </w:r>
      </w:del>
      <w:ins w:id="258" w:author="jb" w:date="2017-08-17T10:22:00Z">
        <w:r w:rsidR="00D65675">
          <w:t>harvest</w:t>
        </w:r>
        <w:r w:rsidR="00D65675" w:rsidRPr="002F0658">
          <w:t xml:space="preserve"> </w:t>
        </w:r>
      </w:ins>
      <w:r w:rsidRPr="002F0658">
        <w:t xml:space="preserve">and expanded survey count) averaged 29,310 fish and ranged from 9,666 fish in 2007 to 77,209 fish in 1994 </w:t>
      </w:r>
      <w:r w:rsidR="00DC719B">
        <w:rPr>
          <w:color w:val="000000" w:themeColor="text1"/>
        </w:rPr>
        <w:t>(</w:t>
      </w:r>
      <w:r w:rsidR="0054514A">
        <w:rPr>
          <w:color w:val="000000" w:themeColor="text1"/>
        </w:rPr>
        <w:t xml:space="preserve">Appendices </w:t>
      </w:r>
      <w:r w:rsidR="00DC719B">
        <w:rPr>
          <w:color w:val="000000" w:themeColor="text1"/>
        </w:rPr>
        <w:t>A6 and D3</w:t>
      </w:r>
      <w:r w:rsidRPr="002F0658">
        <w:rPr>
          <w:color w:val="000000" w:themeColor="text1"/>
        </w:rPr>
        <w:t xml:space="preserve">). Run </w:t>
      </w:r>
      <w:r w:rsidRPr="002F0658">
        <w:t xml:space="preserve">estimates peaked </w:t>
      </w:r>
      <w:r w:rsidR="00FC3FC5">
        <w:t xml:space="preserve">at an </w:t>
      </w:r>
      <w:r w:rsidR="00FC3FC5">
        <w:lastRenderedPageBreak/>
        <w:t xml:space="preserve">average of 38,225 fish </w:t>
      </w:r>
      <w:r w:rsidRPr="002F0658">
        <w:t>in</w:t>
      </w:r>
      <w:r w:rsidR="00FC3FC5">
        <w:t xml:space="preserve"> 1990–2004, before decreasing by 60%</w:t>
      </w:r>
      <w:r w:rsidRPr="002F0658">
        <w:t xml:space="preserve"> during a period of lower retur</w:t>
      </w:r>
      <w:r w:rsidR="00FC3FC5">
        <w:t xml:space="preserve">ns averaging 15,193 fish from 2005 through </w:t>
      </w:r>
      <w:r w:rsidRPr="002F0658">
        <w:t xml:space="preserve">2013. </w:t>
      </w:r>
      <w:r w:rsidR="00DC719B" w:rsidRPr="002F0658">
        <w:t>The 2014</w:t>
      </w:r>
      <w:r w:rsidR="00040E41">
        <w:t>,</w:t>
      </w:r>
      <w:r w:rsidR="00DC719B" w:rsidRPr="002F0658">
        <w:t xml:space="preserve"> return estimated at 30,382 fish</w:t>
      </w:r>
      <w:r w:rsidR="00040E41">
        <w:t>,</w:t>
      </w:r>
      <w:r w:rsidR="00DC719B" w:rsidRPr="002F0658">
        <w:t xml:space="preserve"> represented a marked improvement from the recent period of poor returns.</w:t>
      </w:r>
    </w:p>
    <w:p w:rsidR="002F0658" w:rsidRPr="002F0658" w:rsidRDefault="00125D13" w:rsidP="002F0658">
      <w:pPr>
        <w:jc w:val="center"/>
      </w:pPr>
      <w:r w:rsidRPr="00125D13">
        <w:rPr>
          <w:noProof/>
        </w:rPr>
        <w:drawing>
          <wp:inline distT="0" distB="0" distL="0" distR="0" wp14:anchorId="5951C652" wp14:editId="3132185F">
            <wp:extent cx="5943600" cy="4266323"/>
            <wp:effectExtent l="19050" t="19050" r="1905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266323"/>
                    </a:xfrm>
                    <a:prstGeom prst="rect">
                      <a:avLst/>
                    </a:prstGeom>
                    <a:noFill/>
                    <a:ln w="6350">
                      <a:solidFill>
                        <a:schemeClr val="tx1"/>
                      </a:solidFill>
                    </a:ln>
                  </pic:spPr>
                </pic:pic>
              </a:graphicData>
            </a:graphic>
          </wp:inline>
        </w:drawing>
      </w:r>
    </w:p>
    <w:p w:rsidR="00CC399C" w:rsidRPr="00162E44" w:rsidRDefault="00B81F38" w:rsidP="00B81F38">
      <w:pPr>
        <w:pStyle w:val="Caption"/>
        <w:rPr>
          <w:vanish/>
          <w:specVanish/>
        </w:rPr>
      </w:pPr>
      <w:bookmarkStart w:id="259" w:name="_Toc487202773"/>
      <w:r>
        <w:t xml:space="preserve">Figure </w:t>
      </w:r>
      <w:fldSimple w:instr=" SEQ Figure \* ARABIC ">
        <w:r w:rsidR="009C1768">
          <w:rPr>
            <w:noProof/>
          </w:rPr>
          <w:t>14</w:t>
        </w:r>
      </w:fldSimple>
      <w:r>
        <w:t>.–</w:t>
      </w:r>
      <w:r w:rsidRPr="00B81F38">
        <w:t xml:space="preserve">Estimated </w:t>
      </w:r>
      <w:del w:id="260" w:author="jb" w:date="2017-08-17T10:22:00Z">
        <w:r w:rsidRPr="00B81F38" w:rsidDel="00D65675">
          <w:delText xml:space="preserve">catch </w:delText>
        </w:r>
      </w:del>
      <w:ins w:id="261" w:author="jb" w:date="2017-08-17T10:22:00Z">
        <w:r w:rsidR="00D65675">
          <w:t>harvest</w:t>
        </w:r>
        <w:r w:rsidR="00D65675" w:rsidRPr="00B81F38">
          <w:t xml:space="preserve"> </w:t>
        </w:r>
      </w:ins>
      <w:r w:rsidRPr="00B81F38">
        <w:t xml:space="preserve">by fishery and escapement for the adult coho salmon return to the Berners </w:t>
      </w:r>
      <w:r w:rsidRPr="00162E44">
        <w:t xml:space="preserve">River, 1990–2014.  Other fisheries include </w:t>
      </w:r>
      <w:r w:rsidR="006C6B11" w:rsidRPr="00162E44">
        <w:t xml:space="preserve">commercial </w:t>
      </w:r>
      <w:r w:rsidRPr="00162E44">
        <w:t>purse seine</w:t>
      </w:r>
      <w:r w:rsidR="00627ABA" w:rsidRPr="00162E44">
        <w:t>,</w:t>
      </w:r>
      <w:r w:rsidRPr="00162E44">
        <w:t xml:space="preserve"> marine sport</w:t>
      </w:r>
      <w:r w:rsidR="00627ABA" w:rsidRPr="00162E44">
        <w:t>,</w:t>
      </w:r>
      <w:r w:rsidRPr="00162E44">
        <w:t xml:space="preserve"> and </w:t>
      </w:r>
      <w:r w:rsidR="006C6B11" w:rsidRPr="00162E44">
        <w:t xml:space="preserve">commercial </w:t>
      </w:r>
      <w:r w:rsidR="00627ABA" w:rsidRPr="00162E44">
        <w:t xml:space="preserve">drift </w:t>
      </w:r>
      <w:r w:rsidRPr="00162E44">
        <w:t>gillnet fisheries conducted outside</w:t>
      </w:r>
      <w:r w:rsidR="00CC399C" w:rsidRPr="00162E44">
        <w:t xml:space="preserve"> of Lynn Canal (District 115).</w:t>
      </w:r>
      <w:bookmarkEnd w:id="259"/>
    </w:p>
    <w:p w:rsidR="00B81F38" w:rsidRDefault="00CC399C" w:rsidP="00B81F38">
      <w:pPr>
        <w:pStyle w:val="Caption"/>
      </w:pPr>
      <w:r w:rsidRPr="00162E44">
        <w:t xml:space="preserve"> </w:t>
      </w:r>
      <w:r w:rsidR="00B81F38" w:rsidRPr="00162E44">
        <w:t>Depicted escapement and biological escapement</w:t>
      </w:r>
      <w:r w:rsidR="00B81F38" w:rsidRPr="00B84A72">
        <w:t xml:space="preserve"> goal bounds are based on the survey count goal (Clark et al. 1994) multiplied by 1.2412.</w:t>
      </w:r>
      <w:r w:rsidR="00B84A72">
        <w:t xml:space="preserve"> </w:t>
      </w:r>
    </w:p>
    <w:p w:rsidR="008430CB" w:rsidRDefault="008430CB" w:rsidP="008430CB">
      <w:pPr>
        <w:pStyle w:val="Heading2"/>
      </w:pPr>
      <w:bookmarkStart w:id="262" w:name="_Toc487200845"/>
      <w:r>
        <w:t>Exploitation rates</w:t>
      </w:r>
      <w:bookmarkEnd w:id="262"/>
    </w:p>
    <w:p w:rsidR="00FC3FC5" w:rsidDel="0015340B" w:rsidRDefault="00FC3FC5" w:rsidP="0015340B">
      <w:pPr>
        <w:rPr>
          <w:del w:id="263" w:author="jb" w:date="2017-08-17T14:06:00Z"/>
        </w:rPr>
      </w:pPr>
      <w:r>
        <w:t xml:space="preserve">The total </w:t>
      </w:r>
      <w:r w:rsidR="00E90BD6">
        <w:t>all-fishery exploitation rate</w:t>
      </w:r>
      <w:r>
        <w:t xml:space="preserve"> averaged 54.6% (range 29.6–79.5%)</w:t>
      </w:r>
      <w:r w:rsidRPr="00350B53">
        <w:t xml:space="preserve"> </w:t>
      </w:r>
      <w:r w:rsidR="00E90BD6">
        <w:t>for coho salmon returning</w:t>
      </w:r>
      <w:r>
        <w:t xml:space="preserve"> to the Berners R</w:t>
      </w:r>
      <w:r w:rsidR="00040E41">
        <w:t>iver during 1989–2014 (Figure 15</w:t>
      </w:r>
      <w:r>
        <w:t xml:space="preserve">; </w:t>
      </w:r>
      <w:r w:rsidR="0054514A">
        <w:t xml:space="preserve">Appendices </w:t>
      </w:r>
      <w:r>
        <w:t xml:space="preserve">A7 and D4). </w:t>
      </w:r>
      <w:r w:rsidRPr="002F0658">
        <w:t>The average total exploitation rate on the population decrease</w:t>
      </w:r>
      <w:r>
        <w:t>d mar</w:t>
      </w:r>
      <w:r w:rsidR="00F65699">
        <w:t xml:space="preserve">kedly between </w:t>
      </w:r>
      <w:r>
        <w:t>1989</w:t>
      </w:r>
      <w:del w:id="264" w:author="jb" w:date="2017-08-17T10:46:00Z">
        <w:r w:rsidDel="00B84A72">
          <w:delText>–</w:delText>
        </w:r>
      </w:del>
      <w:ins w:id="265" w:author="jb" w:date="2017-08-17T10:46:00Z">
        <w:r w:rsidR="00B84A72">
          <w:t xml:space="preserve"> and </w:t>
        </w:r>
      </w:ins>
      <w:r>
        <w:t>1999 (62.9%) and 2000–2014 (48.6</w:t>
      </w:r>
      <w:r w:rsidRPr="002F0658">
        <w:t xml:space="preserve">%), while the average distribution of harvest between troll and </w:t>
      </w:r>
      <w:r w:rsidR="00627ABA">
        <w:t xml:space="preserve">drift </w:t>
      </w:r>
      <w:r w:rsidRPr="002F0658">
        <w:t>gillnet fisheries remained relatively stable at 53–55% troll</w:t>
      </w:r>
      <w:r w:rsidR="00AC76EA">
        <w:t xml:space="preserve"> to 45–47% </w:t>
      </w:r>
      <w:r w:rsidR="00627ABA">
        <w:t xml:space="preserve">drift </w:t>
      </w:r>
      <w:r w:rsidR="00AC76EA">
        <w:t>gillnet</w:t>
      </w:r>
      <w:commentRangeStart w:id="266"/>
      <w:r w:rsidR="00AC76EA">
        <w:t xml:space="preserve">. </w:t>
      </w:r>
      <w:ins w:id="267" w:author="jb" w:date="2017-08-17T15:52:00Z">
        <w:r w:rsidR="00CD51AF" w:rsidRPr="00CD51AF">
          <w:t xml:space="preserve">Although </w:t>
        </w:r>
      </w:ins>
      <w:commentRangeEnd w:id="266"/>
      <w:r w:rsidR="00AA4584">
        <w:rPr>
          <w:rStyle w:val="CommentReference"/>
        </w:rPr>
        <w:commentReference w:id="266"/>
      </w:r>
      <w:ins w:id="268" w:author="jb" w:date="2017-08-17T15:52:00Z">
        <w:r w:rsidR="00CD51AF" w:rsidRPr="00CD51AF">
          <w:t>the all-fishery exploitation rate was generally high in the 1990s, the decade average of 63% was influenced by extensive troll and drift gillnet fishery restrictions in 1997 aimed primarily at conserving a weak Taku River coho salmon return. The combined restrictions resulted in a 1997 exploitation rate of only 29.6%</w:t>
        </w:r>
      </w:ins>
      <w:ins w:id="269" w:author="jb" w:date="2017-08-17T15:53:00Z">
        <w:r w:rsidR="00CD51AF">
          <w:t xml:space="preserve">. </w:t>
        </w:r>
      </w:ins>
      <w:r w:rsidR="00AC76EA">
        <w:t xml:space="preserve">Under </w:t>
      </w:r>
      <w:r w:rsidRPr="002F0658">
        <w:t xml:space="preserve">recent </w:t>
      </w:r>
      <w:r w:rsidR="00AC76EA">
        <w:t xml:space="preserve">lower </w:t>
      </w:r>
      <w:r w:rsidRPr="002F0658">
        <w:t xml:space="preserve">exploitation rates, the escapement goal </w:t>
      </w:r>
      <w:r w:rsidR="00040E41">
        <w:t xml:space="preserve">(Clark et al. 1994) </w:t>
      </w:r>
      <w:r w:rsidRPr="002F0658">
        <w:t>was achieved throughout the 2005–2013 period of decreased returns, with the exception of 2007.</w:t>
      </w:r>
    </w:p>
    <w:p w:rsidR="008430CB" w:rsidRDefault="00AC76EA">
      <w:pPr>
        <w:pPrChange w:id="270" w:author="jb" w:date="2017-08-17T14:06:00Z">
          <w:pPr>
            <w:tabs>
              <w:tab w:val="left" w:pos="1440"/>
            </w:tabs>
          </w:pPr>
        </w:pPrChange>
      </w:pPr>
      <w:commentRangeStart w:id="271"/>
      <w:del w:id="272" w:author="jb" w:date="2017-08-17T14:06:00Z">
        <w:r w:rsidRPr="002F0658" w:rsidDel="0015340B">
          <w:lastRenderedPageBreak/>
          <w:delText xml:space="preserve">The primary </w:delText>
        </w:r>
      </w:del>
      <w:commentRangeEnd w:id="271"/>
      <w:r w:rsidR="00AA4584">
        <w:rPr>
          <w:rStyle w:val="CommentReference"/>
        </w:rPr>
        <w:commentReference w:id="271"/>
      </w:r>
      <w:del w:id="273" w:author="jb" w:date="2017-08-17T14:06:00Z">
        <w:r w:rsidRPr="002F0658" w:rsidDel="0015340B">
          <w:delText xml:space="preserve">fisheries that exploit the Berners River population are the </w:delText>
        </w:r>
        <w:r w:rsidR="00BB055E" w:rsidDel="0015340B">
          <w:delText xml:space="preserve">commercial </w:delText>
        </w:r>
        <w:r w:rsidRPr="002F0658" w:rsidDel="0015340B">
          <w:delText xml:space="preserve">troll fishery and the </w:delText>
        </w:r>
        <w:r w:rsidR="00BB055E" w:rsidDel="0015340B">
          <w:delText xml:space="preserve">commercial </w:delText>
        </w:r>
        <w:r w:rsidRPr="002F0658" w:rsidDel="0015340B">
          <w:delText>drift gillnet fishery</w:delText>
        </w:r>
      </w:del>
      <w:del w:id="274" w:author="jb" w:date="2017-08-17T10:50:00Z">
        <w:r w:rsidRPr="002F0658" w:rsidDel="00B84A72">
          <w:delText xml:space="preserve"> in</w:delText>
        </w:r>
      </w:del>
      <w:del w:id="275" w:author="jb" w:date="2017-08-17T10:49:00Z">
        <w:r w:rsidRPr="002F0658" w:rsidDel="00B84A72">
          <w:delText xml:space="preserve"> Lynn Canal (District 115)</w:delText>
        </w:r>
      </w:del>
      <w:del w:id="276" w:author="jb" w:date="2017-08-17T14:06:00Z">
        <w:r w:rsidDel="0015340B">
          <w:delText xml:space="preserve">. </w:delText>
        </w:r>
      </w:del>
      <w:r w:rsidR="008430CB">
        <w:t xml:space="preserve">Over the entire 26-year period, the troll fishery accounted the highest average exploitation rate (28.7%; range 13.9–49.1%), followed closely by the Lynn Canal drift gillnet fishery (23.4%; range 6.3–49.0%), while the combined exploitation rate by other fisheries averaged only 2.6% (range 0.5–4.9%) of which </w:t>
      </w:r>
      <w:r w:rsidR="00BB055E">
        <w:t xml:space="preserve">marine </w:t>
      </w:r>
      <w:r w:rsidR="008430CB">
        <w:t xml:space="preserve">sport, </w:t>
      </w:r>
      <w:r w:rsidR="00BB055E">
        <w:t xml:space="preserve">commercial </w:t>
      </w:r>
      <w:r w:rsidR="008430CB">
        <w:t>purse seine</w:t>
      </w:r>
      <w:r w:rsidR="00BB055E">
        <w:t>,</w:t>
      </w:r>
      <w:r w:rsidR="008430CB">
        <w:t xml:space="preserve"> and </w:t>
      </w:r>
      <w:r w:rsidR="00BB055E">
        <w:t xml:space="preserve">commercial </w:t>
      </w:r>
      <w:r w:rsidR="008430CB">
        <w:t>drift gillnet fisheries outside Lynn Canal accounted for an average of 1.2%, 0.7% and 0.7%, respectively</w:t>
      </w:r>
      <w:r w:rsidR="00305B2D">
        <w:t xml:space="preserve"> (</w:t>
      </w:r>
      <w:r w:rsidR="0054514A">
        <w:t xml:space="preserve">Appendices </w:t>
      </w:r>
      <w:r w:rsidR="00305B2D">
        <w:t>A7</w:t>
      </w:r>
      <w:r>
        <w:t xml:space="preserve"> and D4</w:t>
      </w:r>
      <w:r w:rsidR="00305B2D">
        <w:t>)</w:t>
      </w:r>
      <w:r w:rsidR="008430CB">
        <w:t>.</w:t>
      </w:r>
    </w:p>
    <w:p w:rsidR="008430CB" w:rsidRDefault="008430CB" w:rsidP="008430CB">
      <w:pPr>
        <w:jc w:val="center"/>
      </w:pPr>
      <w:r w:rsidRPr="00D139BD">
        <w:rPr>
          <w:noProof/>
        </w:rPr>
        <w:drawing>
          <wp:inline distT="0" distB="0" distL="0" distR="0" wp14:anchorId="69DDD385" wp14:editId="7E087B71">
            <wp:extent cx="5943600" cy="4597350"/>
            <wp:effectExtent l="19050" t="19050" r="19050" b="1333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597350"/>
                    </a:xfrm>
                    <a:prstGeom prst="rect">
                      <a:avLst/>
                    </a:prstGeom>
                    <a:noFill/>
                    <a:ln w="6350">
                      <a:solidFill>
                        <a:schemeClr val="tx1"/>
                      </a:solidFill>
                    </a:ln>
                  </pic:spPr>
                </pic:pic>
              </a:graphicData>
            </a:graphic>
          </wp:inline>
        </w:drawing>
      </w:r>
    </w:p>
    <w:p w:rsidR="008430CB" w:rsidRPr="00CC0F3C" w:rsidRDefault="00B81F38" w:rsidP="00B81F38">
      <w:pPr>
        <w:pStyle w:val="Caption"/>
      </w:pPr>
      <w:bookmarkStart w:id="277" w:name="_Toc487202774"/>
      <w:r>
        <w:t xml:space="preserve">Figure </w:t>
      </w:r>
      <w:fldSimple w:instr=" SEQ Figure \* ARABIC ">
        <w:r w:rsidR="009C1768">
          <w:rPr>
            <w:noProof/>
          </w:rPr>
          <w:t>15</w:t>
        </w:r>
      </w:fldSimple>
      <w:r>
        <w:t>.–</w:t>
      </w:r>
      <w:r w:rsidRPr="00B81F38">
        <w:t xml:space="preserve">Estimated average exploitation rate on coho salmon bound for the Berners River by the two </w:t>
      </w:r>
      <w:commentRangeStart w:id="278"/>
      <w:del w:id="279" w:author="jb" w:date="2017-08-17T15:28:00Z">
        <w:r w:rsidRPr="00B81F38" w:rsidDel="001D43A7">
          <w:delText xml:space="preserve">principal </w:delText>
        </w:r>
      </w:del>
      <w:ins w:id="280" w:author="jb" w:date="2017-08-17T15:28:00Z">
        <w:r w:rsidR="001D43A7">
          <w:t>primary</w:t>
        </w:r>
        <w:r w:rsidR="001D43A7" w:rsidRPr="00B81F38">
          <w:t xml:space="preserve"> </w:t>
        </w:r>
      </w:ins>
      <w:commentRangeEnd w:id="278"/>
      <w:r w:rsidR="00AA4584">
        <w:rPr>
          <w:rStyle w:val="CommentReference"/>
        </w:rPr>
        <w:commentReference w:id="278"/>
      </w:r>
      <w:r w:rsidRPr="00B81F38">
        <w:t>harvesting fisheries, other fisheries, and by all fisheries combined.</w:t>
      </w:r>
      <w:bookmarkEnd w:id="277"/>
      <w:ins w:id="281" w:author="jb" w:date="2017-08-17T15:32:00Z">
        <w:r w:rsidR="001D43A7">
          <w:t xml:space="preserve"> In 1997 there were several early closures to protect </w:t>
        </w:r>
      </w:ins>
      <w:ins w:id="282" w:author="jb" w:date="2017-08-17T15:41:00Z">
        <w:r w:rsidR="006D359B">
          <w:t xml:space="preserve">a weak </w:t>
        </w:r>
      </w:ins>
      <w:ins w:id="283" w:author="jb" w:date="2017-08-17T15:32:00Z">
        <w:r w:rsidR="001D43A7">
          <w:t>Taku coho salmon</w:t>
        </w:r>
      </w:ins>
      <w:ins w:id="284" w:author="jb" w:date="2017-08-17T15:42:00Z">
        <w:r w:rsidR="006D359B">
          <w:t xml:space="preserve"> run.</w:t>
        </w:r>
      </w:ins>
    </w:p>
    <w:p w:rsidR="008430CB" w:rsidRDefault="008430CB" w:rsidP="008430CB">
      <w:r>
        <w:t>Average weekly e</w:t>
      </w:r>
      <w:bookmarkStart w:id="285" w:name="_GoBack"/>
      <w:bookmarkEnd w:id="285"/>
      <w:r>
        <w:t>xploitati</w:t>
      </w:r>
      <w:r w:rsidR="009A5CAF">
        <w:t>on rates peaked at 4.3–4.7% during</w:t>
      </w:r>
      <w:r>
        <w:t xml:space="preserve"> the last week of August to mid-September</w:t>
      </w:r>
      <w:r w:rsidR="00334F17">
        <w:t xml:space="preserve"> in the troll fishery and at 4.8–6.6</w:t>
      </w:r>
      <w:r>
        <w:t>% in</w:t>
      </w:r>
      <w:r w:rsidR="009A5CAF">
        <w:t xml:space="preserve"> the Lynn Canal </w:t>
      </w:r>
      <w:r w:rsidR="00627ABA">
        <w:t xml:space="preserve">drift </w:t>
      </w:r>
      <w:r w:rsidR="009A5CAF">
        <w:t>gillnet fishery</w:t>
      </w:r>
      <w:r>
        <w:t xml:space="preserve"> during the second to fourth weeks of September</w:t>
      </w:r>
      <w:r w:rsidR="009A5CAF">
        <w:t>, with an average lag between the fisheries of about 2 weeks</w:t>
      </w:r>
      <w:r>
        <w:t xml:space="preserve"> </w:t>
      </w:r>
      <w:r w:rsidR="00040E41">
        <w:t>(Figure 16</w:t>
      </w:r>
      <w:r w:rsidR="00305B2D">
        <w:t>; Appendix A9</w:t>
      </w:r>
      <w:r>
        <w:t>). The average troll fishery exploitation rate decreased in mid-August, an artifact of mid-season troll fishery closures of up to 10 days in many years.</w:t>
      </w:r>
    </w:p>
    <w:p w:rsidR="00D42EB9" w:rsidRDefault="00D42EB9" w:rsidP="00D42EB9">
      <w:pPr>
        <w:pStyle w:val="Heading2"/>
      </w:pPr>
      <w:bookmarkStart w:id="286" w:name="_Toc487200846"/>
      <w:commentRangeStart w:id="287"/>
      <w:r>
        <w:t>Removal r</w:t>
      </w:r>
      <w:commentRangeEnd w:id="287"/>
      <w:r w:rsidR="00C70913">
        <w:rPr>
          <w:rStyle w:val="CommentReference"/>
          <w:rFonts w:ascii="Times New Roman" w:hAnsi="Times New Roman"/>
          <w:b w:val="0"/>
          <w:smallCaps w:val="0"/>
        </w:rPr>
        <w:commentReference w:id="287"/>
      </w:r>
      <w:r>
        <w:t>ates</w:t>
      </w:r>
      <w:bookmarkEnd w:id="286"/>
    </w:p>
    <w:p w:rsidR="00D42EB9" w:rsidRDefault="00D42EB9" w:rsidP="00D42EB9">
      <w:r>
        <w:t xml:space="preserve">Although the Lynn Canal drift gillnet fishery has harvested a smaller average proportion of the total adult population returning to the Berners River (compared with other fisheries combined), </w:t>
      </w:r>
      <w:r>
        <w:lastRenderedPageBreak/>
        <w:t xml:space="preserve">its relative effect on the spawning escapement is similar, because it is the </w:t>
      </w:r>
      <w:del w:id="288" w:author="jb" w:date="2017-08-17T10:52:00Z">
        <w:r w:rsidDel="00B84A72">
          <w:delText xml:space="preserve">final </w:delText>
        </w:r>
      </w:del>
      <w:ins w:id="289" w:author="jb" w:date="2017-08-17T10:52:00Z">
        <w:r w:rsidR="00B84A72">
          <w:t xml:space="preserve">terminal </w:t>
        </w:r>
      </w:ins>
      <w:r>
        <w:t xml:space="preserve">fishery faced by returning fish, and operates on a population that has already been reduced (by an average of 31%) by previous fisheries. </w:t>
      </w:r>
    </w:p>
    <w:p w:rsidR="00D42EB9" w:rsidRDefault="00D42EB9" w:rsidP="008430CB"/>
    <w:p w:rsidR="008430CB" w:rsidRDefault="008430CB" w:rsidP="008430CB">
      <w:pPr>
        <w:jc w:val="center"/>
      </w:pPr>
      <w:r w:rsidRPr="003165F2">
        <w:rPr>
          <w:noProof/>
        </w:rPr>
        <w:drawing>
          <wp:inline distT="0" distB="0" distL="0" distR="0" wp14:anchorId="26748DFF" wp14:editId="6078317F">
            <wp:extent cx="5943600" cy="3639015"/>
            <wp:effectExtent l="19050" t="19050" r="19050" b="1905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639015"/>
                    </a:xfrm>
                    <a:prstGeom prst="rect">
                      <a:avLst/>
                    </a:prstGeom>
                    <a:noFill/>
                    <a:ln w="6350">
                      <a:solidFill>
                        <a:schemeClr val="tx1"/>
                      </a:solidFill>
                    </a:ln>
                  </pic:spPr>
                </pic:pic>
              </a:graphicData>
            </a:graphic>
          </wp:inline>
        </w:drawing>
      </w:r>
    </w:p>
    <w:p w:rsidR="008430CB" w:rsidRDefault="00B81F38" w:rsidP="00B81F38">
      <w:pPr>
        <w:pStyle w:val="Caption"/>
      </w:pPr>
      <w:bookmarkStart w:id="290" w:name="_Toc487202775"/>
      <w:r>
        <w:t xml:space="preserve">Figure </w:t>
      </w:r>
      <w:fldSimple w:instr=" SEQ Figure \* ARABIC ">
        <w:r w:rsidR="009C1768">
          <w:rPr>
            <w:noProof/>
          </w:rPr>
          <w:t>16</w:t>
        </w:r>
      </w:fldSimple>
      <w:r>
        <w:t>.</w:t>
      </w:r>
      <w:r w:rsidR="00AE4321">
        <w:t>–</w:t>
      </w:r>
      <w:r w:rsidRPr="00B81F38">
        <w:t xml:space="preserve">Estimated average weekly exploitation rate on the Berners River coho salmon return by the </w:t>
      </w:r>
      <w:r w:rsidR="00AE4321">
        <w:t xml:space="preserve">commercial </w:t>
      </w:r>
      <w:r w:rsidRPr="00B81F38">
        <w:t xml:space="preserve">troll fishery and Lynn Canal </w:t>
      </w:r>
      <w:r w:rsidR="00AE4321">
        <w:t xml:space="preserve">commercial </w:t>
      </w:r>
      <w:r w:rsidRPr="00B81F38">
        <w:t>drift gillnet fishery, 1990–2014.</w:t>
      </w:r>
      <w:bookmarkEnd w:id="290"/>
    </w:p>
    <w:p w:rsidR="008430CB" w:rsidRDefault="008430CB" w:rsidP="008430CB">
      <w:r>
        <w:t xml:space="preserve">While the troll fishery harvested an estimated average of 28.7% of available </w:t>
      </w:r>
      <w:r w:rsidR="00F233FE">
        <w:t>Berners River coho salmon</w:t>
      </w:r>
      <w:r>
        <w:t xml:space="preserve">, the Lynn Canal drift gillnet fishery accounted for an average of 34.4% of available adults </w:t>
      </w:r>
      <w:r w:rsidR="002B5192">
        <w:t xml:space="preserve">after removal by other fisheries </w:t>
      </w:r>
      <w:r>
        <w:t xml:space="preserve">(Figure </w:t>
      </w:r>
      <w:r w:rsidR="00040E41">
        <w:t>17</w:t>
      </w:r>
      <w:r w:rsidR="0073274B">
        <w:t>; Appendix A8</w:t>
      </w:r>
      <w:r>
        <w:t xml:space="preserve">). In comparing the most recent 15-year period (2000–2014) with the earlier period </w:t>
      </w:r>
      <w:ins w:id="291" w:author="jb" w:date="2017-08-17T15:34:00Z">
        <w:r w:rsidR="001D43A7">
          <w:t>(1989–1999) with</w:t>
        </w:r>
      </w:ins>
      <w:del w:id="292" w:author="jb" w:date="2017-08-17T15:34:00Z">
        <w:r w:rsidDel="001D43A7">
          <w:delText xml:space="preserve">of </w:delText>
        </w:r>
      </w:del>
      <w:ins w:id="293" w:author="jb" w:date="2017-08-17T15:34:00Z">
        <w:r w:rsidR="001D43A7">
          <w:t xml:space="preserve"> </w:t>
        </w:r>
      </w:ins>
      <w:r>
        <w:t>higher all-fishery exploitation rates</w:t>
      </w:r>
      <w:del w:id="294" w:author="jb" w:date="2017-08-17T15:34:00Z">
        <w:r w:rsidDel="001D43A7">
          <w:delText xml:space="preserve"> (1989–1999)</w:delText>
        </w:r>
      </w:del>
      <w:r>
        <w:t>, the average estimated removal rate showed proportionately similar decreases</w:t>
      </w:r>
      <w:r w:rsidR="002B5192">
        <w:t xml:space="preserve"> in the primary harvesting fisheries</w:t>
      </w:r>
      <w:r>
        <w:t xml:space="preserve">, from 34% to 25% for the troll fishery and from 41% to 29% for the Lynn Canal </w:t>
      </w:r>
      <w:r w:rsidR="00627ABA">
        <w:t xml:space="preserve">drift </w:t>
      </w:r>
      <w:r>
        <w:t>gillnet fishery</w:t>
      </w:r>
      <w:commentRangeStart w:id="295"/>
      <w:del w:id="296" w:author="jb" w:date="2017-08-17T15:37:00Z">
        <w:r w:rsidR="00E90BD6" w:rsidDel="001D43A7">
          <w:delText>, while t</w:delText>
        </w:r>
        <w:r w:rsidDel="001D43A7">
          <w:delText>he overall exploitation rate by all fisheries decreased from 63% to 49%</w:delText>
        </w:r>
      </w:del>
      <w:r>
        <w:t xml:space="preserve">. </w:t>
      </w:r>
      <w:commentRangeEnd w:id="295"/>
      <w:r w:rsidR="006D359B">
        <w:rPr>
          <w:rStyle w:val="CommentReference"/>
        </w:rPr>
        <w:commentReference w:id="295"/>
      </w:r>
      <w:r>
        <w:t xml:space="preserve">The peak </w:t>
      </w:r>
      <w:r w:rsidR="0073274B">
        <w:t>exploitation/</w:t>
      </w:r>
      <w:r>
        <w:t xml:space="preserve">removal rate </w:t>
      </w:r>
      <w:ins w:id="297" w:author="jb" w:date="2017-08-17T15:39:00Z">
        <w:r w:rsidR="006D359B">
          <w:t xml:space="preserve">(same rate </w:t>
        </w:r>
      </w:ins>
      <w:ins w:id="298" w:author="jb" w:date="2017-08-17T16:01:00Z">
        <w:r w:rsidR="00C70913">
          <w:t>because troll harvest</w:t>
        </w:r>
      </w:ins>
      <w:ins w:id="299" w:author="jb" w:date="2017-08-17T15:39:00Z">
        <w:r w:rsidR="006D359B">
          <w:t xml:space="preserve"> are first to be removed) </w:t>
        </w:r>
      </w:ins>
      <w:r>
        <w:t xml:space="preserve">by the troll fishery (49%) occurred in 1989, while the peak removal rate by the Lynn Canal </w:t>
      </w:r>
      <w:r w:rsidR="00627ABA">
        <w:t xml:space="preserve">drift </w:t>
      </w:r>
      <w:r>
        <w:t>gillnet fishery (71%) and by all fisheries combine</w:t>
      </w:r>
      <w:r w:rsidR="00040E41">
        <w:t>d occurred in 1995, when a substantial</w:t>
      </w:r>
      <w:r>
        <w:t xml:space="preserve"> number of drift gillnet vessels entered Berners Bay and harvested nearly half of the surviving run in a single opening in statistical week 38, most</w:t>
      </w:r>
      <w:r w:rsidR="00F233FE">
        <w:t xml:space="preserve"> of which were</w:t>
      </w:r>
      <w:r>
        <w:t xml:space="preserve"> reportedly </w:t>
      </w:r>
      <w:r w:rsidR="00F233FE">
        <w:t xml:space="preserve">harvested </w:t>
      </w:r>
      <w:r>
        <w:t>during a single night.</w:t>
      </w:r>
    </w:p>
    <w:p w:rsidR="0073274B" w:rsidRDefault="0073274B" w:rsidP="008430CB">
      <w:commentRangeStart w:id="300"/>
      <w:del w:id="301" w:author="jb" w:date="2017-08-17T15:52:00Z">
        <w:r w:rsidDel="00CD51AF">
          <w:delText xml:space="preserve">Although </w:delText>
        </w:r>
        <w:r w:rsidR="00040E41" w:rsidDel="00CD51AF">
          <w:delText xml:space="preserve">the </w:delText>
        </w:r>
        <w:r w:rsidDel="00CD51AF">
          <w:delText>all</w:delText>
        </w:r>
        <w:r w:rsidR="00040E41" w:rsidDel="00CD51AF">
          <w:delText>-fishery exploitation rate was</w:delText>
        </w:r>
        <w:r w:rsidDel="00CD51AF">
          <w:delText xml:space="preserve"> generally high in the 1990s, the decade average of </w:delText>
        </w:r>
        <w:r w:rsidR="008133BE" w:rsidDel="00CD51AF">
          <w:delText>63</w:delText>
        </w:r>
        <w:r w:rsidDel="00CD51AF">
          <w:delText>%</w:delText>
        </w:r>
        <w:r w:rsidR="002B5192" w:rsidDel="00CD51AF">
          <w:delText xml:space="preserve"> was influenced</w:delText>
        </w:r>
        <w:r w:rsidDel="00CD51AF">
          <w:delText xml:space="preserve"> by extensive troll and drift gillnet fishery restrictions</w:delText>
        </w:r>
        <w:r w:rsidR="00040E41" w:rsidDel="00CD51AF">
          <w:delText xml:space="preserve"> in 1997</w:delText>
        </w:r>
        <w:r w:rsidDel="00CD51AF">
          <w:delText xml:space="preserve"> </w:delText>
        </w:r>
        <w:r w:rsidR="008133BE" w:rsidDel="00CD51AF">
          <w:delText>aim</w:delText>
        </w:r>
        <w:r w:rsidR="002B5192" w:rsidDel="00CD51AF">
          <w:delText>ed primarily at conserving a wea</w:delText>
        </w:r>
        <w:r w:rsidR="008133BE" w:rsidDel="00CD51AF">
          <w:delText>k Taku River coho salmon return. The combined restrictions</w:delText>
        </w:r>
        <w:r w:rsidDel="00CD51AF">
          <w:delText xml:space="preserve"> resulted in a 1997 exploitation rate of only 29.6%</w:delText>
        </w:r>
        <w:commentRangeEnd w:id="300"/>
        <w:r w:rsidR="00CD51AF" w:rsidDel="00CD51AF">
          <w:rPr>
            <w:rStyle w:val="CommentReference"/>
          </w:rPr>
          <w:commentReference w:id="300"/>
        </w:r>
      </w:del>
      <w:del w:id="302" w:author="jb" w:date="2017-08-17T15:42:00Z">
        <w:r w:rsidDel="00C408EB">
          <w:delText>,</w:delText>
        </w:r>
      </w:del>
      <w:ins w:id="303" w:author="jb" w:date="2017-08-17T15:42:00Z">
        <w:r w:rsidR="00C408EB">
          <w:t>;</w:t>
        </w:r>
      </w:ins>
      <w:r>
        <w:t xml:space="preserve"> </w:t>
      </w:r>
      <w:del w:id="304" w:author="jb" w:date="2017-08-17T15:42:00Z">
        <w:r w:rsidDel="00C408EB">
          <w:delText xml:space="preserve">with </w:delText>
        </w:r>
      </w:del>
      <w:ins w:id="305" w:author="jb" w:date="2017-08-17T15:52:00Z">
        <w:r w:rsidR="00CD51AF">
          <w:t>In 1997</w:t>
        </w:r>
      </w:ins>
      <w:ins w:id="306" w:author="jb" w:date="2017-08-17T15:53:00Z">
        <w:r w:rsidR="00CD51AF">
          <w:t xml:space="preserve"> with fisheries restrictions for </w:t>
        </w:r>
        <w:r w:rsidR="00CD51AF">
          <w:lastRenderedPageBreak/>
          <w:t>weak Taku River coho salmon</w:t>
        </w:r>
      </w:ins>
      <w:ins w:id="307" w:author="jb" w:date="2017-08-17T15:52:00Z">
        <w:r w:rsidR="00CD51AF">
          <w:t xml:space="preserve">, </w:t>
        </w:r>
      </w:ins>
      <w:r>
        <w:t xml:space="preserve">the troll and Lynn Canal </w:t>
      </w:r>
      <w:r w:rsidR="00627ABA">
        <w:t xml:space="preserve">drift </w:t>
      </w:r>
      <w:r>
        <w:t>gillnet fisheries</w:t>
      </w:r>
      <w:r w:rsidR="00F233FE">
        <w:t xml:space="preserve">, </w:t>
      </w:r>
      <w:del w:id="308" w:author="jb" w:date="2017-08-17T15:52:00Z">
        <w:r w:rsidR="00F233FE" w:rsidDel="00CD51AF">
          <w:delText>which</w:delText>
        </w:r>
        <w:r w:rsidDel="00CD51AF">
          <w:delText xml:space="preserve"> </w:delText>
        </w:r>
      </w:del>
      <w:r>
        <w:t>remov</w:t>
      </w:r>
      <w:r w:rsidR="00F233FE">
        <w:t>ed</w:t>
      </w:r>
      <w:r>
        <w:t xml:space="preserve"> 1</w:t>
      </w:r>
      <w:r w:rsidR="002B5192">
        <w:t xml:space="preserve">3.9% and 15.3% of the </w:t>
      </w:r>
      <w:r>
        <w:t>Berners River stock available to each fishery, respectively.</w:t>
      </w:r>
      <w:r w:rsidR="008133BE">
        <w:t xml:space="preserve"> Excluding 1997, the average all-fishery exploitation rate in the 1990s was 67%, with the</w:t>
      </w:r>
      <w:r w:rsidR="00CB494E">
        <w:t xml:space="preserve"> Lynn Canal </w:t>
      </w:r>
      <w:r w:rsidR="00627ABA">
        <w:t xml:space="preserve">drift </w:t>
      </w:r>
      <w:r w:rsidR="00CB494E">
        <w:t>gillnet fishery having</w:t>
      </w:r>
      <w:r w:rsidR="008133BE">
        <w:t xml:space="preserve"> a greater average influence on escapement (average removal rate 47%) compared with the troll fishery (average exploitation</w:t>
      </w:r>
      <w:r w:rsidR="002B5192">
        <w:t>/removal</w:t>
      </w:r>
      <w:r w:rsidR="008133BE">
        <w:t xml:space="preserve"> rate 34%). During the subsequent period of generally lower exploitation (2000</w:t>
      </w:r>
      <w:r w:rsidR="00517F30">
        <w:t>–</w:t>
      </w:r>
      <w:r w:rsidR="008133BE">
        <w:t xml:space="preserve">2014), the average removal rate by the Lynn Canal </w:t>
      </w:r>
      <w:r w:rsidR="00627ABA">
        <w:t xml:space="preserve">drift </w:t>
      </w:r>
      <w:r w:rsidR="008133BE">
        <w:t>gillnet fishery decreased proportionately more but still remained higher at 1.2 times the removal rate by the troll fishery compared with a ratio of 1.4</w:t>
      </w:r>
      <w:del w:id="309" w:author="jb" w:date="2017-08-17T15:56:00Z">
        <w:r w:rsidR="008133BE" w:rsidDel="00CD51AF">
          <w:delText>-</w:delText>
        </w:r>
      </w:del>
      <w:ins w:id="310" w:author="jb" w:date="2017-08-17T15:56:00Z">
        <w:r w:rsidR="00CD51AF">
          <w:t xml:space="preserve"> </w:t>
        </w:r>
      </w:ins>
      <w:r w:rsidR="008133BE">
        <w:t>to</w:t>
      </w:r>
      <w:del w:id="311" w:author="jb" w:date="2017-08-17T15:56:00Z">
        <w:r w:rsidR="008133BE" w:rsidDel="00CD51AF">
          <w:delText>-</w:delText>
        </w:r>
      </w:del>
      <w:ins w:id="312" w:author="jb" w:date="2017-08-17T15:56:00Z">
        <w:r w:rsidR="00CD51AF">
          <w:t xml:space="preserve"> </w:t>
        </w:r>
      </w:ins>
      <w:r w:rsidR="008133BE">
        <w:t>1 in the 1990s.</w:t>
      </w:r>
    </w:p>
    <w:p w:rsidR="008430CB" w:rsidRDefault="008430CB" w:rsidP="00DA4071">
      <w:pPr>
        <w:jc w:val="center"/>
      </w:pPr>
      <w:r w:rsidRPr="001046A6">
        <w:rPr>
          <w:noProof/>
        </w:rPr>
        <w:drawing>
          <wp:inline distT="0" distB="0" distL="0" distR="0" wp14:anchorId="7E0FC85F" wp14:editId="3E86F2A7">
            <wp:extent cx="5624422" cy="4406029"/>
            <wp:effectExtent l="19050" t="19050" r="14605" b="1397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9" cstate="print"/>
                    <a:srcRect/>
                    <a:stretch>
                      <a:fillRect/>
                    </a:stretch>
                  </pic:blipFill>
                  <pic:spPr bwMode="auto">
                    <a:xfrm>
                      <a:off x="0" y="0"/>
                      <a:ext cx="5627585" cy="4408507"/>
                    </a:xfrm>
                    <a:prstGeom prst="rect">
                      <a:avLst/>
                    </a:prstGeom>
                    <a:noFill/>
                    <a:ln w="6350">
                      <a:solidFill>
                        <a:schemeClr val="tx1"/>
                      </a:solidFill>
                      <a:miter lim="800000"/>
                      <a:headEnd/>
                      <a:tailEnd/>
                    </a:ln>
                  </pic:spPr>
                </pic:pic>
              </a:graphicData>
            </a:graphic>
          </wp:inline>
        </w:drawing>
      </w:r>
    </w:p>
    <w:p w:rsidR="008430CB" w:rsidRDefault="00B81F38" w:rsidP="00B81F38">
      <w:pPr>
        <w:pStyle w:val="Caption"/>
      </w:pPr>
      <w:bookmarkStart w:id="313" w:name="_Toc487202776"/>
      <w:r>
        <w:t xml:space="preserve">Figure </w:t>
      </w:r>
      <w:fldSimple w:instr=" SEQ Figure \* ARABIC ">
        <w:r w:rsidR="009C1768">
          <w:rPr>
            <w:noProof/>
          </w:rPr>
          <w:t>17</w:t>
        </w:r>
      </w:fldSimple>
      <w:r>
        <w:t>.–</w:t>
      </w:r>
      <w:r w:rsidRPr="00B81F38">
        <w:t xml:space="preserve">Estimated average removal rate of surviving coho salmon bound for the Berners River by the two </w:t>
      </w:r>
      <w:del w:id="314" w:author="jb" w:date="2017-08-17T15:47:00Z">
        <w:r w:rsidRPr="00B81F38" w:rsidDel="00C408EB">
          <w:delText xml:space="preserve">principal </w:delText>
        </w:r>
      </w:del>
      <w:ins w:id="315" w:author="jb" w:date="2017-08-17T15:47:00Z">
        <w:r w:rsidR="00C408EB">
          <w:t>primary</w:t>
        </w:r>
        <w:r w:rsidR="00C408EB" w:rsidRPr="00B81F38">
          <w:t xml:space="preserve"> </w:t>
        </w:r>
      </w:ins>
      <w:r w:rsidRPr="00B81F38">
        <w:t>harvesting fisheries and by all fisheries combined.</w:t>
      </w:r>
      <w:bookmarkEnd w:id="313"/>
    </w:p>
    <w:p w:rsidR="008430CB" w:rsidRPr="00510DC2" w:rsidRDefault="008430CB" w:rsidP="008430CB">
      <w:r>
        <w:t xml:space="preserve">Timing of fishery removal rates has varied substantially over the 25-year period, with the peak removal rate in the troll fishery ranging from as early as August 20 in 1996 to at least mid-September in 1991, when the run appeared to be just approaching the peak in trolling areas at the season end on </w:t>
      </w:r>
      <w:r w:rsidR="00F233FE">
        <w:t xml:space="preserve">20 </w:t>
      </w:r>
      <w:r>
        <w:t xml:space="preserve">September (Figure </w:t>
      </w:r>
      <w:r w:rsidR="00040E41">
        <w:t>18</w:t>
      </w:r>
      <w:r>
        <w:t xml:space="preserve">). Removal rates in the Lynn Canal drift gillnet fishery ranged from as early as late August to mid-September in 1996 to as late as the beginning of </w:t>
      </w:r>
      <w:r w:rsidRPr="00510DC2">
        <w:t>October</w:t>
      </w:r>
      <w:r w:rsidR="00E90BD6" w:rsidRPr="00510DC2">
        <w:t xml:space="preserve"> in 1991</w:t>
      </w:r>
      <w:r w:rsidRPr="00510DC2">
        <w:t>.</w:t>
      </w:r>
    </w:p>
    <w:p w:rsidR="00D42EB9" w:rsidRPr="002F0658" w:rsidRDefault="00D42EB9" w:rsidP="00D42EB9">
      <w:pPr>
        <w:keepNext/>
        <w:suppressAutoHyphens/>
        <w:spacing w:before="120"/>
        <w:jc w:val="left"/>
        <w:outlineLvl w:val="1"/>
        <w:rPr>
          <w:rFonts w:ascii="Times New Roman Bold" w:hAnsi="Times New Roman Bold"/>
          <w:b/>
          <w:smallCaps/>
          <w:sz w:val="30"/>
          <w:szCs w:val="20"/>
        </w:rPr>
      </w:pPr>
      <w:r w:rsidRPr="00510DC2">
        <w:rPr>
          <w:rFonts w:ascii="Times New Roman Bold" w:hAnsi="Times New Roman Bold"/>
          <w:b/>
          <w:smallCaps/>
          <w:sz w:val="30"/>
          <w:szCs w:val="20"/>
        </w:rPr>
        <w:t>Per Capita Reproductive Potential</w:t>
      </w:r>
    </w:p>
    <w:p w:rsidR="00D42EB9" w:rsidRPr="002F0658" w:rsidRDefault="00D42EB9" w:rsidP="00D42EB9">
      <w:r w:rsidRPr="002F0658">
        <w:t>Estimated per capita egg biomass (PCEB) is a function of female size and the sex ratio (females/male) in the spawning escapement (</w:t>
      </w:r>
      <w:r w:rsidRPr="002F0658">
        <w:rPr>
          <w:color w:val="000000" w:themeColor="text1"/>
        </w:rPr>
        <w:t xml:space="preserve">Figure </w:t>
      </w:r>
      <w:r>
        <w:rPr>
          <w:color w:val="000000" w:themeColor="text1"/>
        </w:rPr>
        <w:t>19</w:t>
      </w:r>
      <w:r w:rsidRPr="002F0658">
        <w:t>). PCEB estimates for age</w:t>
      </w:r>
      <w:r w:rsidR="00853B6E">
        <w:t>-</w:t>
      </w:r>
      <w:r w:rsidRPr="002F0658">
        <w:t xml:space="preserve">.1 </w:t>
      </w:r>
      <w:proofErr w:type="spellStart"/>
      <w:r w:rsidRPr="002F0658">
        <w:t>spawners</w:t>
      </w:r>
      <w:proofErr w:type="spellEnd"/>
      <w:r w:rsidRPr="002F0658">
        <w:t xml:space="preserve"> </w:t>
      </w:r>
      <w:r w:rsidRPr="002F0658">
        <w:lastRenderedPageBreak/>
        <w:t xml:space="preserve">ranged from 244–460 </w:t>
      </w:r>
      <w:r w:rsidR="00D51B3D" w:rsidRPr="00D51B3D">
        <w:t xml:space="preserve">g/fish </w:t>
      </w:r>
      <w:r w:rsidRPr="002F0658">
        <w:t>(average 334</w:t>
      </w:r>
      <w:r w:rsidR="00D51B3D">
        <w:t xml:space="preserve"> </w:t>
      </w:r>
      <w:r w:rsidR="00D51B3D" w:rsidRPr="002F0658">
        <w:t>g/fish</w:t>
      </w:r>
      <w:r w:rsidRPr="002F0658">
        <w:t>) during 1989–2014 (</w:t>
      </w:r>
      <w:r w:rsidRPr="002F0658">
        <w:rPr>
          <w:color w:val="000000" w:themeColor="text1"/>
        </w:rPr>
        <w:t>Table 1</w:t>
      </w:r>
      <w:r w:rsidRPr="002F0658">
        <w:t>), with the lowest value being approximately half (53%) of the highest value. When converted to an index</w:t>
      </w:r>
      <w:ins w:id="316" w:author="jb" w:date="2017-08-22T09:13:00Z">
        <w:r w:rsidR="00F95FB8">
          <w:t xml:space="preserve"> (each year/average of 1989–2014)</w:t>
        </w:r>
      </w:ins>
      <w:r w:rsidRPr="002F0658">
        <w:t xml:space="preserve">, values for the same period ranged from 0.730 in 2011 to 1.380 in 2008 (Figure </w:t>
      </w:r>
      <w:r w:rsidR="009A7B67">
        <w:t>1</w:t>
      </w:r>
      <w:r w:rsidRPr="002F0658">
        <w:t xml:space="preserve">9C). The PCEB index averaged lower in odd years (0.89) compared with even years (1.11; </w:t>
      </w:r>
      <w:r w:rsidRPr="002F0658">
        <w:rPr>
          <w:i/>
        </w:rPr>
        <w:t>p</w:t>
      </w:r>
      <w:r w:rsidRPr="002F0658">
        <w:t xml:space="preserve"> = 0.001).</w:t>
      </w:r>
    </w:p>
    <w:p w:rsidR="008430CB" w:rsidRDefault="008430CB" w:rsidP="008430CB">
      <w:pPr>
        <w:jc w:val="center"/>
      </w:pPr>
      <w:r w:rsidRPr="006841B2">
        <w:rPr>
          <w:noProof/>
        </w:rPr>
        <w:drawing>
          <wp:inline distT="0" distB="0" distL="0" distR="0" wp14:anchorId="5A17BA2C" wp14:editId="5B4E0B17">
            <wp:extent cx="5809492" cy="6892506"/>
            <wp:effectExtent l="19050" t="19050" r="20320" b="2286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14129" cy="6898008"/>
                    </a:xfrm>
                    <a:prstGeom prst="rect">
                      <a:avLst/>
                    </a:prstGeom>
                    <a:noFill/>
                    <a:ln w="6350">
                      <a:solidFill>
                        <a:schemeClr val="tx1"/>
                      </a:solidFill>
                    </a:ln>
                  </pic:spPr>
                </pic:pic>
              </a:graphicData>
            </a:graphic>
          </wp:inline>
        </w:drawing>
      </w:r>
    </w:p>
    <w:p w:rsidR="00CC399C" w:rsidRPr="00CC399C" w:rsidRDefault="00B81F38" w:rsidP="00B81F38">
      <w:pPr>
        <w:pStyle w:val="Caption"/>
        <w:rPr>
          <w:vanish/>
          <w:specVanish/>
        </w:rPr>
      </w:pPr>
      <w:bookmarkStart w:id="317" w:name="_Toc487202777"/>
      <w:r>
        <w:lastRenderedPageBreak/>
        <w:t xml:space="preserve">Figure </w:t>
      </w:r>
      <w:fldSimple w:instr=" SEQ Figure \* ARABIC ">
        <w:r w:rsidR="009C1768">
          <w:rPr>
            <w:noProof/>
          </w:rPr>
          <w:t>18</w:t>
        </w:r>
      </w:fldSimple>
      <w:r>
        <w:t>.–</w:t>
      </w:r>
      <w:r w:rsidRPr="00B81F38">
        <w:t xml:space="preserve">Estimated average weekly percent harvested of the run of Berners River coho salmon available to the Alaska </w:t>
      </w:r>
      <w:r w:rsidR="00D51B3D">
        <w:t xml:space="preserve">commercial </w:t>
      </w:r>
      <w:r w:rsidRPr="00B81F38">
        <w:t xml:space="preserve">troll fishery and the Lynn Canal </w:t>
      </w:r>
      <w:r w:rsidR="00D51B3D">
        <w:t xml:space="preserve">commercial </w:t>
      </w:r>
      <w:r w:rsidRPr="00B81F38">
        <w:t>dr</w:t>
      </w:r>
      <w:r w:rsidR="00CC399C">
        <w:t>ift gillnet fishery, 1990–2014.</w:t>
      </w:r>
      <w:bookmarkEnd w:id="317"/>
    </w:p>
    <w:p w:rsidR="008430CB" w:rsidRDefault="00CC399C" w:rsidP="00B81F38">
      <w:pPr>
        <w:pStyle w:val="Caption"/>
      </w:pPr>
      <w:r>
        <w:t xml:space="preserve"> </w:t>
      </w:r>
      <w:r w:rsidR="00B81F38" w:rsidRPr="00B81F38">
        <w:t>Also shown are estimates for selected years when the run was early (1996) and late (1991). The available run includes the total adult return (troll fishery), and escapement plus District 115 drift gillnet catch (Lynn Canal drift gillnet fishery).</w:t>
      </w:r>
    </w:p>
    <w:p w:rsidR="00D42EB9" w:rsidRPr="002F0658" w:rsidRDefault="00D42EB9" w:rsidP="00D42EB9">
      <w:pPr>
        <w:jc w:val="center"/>
      </w:pPr>
      <w:r w:rsidRPr="002F0658">
        <w:rPr>
          <w:rFonts w:asciiTheme="minorHAnsi" w:eastAsiaTheme="minorHAnsi" w:hAnsiTheme="minorHAnsi" w:cstheme="minorBidi"/>
          <w:noProof/>
          <w:sz w:val="22"/>
          <w:szCs w:val="22"/>
        </w:rPr>
        <w:drawing>
          <wp:inline distT="0" distB="0" distL="0" distR="0" wp14:anchorId="5C0C5AC7" wp14:editId="610373EF">
            <wp:extent cx="5746860" cy="7208967"/>
            <wp:effectExtent l="19050" t="19050" r="2540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4885" cy="7206490"/>
                    </a:xfrm>
                    <a:prstGeom prst="rect">
                      <a:avLst/>
                    </a:prstGeom>
                    <a:noFill/>
                    <a:ln w="6350">
                      <a:solidFill>
                        <a:schemeClr val="tx1"/>
                      </a:solidFill>
                    </a:ln>
                  </pic:spPr>
                </pic:pic>
              </a:graphicData>
            </a:graphic>
          </wp:inline>
        </w:drawing>
      </w:r>
    </w:p>
    <w:p w:rsidR="00D42EB9" w:rsidRPr="002F0658" w:rsidRDefault="00B81F38" w:rsidP="00B81F38">
      <w:pPr>
        <w:pStyle w:val="Caption"/>
      </w:pPr>
      <w:bookmarkStart w:id="318" w:name="_Toc487202778"/>
      <w:r>
        <w:lastRenderedPageBreak/>
        <w:t xml:space="preserve">Figure </w:t>
      </w:r>
      <w:fldSimple w:instr=" SEQ Figure \* ARABIC ">
        <w:r w:rsidR="009C1768">
          <w:rPr>
            <w:noProof/>
          </w:rPr>
          <w:t>19</w:t>
        </w:r>
      </w:fldSimple>
      <w:r>
        <w:t>.–</w:t>
      </w:r>
      <w:r w:rsidRPr="00B81F38">
        <w:t>Average length of females (A), sex ratio (B)</w:t>
      </w:r>
      <w:r w:rsidR="00D51B3D">
        <w:t>,</w:t>
      </w:r>
      <w:r w:rsidRPr="00B81F38">
        <w:t xml:space="preserve"> and per capital egg biomass (PCEB) index (C) of </w:t>
      </w:r>
      <w:r w:rsidR="00853B6E" w:rsidRPr="00B81F38">
        <w:t>age</w:t>
      </w:r>
      <w:r w:rsidR="00853B6E">
        <w:t>-</w:t>
      </w:r>
      <w:r w:rsidRPr="00B81F38">
        <w:t xml:space="preserve">.1 coho salmon </w:t>
      </w:r>
      <w:proofErr w:type="spellStart"/>
      <w:r w:rsidRPr="00B81F38">
        <w:t>spawners</w:t>
      </w:r>
      <w:proofErr w:type="spellEnd"/>
      <w:r w:rsidRPr="00B81F38">
        <w:t xml:space="preserve"> in the Berners River, showing even- and odd-year averages.</w:t>
      </w:r>
      <w:bookmarkEnd w:id="318"/>
    </w:p>
    <w:p w:rsidR="00334F17" w:rsidRDefault="00334F17" w:rsidP="00334F17">
      <w:r w:rsidRPr="002F0658">
        <w:t xml:space="preserve">More than half (58%) of inter-annual variation in </w:t>
      </w:r>
      <w:commentRangeStart w:id="319"/>
      <w:del w:id="320" w:author="jb" w:date="2017-08-22T09:17:00Z">
        <w:r w:rsidRPr="002F0658" w:rsidDel="00F95FB8">
          <w:delText>per capita egg biomass</w:delText>
        </w:r>
      </w:del>
      <w:ins w:id="321" w:author="jb" w:date="2017-08-22T09:17:00Z">
        <w:r w:rsidR="00F95FB8">
          <w:t>PCEB</w:t>
        </w:r>
      </w:ins>
      <w:r w:rsidRPr="002F0658">
        <w:t xml:space="preserve"> </w:t>
      </w:r>
      <w:commentRangeEnd w:id="319"/>
      <w:r w:rsidR="006D56A2">
        <w:rPr>
          <w:rStyle w:val="CommentReference"/>
        </w:rPr>
        <w:commentReference w:id="319"/>
      </w:r>
      <w:r w:rsidRPr="002F0658">
        <w:t xml:space="preserve">was attributed to variation in the proportion of females in the escapement, while variation in average female size accounted for the remaining 42%. Average female </w:t>
      </w:r>
      <w:proofErr w:type="spellStart"/>
      <w:r w:rsidRPr="002F0658">
        <w:t>spawner</w:t>
      </w:r>
      <w:proofErr w:type="spellEnd"/>
      <w:r w:rsidRPr="002F0658">
        <w:t xml:space="preserve"> length declined significantly during 1989–2014 (</w:t>
      </w:r>
      <w:r w:rsidRPr="002F0658">
        <w:rPr>
          <w:i/>
        </w:rPr>
        <w:t>p</w:t>
      </w:r>
      <w:r w:rsidRPr="002F0658">
        <w:t xml:space="preserve"> = 0.014) while the female proportion of the total escapement did not (</w:t>
      </w:r>
      <w:r w:rsidRPr="002F0658">
        <w:rPr>
          <w:i/>
        </w:rPr>
        <w:t>p</w:t>
      </w:r>
      <w:r w:rsidRPr="002F0658">
        <w:t xml:space="preserve"> = 0.655).</w:t>
      </w:r>
    </w:p>
    <w:p w:rsidR="002B5192" w:rsidRDefault="002F0658" w:rsidP="002F0658">
      <w:r w:rsidRPr="002F0658">
        <w:t xml:space="preserve">Females were both smaller and comprised a smaller fraction of the escapement in odd years, based on two-tailed </w:t>
      </w:r>
      <w:r w:rsidRPr="002F0658">
        <w:rPr>
          <w:i/>
        </w:rPr>
        <w:t>t</w:t>
      </w:r>
      <w:r w:rsidRPr="002F0658">
        <w:t>-t</w:t>
      </w:r>
      <w:r w:rsidR="00E90BD6">
        <w:t>ests</w:t>
      </w:r>
      <w:r w:rsidRPr="002F0658">
        <w:t>. The ratio of females to males averaged 0.661 in odd years compared with 0.846 in even years (</w:t>
      </w:r>
      <w:r w:rsidRPr="002F0658">
        <w:rPr>
          <w:i/>
        </w:rPr>
        <w:t>p</w:t>
      </w:r>
      <w:r w:rsidRPr="002F0658">
        <w:t xml:space="preserve"> = 0.005), </w:t>
      </w:r>
      <w:r w:rsidR="00D12F43">
        <w:t>and</w:t>
      </w:r>
      <w:r w:rsidR="00D12F43" w:rsidRPr="002F0658">
        <w:t xml:space="preserve"> </w:t>
      </w:r>
      <w:r w:rsidRPr="002F0658">
        <w:t xml:space="preserve">females comprised more than half of </w:t>
      </w:r>
      <w:proofErr w:type="spellStart"/>
      <w:r w:rsidRPr="002F0658">
        <w:t>spawners</w:t>
      </w:r>
      <w:proofErr w:type="spellEnd"/>
      <w:r w:rsidRPr="002F0658">
        <w:t xml:space="preserve"> sampled in only 2 years (2006 and 2008</w:t>
      </w:r>
      <w:r w:rsidR="009A7B67">
        <w:t>; Figure 19B</w:t>
      </w:r>
      <w:r w:rsidRPr="002F0658">
        <w:t xml:space="preserve">). Female </w:t>
      </w:r>
      <w:proofErr w:type="spellStart"/>
      <w:r w:rsidRPr="002F0658">
        <w:t>spawners</w:t>
      </w:r>
      <w:proofErr w:type="spellEnd"/>
      <w:r w:rsidRPr="002F0658">
        <w:t xml:space="preserve"> averaged shorter (630mm) in odd years compared with even years (648 mm; </w:t>
      </w:r>
      <w:r w:rsidRPr="002F0658">
        <w:rPr>
          <w:i/>
        </w:rPr>
        <w:t>p</w:t>
      </w:r>
      <w:r w:rsidRPr="002F0658">
        <w:t xml:space="preserve"> = 0.010). </w:t>
      </w:r>
    </w:p>
    <w:p w:rsidR="002F0658" w:rsidRPr="002F0658" w:rsidRDefault="002F0658" w:rsidP="002F0658">
      <w:r w:rsidRPr="00363925">
        <w:t xml:space="preserve">This biennial pattern of significantly lower odd-year values for both the growth-related parameter (female size) and the survival-related parameter (sex ratio), as well as the combined parameter (PCEB index) appears to reflect a cyclical influence on both growth and (sex-specific) survival of coho salmon by differences in the number and biomass of pink salmon </w:t>
      </w:r>
      <w:r w:rsidR="00D455CB" w:rsidRPr="00363925">
        <w:t>(</w:t>
      </w:r>
      <w:r w:rsidR="00D455CB" w:rsidRPr="00363925">
        <w:rPr>
          <w:i/>
        </w:rPr>
        <w:t xml:space="preserve">O. </w:t>
      </w:r>
      <w:proofErr w:type="spellStart"/>
      <w:r w:rsidR="00D455CB" w:rsidRPr="00363925">
        <w:rPr>
          <w:i/>
        </w:rPr>
        <w:t>gorbuscha</w:t>
      </w:r>
      <w:proofErr w:type="spellEnd"/>
      <w:r w:rsidR="00D455CB" w:rsidRPr="00363925">
        <w:t xml:space="preserve">) </w:t>
      </w:r>
      <w:r w:rsidRPr="00363925">
        <w:t>in the Gulf of Alaska in odd versus even years. Shaul and Geiger (2016) inferred that the specific mechanism likely responsible for this biennial cycle is the variable influence of top-down control of offshore squid prey populations by pink salmon over sequential 2-year life cycles (of both pink salmon and squid). Female coho salmon appear to suffer differentially greater mortality compared with males when prey is scarce, perhaps as a consequence of a willingness to take greater risk in trading survival for gr</w:t>
      </w:r>
      <w:r w:rsidR="00CB494E" w:rsidRPr="00363925">
        <w:t>owth, likely involving physiological</w:t>
      </w:r>
      <w:r w:rsidRPr="00363925">
        <w:t xml:space="preserve"> stress and/or </w:t>
      </w:r>
      <w:r w:rsidR="00347657" w:rsidRPr="00363925">
        <w:t>predation (</w:t>
      </w:r>
      <w:proofErr w:type="spellStart"/>
      <w:r w:rsidR="00347657" w:rsidRPr="00363925">
        <w:t>Holtby</w:t>
      </w:r>
      <w:proofErr w:type="spellEnd"/>
      <w:r w:rsidR="00347657" w:rsidRPr="00363925">
        <w:t xml:space="preserve"> and Healy 1990</w:t>
      </w:r>
      <w:r w:rsidRPr="00363925">
        <w:t>; Shaul and Geiger 2016).</w:t>
      </w:r>
      <w:r w:rsidRPr="002F0658">
        <w:t xml:space="preserve"> </w:t>
      </w:r>
    </w:p>
    <w:p w:rsidR="002F0658" w:rsidRDefault="002F0658" w:rsidP="002F0658">
      <w:r w:rsidRPr="002F0658">
        <w:t>The relationship between growth and survival, including differential survival o</w:t>
      </w:r>
      <w:r w:rsidR="00040E41">
        <w:t>f females relative to males, results in</w:t>
      </w:r>
      <w:r w:rsidRPr="002F0658">
        <w:t xml:space="preserve"> increased variation in effective escapement (adjusted for per capita reproductive potential) compared with nominal escapement</w:t>
      </w:r>
      <w:r w:rsidR="00040E41">
        <w:t xml:space="preserve"> (Shaul and Geiger 2016)</w:t>
      </w:r>
      <w:r w:rsidRPr="002F0658">
        <w:t xml:space="preserve">. Adjusting for variation in </w:t>
      </w:r>
      <w:del w:id="322" w:author="jb" w:date="2017-08-22T09:30:00Z">
        <w:r w:rsidRPr="002F0658" w:rsidDel="006D56A2">
          <w:delText>per capita egg biomass</w:delText>
        </w:r>
      </w:del>
      <w:ins w:id="323" w:author="jb" w:date="2017-08-22T09:30:00Z">
        <w:r w:rsidR="006D56A2">
          <w:t>PCEB</w:t>
        </w:r>
      </w:ins>
      <w:r w:rsidRPr="002F0658">
        <w:t xml:space="preserve"> increased the coefficient of variation (CV) of spawning escapement estimates from 0.553 for nominal escapement (prior to adjustment) to 0.644 for effective escapement estimates</w:t>
      </w:r>
      <w:r w:rsidR="00E90BD6">
        <w:t>, adjusted for variation in PCEB</w:t>
      </w:r>
      <w:r w:rsidRPr="002F0658">
        <w:t>.</w:t>
      </w:r>
    </w:p>
    <w:p w:rsidR="00B17CD7" w:rsidRDefault="00D42EB9" w:rsidP="00B17CD7">
      <w:pPr>
        <w:keepNext/>
        <w:suppressAutoHyphens/>
        <w:spacing w:before="120"/>
        <w:jc w:val="left"/>
        <w:outlineLvl w:val="1"/>
        <w:rPr>
          <w:rFonts w:ascii="Times New Roman Bold" w:hAnsi="Times New Roman Bold"/>
          <w:b/>
          <w:smallCaps/>
          <w:sz w:val="30"/>
          <w:szCs w:val="20"/>
        </w:rPr>
      </w:pPr>
      <w:r w:rsidRPr="002F0658">
        <w:rPr>
          <w:rFonts w:ascii="Times New Roman Bold" w:hAnsi="Times New Roman Bold"/>
          <w:b/>
          <w:smallCaps/>
          <w:sz w:val="30"/>
          <w:szCs w:val="20"/>
        </w:rPr>
        <w:t>Age Composition</w:t>
      </w:r>
      <w:r>
        <w:rPr>
          <w:rFonts w:ascii="Times New Roman Bold" w:hAnsi="Times New Roman Bold"/>
          <w:b/>
          <w:smallCaps/>
          <w:sz w:val="30"/>
          <w:szCs w:val="20"/>
        </w:rPr>
        <w:t xml:space="preserve"> and Brood Year Return</w:t>
      </w:r>
    </w:p>
    <w:p w:rsidR="00D42EB9" w:rsidRPr="00B17CD7" w:rsidRDefault="00D42EB9" w:rsidP="00B17CD7">
      <w:pPr>
        <w:keepNext/>
        <w:suppressAutoHyphens/>
        <w:spacing w:before="120"/>
        <w:jc w:val="left"/>
        <w:outlineLvl w:val="1"/>
        <w:rPr>
          <w:rFonts w:ascii="Times New Roman Bold" w:hAnsi="Times New Roman Bold"/>
          <w:b/>
          <w:smallCaps/>
          <w:sz w:val="30"/>
          <w:szCs w:val="20"/>
        </w:rPr>
      </w:pPr>
      <w:r w:rsidRPr="002F0658">
        <w:t>During 1985</w:t>
      </w:r>
      <w:r w:rsidR="00B50141">
        <w:t>–</w:t>
      </w:r>
      <w:r w:rsidRPr="002F0658">
        <w:t xml:space="preserve">2014, age determinations could be made for an average 481 </w:t>
      </w:r>
      <w:ins w:id="324" w:author="jb" w:date="2017-08-22T09:31:00Z">
        <w:r w:rsidR="006D56A2" w:rsidRPr="002F0658">
          <w:t>scale</w:t>
        </w:r>
        <w:r w:rsidR="006D56A2">
          <w:t xml:space="preserve"> </w:t>
        </w:r>
        <w:r w:rsidR="006D56A2" w:rsidRPr="002F0658">
          <w:t>s</w:t>
        </w:r>
        <w:r w:rsidR="006D56A2">
          <w:t>amples</w:t>
        </w:r>
        <w:r w:rsidR="006D56A2" w:rsidRPr="002F0658">
          <w:t xml:space="preserve"> </w:t>
        </w:r>
      </w:ins>
      <w:r w:rsidRPr="002F0658">
        <w:t xml:space="preserve">(range 280–578) </w:t>
      </w:r>
      <w:del w:id="325" w:author="jb" w:date="2017-08-22T09:31:00Z">
        <w:r w:rsidRPr="002F0658" w:rsidDel="006D56A2">
          <w:delText>scale</w:delText>
        </w:r>
        <w:r w:rsidR="00853B6E" w:rsidDel="006D56A2">
          <w:delText xml:space="preserve"> </w:delText>
        </w:r>
        <w:r w:rsidRPr="002F0658" w:rsidDel="006D56A2">
          <w:delText>s</w:delText>
        </w:r>
        <w:r w:rsidR="00853B6E" w:rsidDel="006D56A2">
          <w:delText>amples</w:delText>
        </w:r>
        <w:r w:rsidDel="006D56A2">
          <w:delText xml:space="preserve"> </w:delText>
        </w:r>
      </w:del>
      <w:r>
        <w:t>collected annually (Appendix A10</w:t>
      </w:r>
      <w:r w:rsidRPr="002F0658">
        <w:t>). In addition to these fish, an average of 17.3% percent of the total sample could not be accurately aged, primarily because of scale regeneration in the freshwater zone</w:t>
      </w:r>
      <w:r w:rsidRPr="00D51B3D">
        <w:rPr>
          <w:color w:val="000000" w:themeColor="text1"/>
        </w:rPr>
        <w:t>.</w:t>
      </w:r>
    </w:p>
    <w:p w:rsidR="00D42EB9" w:rsidRPr="002F0658" w:rsidRDefault="00D42EB9" w:rsidP="00D42EB9">
      <w:pPr>
        <w:rPr>
          <w:color w:val="000000" w:themeColor="text1"/>
        </w:rPr>
      </w:pPr>
      <w:r w:rsidRPr="002F0658">
        <w:t>On average, 51.8% of adults were determined to be age 1.1, 48.0% were age 2.1</w:t>
      </w:r>
      <w:r w:rsidR="00853B6E">
        <w:t>,</w:t>
      </w:r>
      <w:r w:rsidRPr="002F0658">
        <w:t xml:space="preserve"> and 0.2% were age 3.1. The total age composition of 1985</w:t>
      </w:r>
      <w:r w:rsidR="00B50141">
        <w:t>–</w:t>
      </w:r>
      <w:r w:rsidRPr="002F0658">
        <w:t xml:space="preserve">1992 samples used by Clark et al. (1994) to establish the existing </w:t>
      </w:r>
      <w:r>
        <w:t xml:space="preserve">escapement </w:t>
      </w:r>
      <w:r w:rsidRPr="002F0658">
        <w:t xml:space="preserve">goal differed substantially in some years from the distribution of ages that were revised based on experience with known-age smolt scale samples from the Berners River. The revised ages increased the average proportion of younger adults that had spent only one year in freshwater before </w:t>
      </w:r>
      <w:proofErr w:type="spellStart"/>
      <w:r w:rsidRPr="002F0658">
        <w:t>smolting</w:t>
      </w:r>
      <w:proofErr w:type="spellEnd"/>
      <w:r w:rsidRPr="002F0658">
        <w:t xml:space="preserve">. </w:t>
      </w:r>
      <w:r w:rsidRPr="002F0658">
        <w:rPr>
          <w:color w:val="000000" w:themeColor="text1"/>
        </w:rPr>
        <w:t>On average, 3 year-old fish comprised 5.6% more of the revised age composition</w:t>
      </w:r>
      <w:r w:rsidR="00853B6E">
        <w:rPr>
          <w:color w:val="000000" w:themeColor="text1"/>
        </w:rPr>
        <w:t>,</w:t>
      </w:r>
      <w:r w:rsidRPr="002F0658">
        <w:rPr>
          <w:color w:val="000000" w:themeColor="text1"/>
        </w:rPr>
        <w:t xml:space="preserve"> 2.7% fewer fish were classified as age 4</w:t>
      </w:r>
      <w:r w:rsidR="00853B6E">
        <w:rPr>
          <w:color w:val="000000" w:themeColor="text1"/>
        </w:rPr>
        <w:t>,</w:t>
      </w:r>
      <w:r w:rsidRPr="002F0658">
        <w:rPr>
          <w:color w:val="000000" w:themeColor="text1"/>
        </w:rPr>
        <w:t xml:space="preserve"> and 2.8% fewer fish </w:t>
      </w:r>
      <w:r w:rsidR="00853B6E">
        <w:rPr>
          <w:color w:val="000000" w:themeColor="text1"/>
        </w:rPr>
        <w:t xml:space="preserve">were </w:t>
      </w:r>
      <w:r w:rsidRPr="002F0658">
        <w:rPr>
          <w:color w:val="000000" w:themeColor="text1"/>
        </w:rPr>
        <w:t>classified as age 5. A single fish that was classified as age 6 in the early aging effort was reclassified to age 5 in the revised sample.</w:t>
      </w:r>
    </w:p>
    <w:p w:rsidR="00D42EB9" w:rsidRPr="002F0658" w:rsidRDefault="00D42EB9" w:rsidP="00D42EB9">
      <w:r w:rsidRPr="002F0658">
        <w:lastRenderedPageBreak/>
        <w:t>Age</w:t>
      </w:r>
      <w:r w:rsidR="00853B6E">
        <w:t>-</w:t>
      </w:r>
      <w:r w:rsidRPr="002F0658">
        <w:t xml:space="preserve">.0 jacks were not a significant component of either the total return or the spawning population. During 1990–2014, 0-ocean jacks accounted for an average of only 1 (0.17%) of 603 </w:t>
      </w:r>
      <w:proofErr w:type="spellStart"/>
      <w:r w:rsidRPr="002F0658">
        <w:t>spawners</w:t>
      </w:r>
      <w:proofErr w:type="spellEnd"/>
      <w:r w:rsidRPr="002F0658">
        <w:t xml:space="preserve"> sampled, and only 0.29% of the combined sample of 0-ocea</w:t>
      </w:r>
      <w:r>
        <w:t>n and 1-ocean males (Appendix A3</w:t>
      </w:r>
      <w:r w:rsidRPr="002F0658">
        <w:t xml:space="preserve">). Jacks are typically not retained by the troll fishery and are too small to be captured by </w:t>
      </w:r>
      <w:r w:rsidR="00627ABA">
        <w:t xml:space="preserve">drift </w:t>
      </w:r>
      <w:r w:rsidRPr="002F0658">
        <w:t xml:space="preserve">gillnet fisheries, but are occasionally captured by purse seine fisheries (which have had only a minor effect on Berners River returns with an average exploitation rate </w:t>
      </w:r>
      <w:r>
        <w:t xml:space="preserve">on adult returns </w:t>
      </w:r>
      <w:r w:rsidRPr="002F0658">
        <w:t xml:space="preserve">of &lt;1%; Appendix </w:t>
      </w:r>
      <w:r>
        <w:t>A8</w:t>
      </w:r>
      <w:r w:rsidRPr="002F0658">
        <w:t>). Assuming that fishery exploitation of Berners River jacks has been nil, their contribution to the estimated combined return to both fisheries and escapement has averaged only 0.06%, while their contribution to the male component of the total return has averaged only 0.11% (based on the estimated pre-gillnet sex ratio).</w:t>
      </w:r>
    </w:p>
    <w:p w:rsidR="002F0658" w:rsidRPr="002F0658" w:rsidRDefault="00B81F38" w:rsidP="00B81F38">
      <w:pPr>
        <w:pStyle w:val="Caption"/>
      </w:pPr>
      <w:bookmarkStart w:id="326" w:name="_Toc487200876"/>
      <w:r>
        <w:t xml:space="preserve">Table </w:t>
      </w:r>
      <w:fldSimple w:instr=" SEQ Table \* ARABIC ">
        <w:r w:rsidR="009C1768">
          <w:rPr>
            <w:noProof/>
          </w:rPr>
          <w:t>1</w:t>
        </w:r>
      </w:fldSimple>
      <w:r>
        <w:t>.–</w:t>
      </w:r>
      <w:r w:rsidRPr="00B81F38">
        <w:t>Berners River coho salmon estimated sex ratio, proportion female, average female MEF length (mm), per capita egg biomass (PCEB), PCEB index, and effective spawning escapement (based on a constant average PCEB).</w:t>
      </w:r>
      <w:bookmarkEnd w:id="326"/>
    </w:p>
    <w:tbl>
      <w:tblPr>
        <w:tblW w:w="9468" w:type="dxa"/>
        <w:tblInd w:w="108" w:type="dxa"/>
        <w:tblLayout w:type="fixed"/>
        <w:tblLook w:val="04A0" w:firstRow="1" w:lastRow="0" w:firstColumn="1" w:lastColumn="0" w:noHBand="0" w:noVBand="1"/>
      </w:tblPr>
      <w:tblGrid>
        <w:gridCol w:w="740"/>
        <w:gridCol w:w="691"/>
        <w:gridCol w:w="741"/>
        <w:gridCol w:w="698"/>
        <w:gridCol w:w="858"/>
        <w:gridCol w:w="627"/>
        <w:gridCol w:w="716"/>
        <w:gridCol w:w="560"/>
        <w:gridCol w:w="941"/>
        <w:gridCol w:w="941"/>
        <w:gridCol w:w="990"/>
        <w:gridCol w:w="965"/>
      </w:tblGrid>
      <w:tr w:rsidR="002F0658" w:rsidRPr="002F0658" w:rsidTr="00D51B3D">
        <w:trPr>
          <w:trHeight w:val="255"/>
        </w:trPr>
        <w:tc>
          <w:tcPr>
            <w:tcW w:w="745" w:type="dxa"/>
            <w:tcBorders>
              <w:top w:val="single" w:sz="4" w:space="0" w:color="auto"/>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 </w:t>
            </w:r>
          </w:p>
        </w:tc>
        <w:tc>
          <w:tcPr>
            <w:tcW w:w="1439" w:type="dxa"/>
            <w:gridSpan w:val="2"/>
            <w:tcBorders>
              <w:top w:val="single" w:sz="4" w:space="0" w:color="auto"/>
              <w:left w:val="nil"/>
              <w:right w:val="nil"/>
            </w:tcBorders>
            <w:shd w:val="clear" w:color="auto" w:fill="auto"/>
            <w:noWrap/>
            <w:vAlign w:val="bottom"/>
            <w:hideMark/>
          </w:tcPr>
          <w:p w:rsidR="002F0658" w:rsidRPr="002F0658" w:rsidRDefault="002F0658" w:rsidP="002F0658">
            <w:pPr>
              <w:spacing w:after="0"/>
              <w:jc w:val="center"/>
              <w:rPr>
                <w:sz w:val="18"/>
                <w:szCs w:val="18"/>
              </w:rPr>
            </w:pPr>
            <w:r w:rsidRPr="002F0658">
              <w:rPr>
                <w:sz w:val="18"/>
                <w:szCs w:val="18"/>
              </w:rPr>
              <w:t>Sample of</w:t>
            </w:r>
          </w:p>
        </w:tc>
        <w:tc>
          <w:tcPr>
            <w:tcW w:w="703"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p>
        </w:tc>
        <w:tc>
          <w:tcPr>
            <w:tcW w:w="810" w:type="dxa"/>
            <w:tcBorders>
              <w:top w:val="single" w:sz="4" w:space="0" w:color="auto"/>
              <w:left w:val="nil"/>
              <w:right w:val="nil"/>
            </w:tcBorders>
            <w:tcMar>
              <w:left w:w="0" w:type="dxa"/>
              <w:right w:w="0" w:type="dxa"/>
            </w:tcMar>
          </w:tcPr>
          <w:p w:rsidR="002F0658" w:rsidRPr="002F0658" w:rsidRDefault="002F0658" w:rsidP="002F0658">
            <w:pPr>
              <w:spacing w:after="0"/>
              <w:jc w:val="center"/>
              <w:rPr>
                <w:sz w:val="18"/>
                <w:szCs w:val="18"/>
              </w:rPr>
            </w:pPr>
          </w:p>
        </w:tc>
        <w:tc>
          <w:tcPr>
            <w:tcW w:w="1350" w:type="dxa"/>
            <w:gridSpan w:val="2"/>
            <w:tcBorders>
              <w:top w:val="single" w:sz="4" w:space="0" w:color="auto"/>
              <w:left w:val="nil"/>
              <w:right w:val="nil"/>
            </w:tcBorders>
            <w:shd w:val="clear" w:color="auto" w:fill="auto"/>
            <w:noWrap/>
            <w:vAlign w:val="bottom"/>
            <w:hideMark/>
          </w:tcPr>
          <w:p w:rsidR="002F0658" w:rsidRPr="002F0658" w:rsidRDefault="002F0658" w:rsidP="00D51B3D">
            <w:pPr>
              <w:pBdr>
                <w:bottom w:val="single" w:sz="4" w:space="1" w:color="auto"/>
              </w:pBdr>
              <w:spacing w:after="0"/>
              <w:jc w:val="center"/>
              <w:rPr>
                <w:sz w:val="18"/>
                <w:szCs w:val="18"/>
              </w:rPr>
            </w:pPr>
            <w:r w:rsidRPr="002F0658">
              <w:rPr>
                <w:sz w:val="18"/>
                <w:szCs w:val="18"/>
              </w:rPr>
              <w:t>Average</w:t>
            </w:r>
          </w:p>
        </w:tc>
        <w:tc>
          <w:tcPr>
            <w:tcW w:w="564" w:type="dxa"/>
            <w:tcBorders>
              <w:top w:val="single" w:sz="4" w:space="0" w:color="auto"/>
              <w:left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p>
        </w:tc>
        <w:tc>
          <w:tcPr>
            <w:tcW w:w="946" w:type="dxa"/>
            <w:tcBorders>
              <w:top w:val="single" w:sz="4" w:space="0" w:color="auto"/>
              <w:left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 </w:t>
            </w:r>
          </w:p>
        </w:tc>
        <w:tc>
          <w:tcPr>
            <w:tcW w:w="946" w:type="dxa"/>
            <w:tcBorders>
              <w:top w:val="single" w:sz="4" w:space="0" w:color="auto"/>
              <w:left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 </w:t>
            </w:r>
          </w:p>
        </w:tc>
        <w:tc>
          <w:tcPr>
            <w:tcW w:w="1965" w:type="dxa"/>
            <w:gridSpan w:val="2"/>
            <w:tcBorders>
              <w:top w:val="single" w:sz="4" w:space="0" w:color="auto"/>
              <w:left w:val="nil"/>
              <w:right w:val="nil"/>
            </w:tcBorders>
            <w:shd w:val="clear" w:color="auto" w:fill="auto"/>
            <w:noWrap/>
            <w:vAlign w:val="bottom"/>
            <w:hideMark/>
          </w:tcPr>
          <w:p w:rsidR="002F0658" w:rsidRPr="002F0658" w:rsidRDefault="002F0658" w:rsidP="00D51B3D">
            <w:pPr>
              <w:pBdr>
                <w:bottom w:val="single" w:sz="4" w:space="0" w:color="auto"/>
              </w:pBdr>
              <w:spacing w:after="0"/>
              <w:jc w:val="center"/>
              <w:rPr>
                <w:sz w:val="18"/>
                <w:szCs w:val="18"/>
              </w:rPr>
            </w:pPr>
            <w:r w:rsidRPr="002F0658">
              <w:rPr>
                <w:sz w:val="18"/>
                <w:szCs w:val="18"/>
              </w:rPr>
              <w:t>Estimated Escapement</w:t>
            </w:r>
          </w:p>
        </w:tc>
      </w:tr>
      <w:tr w:rsidR="002F0658" w:rsidRPr="002F0658" w:rsidTr="00D51B3D">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p>
        </w:tc>
        <w:tc>
          <w:tcPr>
            <w:tcW w:w="1439" w:type="dxa"/>
            <w:gridSpan w:val="2"/>
            <w:tcBorders>
              <w:top w:val="nil"/>
              <w:left w:val="nil"/>
              <w:right w:val="nil"/>
            </w:tcBorders>
            <w:shd w:val="clear" w:color="auto" w:fill="auto"/>
            <w:noWrap/>
            <w:tcMar>
              <w:left w:w="0" w:type="dxa"/>
              <w:right w:w="0" w:type="dxa"/>
            </w:tcMar>
            <w:vAlign w:val="bottom"/>
            <w:hideMark/>
          </w:tcPr>
          <w:p w:rsidR="002F0658" w:rsidRPr="002F0658" w:rsidRDefault="002F0658" w:rsidP="00D51B3D">
            <w:pPr>
              <w:pBdr>
                <w:bottom w:val="single" w:sz="4" w:space="1" w:color="auto"/>
              </w:pBdr>
              <w:spacing w:after="0"/>
              <w:jc w:val="center"/>
              <w:rPr>
                <w:sz w:val="18"/>
                <w:szCs w:val="18"/>
              </w:rPr>
            </w:pPr>
            <w:r w:rsidRPr="002F0658">
              <w:rPr>
                <w:sz w:val="18"/>
                <w:szCs w:val="18"/>
              </w:rPr>
              <w:t xml:space="preserve">Age .1 </w:t>
            </w:r>
            <w:proofErr w:type="spellStart"/>
            <w:r w:rsidRPr="002F0658">
              <w:rPr>
                <w:sz w:val="18"/>
                <w:szCs w:val="18"/>
              </w:rPr>
              <w:t>Spawners</w:t>
            </w:r>
            <w:proofErr w:type="spellEnd"/>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Females</w:t>
            </w:r>
          </w:p>
        </w:tc>
        <w:tc>
          <w:tcPr>
            <w:tcW w:w="864"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Proportion</w:t>
            </w:r>
          </w:p>
        </w:tc>
        <w:tc>
          <w:tcPr>
            <w:tcW w:w="630" w:type="dxa"/>
            <w:tcBorders>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Female</w:t>
            </w:r>
          </w:p>
        </w:tc>
        <w:tc>
          <w:tcPr>
            <w:tcW w:w="720" w:type="dxa"/>
            <w:tcBorders>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Ovary</w:t>
            </w:r>
          </w:p>
        </w:tc>
        <w:tc>
          <w:tcPr>
            <w:tcW w:w="564" w:type="dxa"/>
            <w:tcBorders>
              <w:top w:val="nil"/>
              <w:left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p>
        </w:tc>
        <w:tc>
          <w:tcPr>
            <w:tcW w:w="1892" w:type="dxa"/>
            <w:gridSpan w:val="2"/>
            <w:tcBorders>
              <w:top w:val="nil"/>
              <w:left w:val="nil"/>
              <w:right w:val="nil"/>
            </w:tcBorders>
            <w:shd w:val="clear" w:color="auto" w:fill="auto"/>
            <w:noWrap/>
            <w:vAlign w:val="bottom"/>
            <w:hideMark/>
          </w:tcPr>
          <w:p w:rsidR="002F0658" w:rsidRPr="002F0658" w:rsidRDefault="002F0658" w:rsidP="00D51B3D">
            <w:pPr>
              <w:pBdr>
                <w:bottom w:val="single" w:sz="4" w:space="0" w:color="auto"/>
              </w:pBdr>
              <w:spacing w:after="0"/>
              <w:jc w:val="center"/>
              <w:rPr>
                <w:sz w:val="18"/>
                <w:szCs w:val="18"/>
              </w:rPr>
            </w:pPr>
            <w:r w:rsidRPr="002F0658">
              <w:rPr>
                <w:sz w:val="18"/>
                <w:szCs w:val="18"/>
              </w:rPr>
              <w:t xml:space="preserve">PCEB </w:t>
            </w:r>
            <w:proofErr w:type="spellStart"/>
            <w:r w:rsidRPr="002F0658">
              <w:rPr>
                <w:sz w:val="18"/>
                <w:szCs w:val="18"/>
              </w:rPr>
              <w:t>Index</w:t>
            </w:r>
            <w:r w:rsidRPr="002F0658">
              <w:rPr>
                <w:sz w:val="18"/>
                <w:szCs w:val="18"/>
                <w:vertAlign w:val="superscript"/>
              </w:rPr>
              <w:t>b</w:t>
            </w:r>
            <w:proofErr w:type="spellEnd"/>
          </w:p>
        </w:tc>
        <w:tc>
          <w:tcPr>
            <w:tcW w:w="995" w:type="dxa"/>
            <w:tcBorders>
              <w:left w:val="nil"/>
              <w:bottom w:val="nil"/>
              <w:right w:val="nil"/>
            </w:tcBorders>
            <w:shd w:val="clear" w:color="auto" w:fill="auto"/>
            <w:noWrap/>
            <w:vAlign w:val="bottom"/>
            <w:hideMark/>
          </w:tcPr>
          <w:p w:rsidR="002F0658" w:rsidRPr="002F0658" w:rsidRDefault="002F0658" w:rsidP="002F0658">
            <w:pPr>
              <w:spacing w:after="0"/>
              <w:jc w:val="center"/>
              <w:rPr>
                <w:sz w:val="18"/>
                <w:szCs w:val="18"/>
              </w:rPr>
            </w:pPr>
            <w:r w:rsidRPr="002F0658">
              <w:rPr>
                <w:sz w:val="18"/>
                <w:szCs w:val="18"/>
              </w:rPr>
              <w:t>Total</w:t>
            </w:r>
          </w:p>
        </w:tc>
        <w:tc>
          <w:tcPr>
            <w:tcW w:w="970" w:type="dxa"/>
            <w:tcBorders>
              <w:left w:val="nil"/>
              <w:bottom w:val="nil"/>
              <w:right w:val="nil"/>
            </w:tcBorders>
            <w:shd w:val="clear" w:color="auto" w:fill="auto"/>
            <w:noWrap/>
            <w:tcMar>
              <w:left w:w="115" w:type="dxa"/>
              <w:right w:w="58" w:type="dxa"/>
            </w:tcMar>
            <w:vAlign w:val="bottom"/>
            <w:hideMark/>
          </w:tcPr>
          <w:p w:rsidR="002F0658" w:rsidRPr="002F0658" w:rsidRDefault="002F0658" w:rsidP="002F0658">
            <w:pPr>
              <w:spacing w:after="0"/>
              <w:jc w:val="right"/>
              <w:rPr>
                <w:sz w:val="18"/>
                <w:szCs w:val="18"/>
              </w:rPr>
            </w:pPr>
            <w:r w:rsidRPr="002F0658">
              <w:rPr>
                <w:sz w:val="18"/>
                <w:szCs w:val="18"/>
              </w:rPr>
              <w:t>Effective</w:t>
            </w:r>
          </w:p>
        </w:tc>
      </w:tr>
      <w:tr w:rsidR="002F0658" w:rsidRPr="002F0658" w:rsidTr="00D51B3D">
        <w:trPr>
          <w:trHeight w:val="255"/>
        </w:trPr>
        <w:tc>
          <w:tcPr>
            <w:tcW w:w="745" w:type="dxa"/>
            <w:tcBorders>
              <w:top w:val="nil"/>
              <w:left w:val="nil"/>
              <w:bottom w:val="single" w:sz="4" w:space="0" w:color="auto"/>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Year</w:t>
            </w:r>
          </w:p>
        </w:tc>
        <w:tc>
          <w:tcPr>
            <w:tcW w:w="695" w:type="dxa"/>
            <w:tcBorders>
              <w:left w:val="nil"/>
              <w:bottom w:val="single" w:sz="4" w:space="0" w:color="auto"/>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Males</w:t>
            </w:r>
          </w:p>
        </w:tc>
        <w:tc>
          <w:tcPr>
            <w:tcW w:w="744" w:type="dxa"/>
            <w:tcBorders>
              <w:left w:val="nil"/>
              <w:bottom w:val="single" w:sz="4" w:space="0" w:color="auto"/>
              <w:right w:val="nil"/>
            </w:tcBorders>
            <w:shd w:val="clear" w:color="auto" w:fill="auto"/>
            <w:noWrap/>
            <w:tcMar>
              <w:left w:w="0" w:type="dxa"/>
              <w:right w:w="115" w:type="dxa"/>
            </w:tcMar>
            <w:vAlign w:val="bottom"/>
            <w:hideMark/>
          </w:tcPr>
          <w:p w:rsidR="002F0658" w:rsidRPr="002F0658" w:rsidRDefault="002F0658" w:rsidP="002F0658">
            <w:pPr>
              <w:spacing w:after="0"/>
              <w:jc w:val="right"/>
              <w:rPr>
                <w:sz w:val="18"/>
                <w:szCs w:val="18"/>
              </w:rPr>
            </w:pPr>
            <w:r w:rsidRPr="002F0658">
              <w:rPr>
                <w:sz w:val="18"/>
                <w:szCs w:val="18"/>
              </w:rPr>
              <w:t>Females</w:t>
            </w:r>
          </w:p>
        </w:tc>
        <w:tc>
          <w:tcPr>
            <w:tcW w:w="703" w:type="dxa"/>
            <w:tcBorders>
              <w:top w:val="nil"/>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Per Male</w:t>
            </w:r>
          </w:p>
        </w:tc>
        <w:tc>
          <w:tcPr>
            <w:tcW w:w="864" w:type="dxa"/>
            <w:tcBorders>
              <w:top w:val="nil"/>
              <w:left w:val="nil"/>
              <w:bottom w:val="single" w:sz="4" w:space="0" w:color="auto"/>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Female</w:t>
            </w:r>
          </w:p>
        </w:tc>
        <w:tc>
          <w:tcPr>
            <w:tcW w:w="630" w:type="dxa"/>
            <w:tcBorders>
              <w:top w:val="nil"/>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Length</w:t>
            </w:r>
          </w:p>
        </w:tc>
        <w:tc>
          <w:tcPr>
            <w:tcW w:w="720" w:type="dxa"/>
            <w:tcBorders>
              <w:top w:val="nil"/>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Mass (g)</w:t>
            </w:r>
          </w:p>
        </w:tc>
        <w:tc>
          <w:tcPr>
            <w:tcW w:w="564"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proofErr w:type="spellStart"/>
            <w:r w:rsidRPr="002F0658">
              <w:rPr>
                <w:sz w:val="18"/>
                <w:szCs w:val="18"/>
              </w:rPr>
              <w:t>PCEB</w:t>
            </w:r>
            <w:r w:rsidRPr="002F0658">
              <w:rPr>
                <w:sz w:val="18"/>
                <w:szCs w:val="18"/>
                <w:vertAlign w:val="superscript"/>
              </w:rPr>
              <w:t>a</w:t>
            </w:r>
            <w:proofErr w:type="spellEnd"/>
          </w:p>
        </w:tc>
        <w:tc>
          <w:tcPr>
            <w:tcW w:w="946"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1989-2014</w:t>
            </w:r>
          </w:p>
        </w:tc>
        <w:tc>
          <w:tcPr>
            <w:tcW w:w="946"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1990-2014</w:t>
            </w:r>
          </w:p>
        </w:tc>
        <w:tc>
          <w:tcPr>
            <w:tcW w:w="995" w:type="dxa"/>
            <w:tcBorders>
              <w:top w:val="nil"/>
              <w:left w:val="nil"/>
              <w:bottom w:val="single" w:sz="4" w:space="0" w:color="auto"/>
              <w:right w:val="nil"/>
            </w:tcBorders>
            <w:shd w:val="clear" w:color="auto" w:fill="auto"/>
            <w:noWrap/>
            <w:vAlign w:val="bottom"/>
            <w:hideMark/>
          </w:tcPr>
          <w:p w:rsidR="002F0658" w:rsidRPr="002F0658" w:rsidRDefault="002F0658" w:rsidP="002F0658">
            <w:pPr>
              <w:spacing w:after="0"/>
              <w:jc w:val="center"/>
              <w:rPr>
                <w:sz w:val="18"/>
                <w:szCs w:val="18"/>
              </w:rPr>
            </w:pPr>
            <w:proofErr w:type="spellStart"/>
            <w:r w:rsidRPr="002F0658">
              <w:rPr>
                <w:sz w:val="18"/>
                <w:szCs w:val="18"/>
              </w:rPr>
              <w:t>Spawners</w:t>
            </w:r>
            <w:proofErr w:type="spellEnd"/>
          </w:p>
        </w:tc>
        <w:tc>
          <w:tcPr>
            <w:tcW w:w="970" w:type="dxa"/>
            <w:tcBorders>
              <w:top w:val="nil"/>
              <w:left w:val="nil"/>
              <w:bottom w:val="single" w:sz="4" w:space="0" w:color="auto"/>
              <w:right w:val="nil"/>
            </w:tcBorders>
            <w:shd w:val="clear" w:color="auto" w:fill="auto"/>
            <w:noWrap/>
            <w:tcMar>
              <w:left w:w="115" w:type="dxa"/>
              <w:right w:w="58" w:type="dxa"/>
            </w:tcMar>
            <w:vAlign w:val="bottom"/>
            <w:hideMark/>
          </w:tcPr>
          <w:p w:rsidR="002F0658" w:rsidRPr="002F0658" w:rsidRDefault="002F0658" w:rsidP="002F0658">
            <w:pPr>
              <w:spacing w:after="0"/>
              <w:jc w:val="right"/>
              <w:rPr>
                <w:sz w:val="18"/>
                <w:szCs w:val="18"/>
              </w:rPr>
            </w:pPr>
            <w:proofErr w:type="spellStart"/>
            <w:r w:rsidRPr="002F0658">
              <w:rPr>
                <w:sz w:val="18"/>
                <w:szCs w:val="18"/>
              </w:rPr>
              <w:t>Spawners</w:t>
            </w:r>
            <w:proofErr w:type="spellEnd"/>
          </w:p>
        </w:tc>
      </w:tr>
      <w:tr w:rsidR="002F0658" w:rsidRPr="002F0658" w:rsidTr="00B81F38">
        <w:trPr>
          <w:trHeight w:hRule="exact" w:val="302"/>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1989</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259</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217</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0.838</w:t>
            </w:r>
          </w:p>
        </w:tc>
        <w:tc>
          <w:tcPr>
            <w:tcW w:w="864"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0.456</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656</w:t>
            </w:r>
          </w:p>
        </w:tc>
        <w:tc>
          <w:tcPr>
            <w:tcW w:w="720"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850</w:t>
            </w:r>
          </w:p>
        </w:tc>
        <w:tc>
          <w:tcPr>
            <w:tcW w:w="564"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387</w:t>
            </w:r>
          </w:p>
        </w:tc>
        <w:tc>
          <w:tcPr>
            <w:tcW w:w="946"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1.161</w:t>
            </w:r>
          </w:p>
        </w:tc>
        <w:tc>
          <w:tcPr>
            <w:tcW w:w="946" w:type="dxa"/>
            <w:tcBorders>
              <w:top w:val="single" w:sz="4" w:space="0" w:color="auto"/>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9,320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10,819</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1990</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288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212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0.736</w:t>
            </w:r>
          </w:p>
        </w:tc>
        <w:tc>
          <w:tcPr>
            <w:tcW w:w="864"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0.424</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659</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865</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367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1.099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1.106</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13,715</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15,073</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1991</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424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204</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0.481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0.325</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807</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262</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0.786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0.791</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14,311</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11,243</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1992</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318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312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0.981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0.495</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781</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387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1.159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1.167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18,991</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22,011</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1993</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390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273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0.700</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0.412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623</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714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294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0.881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0.887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19,450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17,145</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1994</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339</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309</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0.912</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0.477</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851</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406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1.215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1.223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19,760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24,014</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1995</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394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219</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0.556</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0.357</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636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767</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274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0.821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0.826</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6,138</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5,038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1996</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339</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268</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0.791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0.442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630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741</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327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0.980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0.987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7,509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7,360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1997</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297</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288</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0.970</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0.492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655</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844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415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1.245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1.253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12,474</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15,527</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1998</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0.735</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0.424</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666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894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379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1.135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1.142</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8,443</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9,580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1999</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414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221</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0.534</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0.348</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724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252</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0.755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0.760</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12,313</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9,302</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2000</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347</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0.729</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659</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862</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363</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1.088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1.096</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13,219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14,389</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2001</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358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241</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0.673</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0.402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643</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794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320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0.958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0.964</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23,943</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22,928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2002</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266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257</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0.966</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0.491</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812</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399</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1.195</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1.203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34,382</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41,089</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2003</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0.741</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0.426</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812</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346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1.036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1.043</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12,549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13,004</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2004</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320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280</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0.875</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0.467</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856</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400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1.197</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1.205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17,936</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21,478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2005</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374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209</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0.559</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0.358</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621</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708</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254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0.760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0.765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6,479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4,926</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2006</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288</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312</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1.083</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0.520</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654</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843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438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1.314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1.322</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6,789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8,918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2007</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370</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231</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0.624</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0.384</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621</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706</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271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0.813</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0.818</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4,859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3,951</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2008</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275</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325</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1.182</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0.542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656</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850</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460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1.380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1.388</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8,527</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11,763</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2009</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366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233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0.637</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0.389</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610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663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258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0.773</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0.778</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5,250</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4,058</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2010</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346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254</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0.734</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0.423</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650</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826</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350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1.048</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1.055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9,334</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9,781</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2011</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376</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223</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0.593</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0.372</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607</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654</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244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0.730</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0.735</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7,509</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5,480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2012</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354</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246</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0.695</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0.410</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618</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693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284</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0.851</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0.857</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6,802</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5,790</w:t>
            </w:r>
          </w:p>
        </w:tc>
      </w:tr>
      <w:tr w:rsidR="002F0658" w:rsidRPr="002F0658" w:rsidTr="009E5C00">
        <w:trPr>
          <w:trHeight w:val="255"/>
        </w:trPr>
        <w:tc>
          <w:tcPr>
            <w:tcW w:w="745" w:type="dxa"/>
            <w:tcBorders>
              <w:top w:val="nil"/>
              <w:left w:val="nil"/>
              <w:bottom w:val="nil"/>
              <w:right w:val="nil"/>
            </w:tcBorders>
            <w:shd w:val="clear" w:color="auto" w:fill="auto"/>
            <w:noWrap/>
            <w:tcMar>
              <w:left w:w="115" w:type="dxa"/>
              <w:right w:w="0" w:type="dxa"/>
            </w:tcMar>
            <w:vAlign w:val="bottom"/>
            <w:hideMark/>
          </w:tcPr>
          <w:p w:rsidR="002F0658" w:rsidRPr="002F0658" w:rsidRDefault="002F0658" w:rsidP="002F0658">
            <w:pPr>
              <w:spacing w:after="0"/>
              <w:jc w:val="left"/>
              <w:rPr>
                <w:sz w:val="18"/>
                <w:szCs w:val="18"/>
              </w:rPr>
            </w:pPr>
            <w:r w:rsidRPr="002F0658">
              <w:rPr>
                <w:sz w:val="18"/>
                <w:szCs w:val="18"/>
              </w:rPr>
              <w:t>2013</w:t>
            </w:r>
          </w:p>
        </w:tc>
        <w:tc>
          <w:tcPr>
            <w:tcW w:w="6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355</w:t>
            </w:r>
          </w:p>
        </w:tc>
        <w:tc>
          <w:tcPr>
            <w:tcW w:w="744" w:type="dxa"/>
            <w:tcBorders>
              <w:top w:val="nil"/>
              <w:left w:val="nil"/>
              <w:bottom w:val="nil"/>
              <w:right w:val="nil"/>
            </w:tcBorders>
            <w:shd w:val="clear" w:color="auto" w:fill="auto"/>
            <w:noWrap/>
            <w:tcMar>
              <w:left w:w="0" w:type="dxa"/>
              <w:right w:w="259" w:type="dxa"/>
            </w:tcMar>
            <w:vAlign w:val="bottom"/>
            <w:hideMark/>
          </w:tcPr>
          <w:p w:rsidR="002F0658" w:rsidRPr="002F0658" w:rsidRDefault="002F0658" w:rsidP="002F0658">
            <w:pPr>
              <w:spacing w:after="0"/>
              <w:jc w:val="right"/>
              <w:rPr>
                <w:sz w:val="18"/>
                <w:szCs w:val="18"/>
              </w:rPr>
            </w:pPr>
            <w:r w:rsidRPr="002F0658">
              <w:rPr>
                <w:sz w:val="18"/>
                <w:szCs w:val="18"/>
              </w:rPr>
              <w:t>245</w:t>
            </w:r>
          </w:p>
        </w:tc>
        <w:tc>
          <w:tcPr>
            <w:tcW w:w="703"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0.690</w:t>
            </w:r>
          </w:p>
        </w:tc>
        <w:tc>
          <w:tcPr>
            <w:tcW w:w="810" w:type="dxa"/>
            <w:tcBorders>
              <w:top w:val="nil"/>
              <w:left w:val="nil"/>
              <w:bottom w:val="nil"/>
              <w:right w:val="nil"/>
            </w:tcBorders>
            <w:tcMar>
              <w:left w:w="0" w:type="dxa"/>
              <w:right w:w="0" w:type="dxa"/>
            </w:tcMar>
            <w:vAlign w:val="bottom"/>
          </w:tcPr>
          <w:p w:rsidR="002F0658" w:rsidRPr="002F0658" w:rsidRDefault="002F0658" w:rsidP="002F0658">
            <w:pPr>
              <w:spacing w:after="0"/>
              <w:jc w:val="center"/>
              <w:rPr>
                <w:sz w:val="18"/>
                <w:szCs w:val="18"/>
              </w:rPr>
            </w:pPr>
            <w:r w:rsidRPr="002F0658">
              <w:rPr>
                <w:sz w:val="18"/>
                <w:szCs w:val="18"/>
              </w:rPr>
              <w:t>0.408</w:t>
            </w:r>
          </w:p>
        </w:tc>
        <w:tc>
          <w:tcPr>
            <w:tcW w:w="63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604</w:t>
            </w:r>
          </w:p>
        </w:tc>
        <w:tc>
          <w:tcPr>
            <w:tcW w:w="720"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643</w:t>
            </w:r>
          </w:p>
        </w:tc>
        <w:tc>
          <w:tcPr>
            <w:tcW w:w="56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262</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0.786</w:t>
            </w:r>
          </w:p>
        </w:tc>
        <w:tc>
          <w:tcPr>
            <w:tcW w:w="946"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18"/>
                <w:szCs w:val="18"/>
              </w:rPr>
            </w:pPr>
            <w:r w:rsidRPr="002F0658">
              <w:rPr>
                <w:sz w:val="18"/>
                <w:szCs w:val="18"/>
              </w:rPr>
              <w:t>0.791</w:t>
            </w:r>
          </w:p>
        </w:tc>
        <w:tc>
          <w:tcPr>
            <w:tcW w:w="995"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18"/>
                <w:szCs w:val="18"/>
              </w:rPr>
            </w:pPr>
            <w:r w:rsidRPr="002F0658">
              <w:rPr>
                <w:sz w:val="18"/>
                <w:szCs w:val="18"/>
              </w:rPr>
              <w:t>7,795</w:t>
            </w:r>
          </w:p>
        </w:tc>
        <w:tc>
          <w:tcPr>
            <w:tcW w:w="970" w:type="dxa"/>
            <w:tcBorders>
              <w:top w:val="nil"/>
              <w:left w:val="nil"/>
              <w:bottom w:val="nil"/>
              <w:right w:val="nil"/>
            </w:tcBorders>
            <w:shd w:val="clear" w:color="auto" w:fill="auto"/>
            <w:noWrap/>
            <w:vAlign w:val="bottom"/>
            <w:hideMark/>
          </w:tcPr>
          <w:p w:rsidR="002F0658" w:rsidRPr="002F0658" w:rsidRDefault="002F0658" w:rsidP="002F0658">
            <w:pPr>
              <w:spacing w:after="0"/>
              <w:jc w:val="right"/>
              <w:rPr>
                <w:sz w:val="18"/>
                <w:szCs w:val="18"/>
              </w:rPr>
            </w:pPr>
            <w:r w:rsidRPr="002F0658">
              <w:rPr>
                <w:sz w:val="18"/>
                <w:szCs w:val="18"/>
              </w:rPr>
              <w:t>6,129</w:t>
            </w:r>
          </w:p>
        </w:tc>
      </w:tr>
      <w:tr w:rsidR="002F0658" w:rsidRPr="002F0658" w:rsidTr="00B81F38">
        <w:trPr>
          <w:trHeight w:hRule="exact" w:val="302"/>
        </w:trPr>
        <w:tc>
          <w:tcPr>
            <w:tcW w:w="745" w:type="dxa"/>
            <w:tcBorders>
              <w:top w:val="nil"/>
              <w:left w:val="nil"/>
              <w:bottom w:val="single" w:sz="4" w:space="0" w:color="auto"/>
              <w:right w:val="nil"/>
            </w:tcBorders>
            <w:shd w:val="clear" w:color="auto" w:fill="auto"/>
            <w:noWrap/>
            <w:tcMar>
              <w:left w:w="115" w:type="dxa"/>
              <w:right w:w="0" w:type="dxa"/>
            </w:tcMar>
            <w:vAlign w:val="center"/>
            <w:hideMark/>
          </w:tcPr>
          <w:p w:rsidR="002F0658" w:rsidRPr="002F0658" w:rsidRDefault="002F0658" w:rsidP="002F0658">
            <w:pPr>
              <w:spacing w:after="0"/>
              <w:jc w:val="left"/>
              <w:rPr>
                <w:sz w:val="18"/>
                <w:szCs w:val="18"/>
              </w:rPr>
            </w:pPr>
            <w:r w:rsidRPr="002F0658">
              <w:rPr>
                <w:sz w:val="18"/>
                <w:szCs w:val="18"/>
              </w:rPr>
              <w:t>2014</w:t>
            </w:r>
          </w:p>
        </w:tc>
        <w:tc>
          <w:tcPr>
            <w:tcW w:w="695" w:type="dxa"/>
            <w:tcBorders>
              <w:top w:val="nil"/>
              <w:left w:val="nil"/>
              <w:bottom w:val="single" w:sz="4" w:space="0" w:color="auto"/>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406</w:t>
            </w:r>
          </w:p>
        </w:tc>
        <w:tc>
          <w:tcPr>
            <w:tcW w:w="744" w:type="dxa"/>
            <w:tcBorders>
              <w:top w:val="nil"/>
              <w:left w:val="nil"/>
              <w:bottom w:val="single" w:sz="4" w:space="0" w:color="auto"/>
              <w:right w:val="nil"/>
            </w:tcBorders>
            <w:shd w:val="clear" w:color="auto" w:fill="auto"/>
            <w:noWrap/>
            <w:tcMar>
              <w:left w:w="0" w:type="dxa"/>
              <w:right w:w="259" w:type="dxa"/>
            </w:tcMar>
            <w:vAlign w:val="center"/>
            <w:hideMark/>
          </w:tcPr>
          <w:p w:rsidR="002F0658" w:rsidRPr="002F0658" w:rsidRDefault="002F0658" w:rsidP="002F0658">
            <w:pPr>
              <w:spacing w:after="0"/>
              <w:jc w:val="right"/>
              <w:rPr>
                <w:sz w:val="18"/>
                <w:szCs w:val="18"/>
              </w:rPr>
            </w:pPr>
            <w:r w:rsidRPr="002F0658">
              <w:rPr>
                <w:sz w:val="18"/>
                <w:szCs w:val="18"/>
              </w:rPr>
              <w:t>237</w:t>
            </w:r>
          </w:p>
        </w:tc>
        <w:tc>
          <w:tcPr>
            <w:tcW w:w="703"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0.584</w:t>
            </w:r>
          </w:p>
        </w:tc>
        <w:tc>
          <w:tcPr>
            <w:tcW w:w="810" w:type="dxa"/>
            <w:tcBorders>
              <w:top w:val="nil"/>
              <w:left w:val="nil"/>
              <w:bottom w:val="single" w:sz="4" w:space="0" w:color="auto"/>
              <w:right w:val="nil"/>
            </w:tcBorders>
            <w:tcMar>
              <w:left w:w="0" w:type="dxa"/>
              <w:right w:w="0" w:type="dxa"/>
            </w:tcMar>
            <w:vAlign w:val="center"/>
          </w:tcPr>
          <w:p w:rsidR="002F0658" w:rsidRPr="002F0658" w:rsidRDefault="002F0658" w:rsidP="002F0658">
            <w:pPr>
              <w:spacing w:after="0"/>
              <w:jc w:val="center"/>
              <w:rPr>
                <w:sz w:val="18"/>
                <w:szCs w:val="18"/>
              </w:rPr>
            </w:pPr>
            <w:r w:rsidRPr="002F0658">
              <w:rPr>
                <w:sz w:val="18"/>
                <w:szCs w:val="18"/>
              </w:rPr>
              <w:t>0.369</w:t>
            </w:r>
          </w:p>
        </w:tc>
        <w:tc>
          <w:tcPr>
            <w:tcW w:w="63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633</w:t>
            </w:r>
          </w:p>
        </w:tc>
        <w:tc>
          <w:tcPr>
            <w:tcW w:w="72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754</w:t>
            </w:r>
          </w:p>
        </w:tc>
        <w:tc>
          <w:tcPr>
            <w:tcW w:w="564"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278</w:t>
            </w:r>
          </w:p>
        </w:tc>
        <w:tc>
          <w:tcPr>
            <w:tcW w:w="946" w:type="dxa"/>
            <w:tcBorders>
              <w:top w:val="nil"/>
              <w:left w:val="nil"/>
              <w:bottom w:val="nil"/>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0.833</w:t>
            </w:r>
          </w:p>
        </w:tc>
        <w:tc>
          <w:tcPr>
            <w:tcW w:w="946" w:type="dxa"/>
            <w:tcBorders>
              <w:top w:val="nil"/>
              <w:left w:val="nil"/>
              <w:bottom w:val="nil"/>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0.838</w:t>
            </w:r>
          </w:p>
        </w:tc>
        <w:tc>
          <w:tcPr>
            <w:tcW w:w="995" w:type="dxa"/>
            <w:tcBorders>
              <w:top w:val="nil"/>
              <w:left w:val="nil"/>
              <w:bottom w:val="nil"/>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19,214</w:t>
            </w:r>
          </w:p>
        </w:tc>
        <w:tc>
          <w:tcPr>
            <w:tcW w:w="970" w:type="dxa"/>
            <w:tcBorders>
              <w:top w:val="nil"/>
              <w:left w:val="nil"/>
              <w:bottom w:val="nil"/>
              <w:right w:val="nil"/>
            </w:tcBorders>
            <w:shd w:val="clear" w:color="auto" w:fill="auto"/>
            <w:noWrap/>
            <w:vAlign w:val="center"/>
            <w:hideMark/>
          </w:tcPr>
          <w:p w:rsidR="002F0658" w:rsidRPr="002F0658" w:rsidRDefault="002F0658" w:rsidP="002F0658">
            <w:pPr>
              <w:spacing w:after="0"/>
              <w:jc w:val="right"/>
              <w:rPr>
                <w:sz w:val="18"/>
                <w:szCs w:val="18"/>
              </w:rPr>
            </w:pPr>
            <w:r w:rsidRPr="002F0658">
              <w:rPr>
                <w:sz w:val="18"/>
                <w:szCs w:val="18"/>
              </w:rPr>
              <w:t>16,006</w:t>
            </w:r>
          </w:p>
        </w:tc>
      </w:tr>
      <w:tr w:rsidR="002F0658" w:rsidRPr="002F0658" w:rsidTr="00B81F38">
        <w:trPr>
          <w:trHeight w:hRule="exact" w:val="302"/>
        </w:trPr>
        <w:tc>
          <w:tcPr>
            <w:tcW w:w="745" w:type="dxa"/>
            <w:tcBorders>
              <w:top w:val="nil"/>
              <w:left w:val="nil"/>
              <w:bottom w:val="single" w:sz="4" w:space="0" w:color="auto"/>
              <w:right w:val="nil"/>
            </w:tcBorders>
            <w:shd w:val="clear" w:color="auto" w:fill="auto"/>
            <w:noWrap/>
            <w:tcMar>
              <w:left w:w="115" w:type="dxa"/>
              <w:right w:w="0" w:type="dxa"/>
            </w:tcMar>
            <w:vAlign w:val="center"/>
            <w:hideMark/>
          </w:tcPr>
          <w:p w:rsidR="002F0658" w:rsidRPr="002F0658" w:rsidRDefault="002F0658" w:rsidP="002F0658">
            <w:pPr>
              <w:spacing w:after="0"/>
              <w:jc w:val="left"/>
              <w:rPr>
                <w:sz w:val="18"/>
                <w:szCs w:val="18"/>
              </w:rPr>
            </w:pPr>
            <w:r w:rsidRPr="002F0658">
              <w:rPr>
                <w:sz w:val="18"/>
                <w:szCs w:val="18"/>
              </w:rPr>
              <w:t>Average</w:t>
            </w:r>
          </w:p>
        </w:tc>
        <w:tc>
          <w:tcPr>
            <w:tcW w:w="695" w:type="dxa"/>
            <w:tcBorders>
              <w:top w:val="nil"/>
              <w:left w:val="nil"/>
              <w:bottom w:val="single" w:sz="4" w:space="0" w:color="auto"/>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344</w:t>
            </w:r>
          </w:p>
        </w:tc>
        <w:tc>
          <w:tcPr>
            <w:tcW w:w="744" w:type="dxa"/>
            <w:tcBorders>
              <w:top w:val="nil"/>
              <w:left w:val="nil"/>
              <w:bottom w:val="single" w:sz="4" w:space="0" w:color="auto"/>
              <w:right w:val="nil"/>
            </w:tcBorders>
            <w:shd w:val="clear" w:color="auto" w:fill="auto"/>
            <w:noWrap/>
            <w:tcMar>
              <w:left w:w="0" w:type="dxa"/>
              <w:right w:w="259" w:type="dxa"/>
            </w:tcMar>
            <w:vAlign w:val="center"/>
            <w:hideMark/>
          </w:tcPr>
          <w:p w:rsidR="002F0658" w:rsidRPr="002F0658" w:rsidRDefault="002F0658" w:rsidP="002F0658">
            <w:pPr>
              <w:spacing w:after="0"/>
              <w:jc w:val="right"/>
              <w:rPr>
                <w:sz w:val="18"/>
                <w:szCs w:val="18"/>
              </w:rPr>
            </w:pPr>
            <w:r w:rsidRPr="002F0658">
              <w:rPr>
                <w:sz w:val="18"/>
                <w:szCs w:val="18"/>
              </w:rPr>
              <w:t>253</w:t>
            </w:r>
          </w:p>
        </w:tc>
        <w:tc>
          <w:tcPr>
            <w:tcW w:w="703"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0.754</w:t>
            </w:r>
          </w:p>
        </w:tc>
        <w:tc>
          <w:tcPr>
            <w:tcW w:w="810" w:type="dxa"/>
            <w:tcBorders>
              <w:top w:val="nil"/>
              <w:left w:val="nil"/>
              <w:bottom w:val="single" w:sz="4" w:space="0" w:color="auto"/>
              <w:right w:val="nil"/>
            </w:tcBorders>
            <w:tcMar>
              <w:left w:w="0" w:type="dxa"/>
              <w:right w:w="0" w:type="dxa"/>
            </w:tcMar>
            <w:vAlign w:val="center"/>
          </w:tcPr>
          <w:p w:rsidR="002F0658" w:rsidRPr="002F0658" w:rsidRDefault="002F0658" w:rsidP="002F0658">
            <w:pPr>
              <w:spacing w:after="0"/>
              <w:jc w:val="center"/>
              <w:rPr>
                <w:sz w:val="18"/>
                <w:szCs w:val="18"/>
              </w:rPr>
            </w:pPr>
            <w:r w:rsidRPr="002F0658">
              <w:rPr>
                <w:sz w:val="18"/>
                <w:szCs w:val="18"/>
              </w:rPr>
              <w:t>0.424</w:t>
            </w:r>
          </w:p>
        </w:tc>
        <w:tc>
          <w:tcPr>
            <w:tcW w:w="63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639</w:t>
            </w:r>
          </w:p>
        </w:tc>
        <w:tc>
          <w:tcPr>
            <w:tcW w:w="720"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781</w:t>
            </w:r>
          </w:p>
        </w:tc>
        <w:tc>
          <w:tcPr>
            <w:tcW w:w="564"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334</w:t>
            </w:r>
          </w:p>
        </w:tc>
        <w:tc>
          <w:tcPr>
            <w:tcW w:w="94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1.000</w:t>
            </w:r>
          </w:p>
        </w:tc>
        <w:tc>
          <w:tcPr>
            <w:tcW w:w="94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18"/>
                <w:szCs w:val="18"/>
              </w:rPr>
            </w:pPr>
            <w:r w:rsidRPr="002F0658">
              <w:rPr>
                <w:sz w:val="18"/>
                <w:szCs w:val="18"/>
              </w:rPr>
              <w:t>1.000</w:t>
            </w:r>
          </w:p>
        </w:tc>
        <w:tc>
          <w:tcPr>
            <w:tcW w:w="995" w:type="dxa"/>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2F0658" w:rsidRPr="002F0658" w:rsidRDefault="002F0658" w:rsidP="002F0658">
            <w:pPr>
              <w:spacing w:after="0"/>
              <w:jc w:val="right"/>
              <w:rPr>
                <w:sz w:val="18"/>
                <w:szCs w:val="18"/>
              </w:rPr>
            </w:pPr>
            <w:r w:rsidRPr="002F0658">
              <w:rPr>
                <w:sz w:val="18"/>
                <w:szCs w:val="18"/>
              </w:rPr>
              <w:t>12,577</w:t>
            </w:r>
          </w:p>
        </w:tc>
        <w:tc>
          <w:tcPr>
            <w:tcW w:w="970" w:type="dxa"/>
            <w:tcBorders>
              <w:top w:val="single" w:sz="4" w:space="0" w:color="auto"/>
              <w:left w:val="nil"/>
              <w:bottom w:val="single" w:sz="4" w:space="0" w:color="auto"/>
              <w:right w:val="nil"/>
            </w:tcBorders>
            <w:shd w:val="clear" w:color="auto" w:fill="auto"/>
            <w:noWrap/>
            <w:vAlign w:val="center"/>
            <w:hideMark/>
          </w:tcPr>
          <w:p w:rsidR="002F0658" w:rsidRPr="002F0658" w:rsidRDefault="002F0658" w:rsidP="002F0658">
            <w:pPr>
              <w:spacing w:after="0"/>
              <w:jc w:val="right"/>
              <w:rPr>
                <w:sz w:val="18"/>
                <w:szCs w:val="18"/>
              </w:rPr>
            </w:pPr>
            <w:r w:rsidRPr="002F0658">
              <w:rPr>
                <w:sz w:val="18"/>
                <w:szCs w:val="18"/>
              </w:rPr>
              <w:t>12,954</w:t>
            </w:r>
          </w:p>
        </w:tc>
      </w:tr>
    </w:tbl>
    <w:p w:rsidR="002F0658" w:rsidRPr="002F0658" w:rsidRDefault="002F0658" w:rsidP="002F0658">
      <w:pPr>
        <w:spacing w:after="0"/>
        <w:ind w:firstLine="86"/>
        <w:rPr>
          <w:sz w:val="16"/>
          <w:szCs w:val="16"/>
        </w:rPr>
      </w:pPr>
      <w:proofErr w:type="gramStart"/>
      <w:r w:rsidRPr="002F0658">
        <w:rPr>
          <w:sz w:val="16"/>
          <w:szCs w:val="16"/>
          <w:vertAlign w:val="superscript"/>
        </w:rPr>
        <w:t xml:space="preserve">a  </w:t>
      </w:r>
      <w:r w:rsidRPr="002F0658">
        <w:rPr>
          <w:sz w:val="16"/>
          <w:szCs w:val="16"/>
        </w:rPr>
        <w:t>Per</w:t>
      </w:r>
      <w:proofErr w:type="gramEnd"/>
      <w:r w:rsidRPr="002F0658">
        <w:rPr>
          <w:sz w:val="16"/>
          <w:szCs w:val="16"/>
        </w:rPr>
        <w:t xml:space="preserve"> Capita Egg Biomass, including both female and male </w:t>
      </w:r>
      <w:proofErr w:type="spellStart"/>
      <w:r w:rsidRPr="002F0658">
        <w:rPr>
          <w:sz w:val="16"/>
          <w:szCs w:val="16"/>
        </w:rPr>
        <w:t>spawners</w:t>
      </w:r>
      <w:proofErr w:type="spellEnd"/>
      <w:r w:rsidRPr="002F0658">
        <w:rPr>
          <w:sz w:val="16"/>
          <w:szCs w:val="16"/>
        </w:rPr>
        <w:t>.</w:t>
      </w:r>
    </w:p>
    <w:p w:rsidR="009A7B67" w:rsidRDefault="002F0658" w:rsidP="002F0658">
      <w:pPr>
        <w:spacing w:after="0"/>
        <w:ind w:firstLine="86"/>
        <w:rPr>
          <w:sz w:val="16"/>
          <w:szCs w:val="16"/>
        </w:rPr>
      </w:pPr>
      <w:proofErr w:type="gramStart"/>
      <w:r w:rsidRPr="002F0658">
        <w:rPr>
          <w:sz w:val="16"/>
          <w:szCs w:val="16"/>
          <w:vertAlign w:val="superscript"/>
        </w:rPr>
        <w:t>b</w:t>
      </w:r>
      <w:proofErr w:type="gramEnd"/>
      <w:r w:rsidRPr="002F0658">
        <w:rPr>
          <w:sz w:val="16"/>
          <w:szCs w:val="16"/>
          <w:vertAlign w:val="superscript"/>
        </w:rPr>
        <w:t xml:space="preserve"> </w:t>
      </w:r>
      <w:r w:rsidRPr="002F0658">
        <w:rPr>
          <w:sz w:val="16"/>
          <w:szCs w:val="16"/>
        </w:rPr>
        <w:t xml:space="preserve">The PCEB index was calculated for two periods; the first (1989-2014) was used for </w:t>
      </w:r>
      <w:proofErr w:type="spellStart"/>
      <w:r w:rsidRPr="002F0658">
        <w:rPr>
          <w:sz w:val="16"/>
          <w:szCs w:val="16"/>
        </w:rPr>
        <w:t>spawner</w:t>
      </w:r>
      <w:proofErr w:type="spellEnd"/>
      <w:r w:rsidRPr="002F0658">
        <w:rPr>
          <w:sz w:val="16"/>
          <w:szCs w:val="16"/>
        </w:rPr>
        <w:t>-recruit analysis in this report while the second (1990</w:t>
      </w:r>
      <w:r w:rsidR="00154F72">
        <w:rPr>
          <w:sz w:val="16"/>
          <w:szCs w:val="16"/>
        </w:rPr>
        <w:t>–</w:t>
      </w:r>
      <w:r w:rsidRPr="002F0658">
        <w:rPr>
          <w:sz w:val="16"/>
          <w:szCs w:val="16"/>
        </w:rPr>
        <w:t>2014) is used in the analysis by Shaul and Geiger (</w:t>
      </w:r>
      <w:del w:id="327" w:author="jb" w:date="2017-08-22T09:36:00Z">
        <w:r w:rsidRPr="002F0658" w:rsidDel="00154F72">
          <w:rPr>
            <w:sz w:val="16"/>
            <w:szCs w:val="16"/>
          </w:rPr>
          <w:delText>In Press</w:delText>
        </w:r>
      </w:del>
      <w:ins w:id="328" w:author="jb" w:date="2017-08-22T09:36:00Z">
        <w:r w:rsidR="00154F72">
          <w:rPr>
            <w:sz w:val="16"/>
            <w:szCs w:val="16"/>
          </w:rPr>
          <w:t>2016</w:t>
        </w:r>
      </w:ins>
      <w:r w:rsidRPr="002F0658">
        <w:rPr>
          <w:sz w:val="16"/>
          <w:szCs w:val="16"/>
        </w:rPr>
        <w:t>)</w:t>
      </w:r>
      <w:r w:rsidR="009A7B67">
        <w:rPr>
          <w:sz w:val="16"/>
          <w:szCs w:val="16"/>
        </w:rPr>
        <w:t>.</w:t>
      </w:r>
    </w:p>
    <w:p w:rsidR="002F0658" w:rsidRPr="002F0658" w:rsidRDefault="002F0658" w:rsidP="002F0658">
      <w:pPr>
        <w:spacing w:after="0"/>
        <w:ind w:firstLine="86"/>
        <w:rPr>
          <w:sz w:val="16"/>
          <w:szCs w:val="16"/>
        </w:rPr>
      </w:pPr>
    </w:p>
    <w:p w:rsidR="002F0658" w:rsidRDefault="002F0658" w:rsidP="002F0658">
      <w:pPr>
        <w:rPr>
          <w:color w:val="000000" w:themeColor="text1"/>
        </w:rPr>
      </w:pPr>
      <w:r w:rsidRPr="002F0658">
        <w:rPr>
          <w:color w:val="000000" w:themeColor="text1"/>
        </w:rPr>
        <w:t>During 1990–2014, 1-ocean adults averaged 54.6% age-3, 45.2% age-4, and 0.2% age-5. However, there was a marked shift toward younger freshwater age in the m</w:t>
      </w:r>
      <w:r w:rsidR="004B5D3B">
        <w:rPr>
          <w:color w:val="000000" w:themeColor="text1"/>
        </w:rPr>
        <w:t>id-2000s (Figure</w:t>
      </w:r>
      <w:r w:rsidR="00040E41">
        <w:rPr>
          <w:color w:val="000000" w:themeColor="text1"/>
        </w:rPr>
        <w:t xml:space="preserve"> </w:t>
      </w:r>
      <w:r w:rsidR="00040E41">
        <w:rPr>
          <w:color w:val="000000" w:themeColor="text1"/>
        </w:rPr>
        <w:lastRenderedPageBreak/>
        <w:t>20</w:t>
      </w:r>
      <w:r w:rsidR="004B5D3B">
        <w:rPr>
          <w:color w:val="000000" w:themeColor="text1"/>
        </w:rPr>
        <w:t>A; Appendix A10</w:t>
      </w:r>
      <w:r w:rsidRPr="002F0658">
        <w:rPr>
          <w:color w:val="000000" w:themeColor="text1"/>
        </w:rPr>
        <w:t>)</w:t>
      </w:r>
      <w:r w:rsidR="00853B6E">
        <w:rPr>
          <w:color w:val="000000" w:themeColor="text1"/>
        </w:rPr>
        <w:t xml:space="preserve">: </w:t>
      </w:r>
      <w:proofErr w:type="spellStart"/>
      <w:r w:rsidRPr="002F0658">
        <w:rPr>
          <w:color w:val="000000" w:themeColor="text1"/>
        </w:rPr>
        <w:t>spawners</w:t>
      </w:r>
      <w:proofErr w:type="spellEnd"/>
      <w:r w:rsidRPr="002F0658">
        <w:rPr>
          <w:color w:val="000000" w:themeColor="text1"/>
        </w:rPr>
        <w:t xml:space="preserve"> </w:t>
      </w:r>
      <w:r w:rsidR="00853B6E">
        <w:rPr>
          <w:color w:val="000000" w:themeColor="text1"/>
        </w:rPr>
        <w:t>that returned</w:t>
      </w:r>
      <w:r w:rsidR="00853B6E" w:rsidRPr="002F0658">
        <w:rPr>
          <w:color w:val="000000" w:themeColor="text1"/>
        </w:rPr>
        <w:t xml:space="preserve"> </w:t>
      </w:r>
      <w:r w:rsidRPr="002F0658">
        <w:rPr>
          <w:color w:val="000000" w:themeColor="text1"/>
        </w:rPr>
        <w:t xml:space="preserve">during 2005–2014 </w:t>
      </w:r>
      <w:r w:rsidR="00853B6E">
        <w:rPr>
          <w:color w:val="000000" w:themeColor="text1"/>
        </w:rPr>
        <w:t>averaged</w:t>
      </w:r>
      <w:r w:rsidR="00853B6E" w:rsidRPr="002F0658">
        <w:rPr>
          <w:color w:val="000000" w:themeColor="text1"/>
        </w:rPr>
        <w:t xml:space="preserve"> </w:t>
      </w:r>
      <w:r w:rsidRPr="002F0658">
        <w:rPr>
          <w:color w:val="000000" w:themeColor="text1"/>
        </w:rPr>
        <w:t>72% age-3 and 28% age-4, compared with an average of 43% age-3 and 57% age-4 during 1990–2004. When adjusted to constant a</w:t>
      </w:r>
      <w:r w:rsidR="00040E41">
        <w:rPr>
          <w:color w:val="000000" w:themeColor="text1"/>
        </w:rPr>
        <w:t>verage marine survival (Figure 20</w:t>
      </w:r>
      <w:r w:rsidRPr="002F0658">
        <w:rPr>
          <w:color w:val="000000" w:themeColor="text1"/>
        </w:rPr>
        <w:t xml:space="preserve">B), the average age-3 return increased from 14.1 thousand adults in 1990–2004 to 15.8 thousand adults in 2005–2014, while the average age-4 return decreased by 66% from 18.7 thousand </w:t>
      </w:r>
      <w:r w:rsidR="00120F14">
        <w:rPr>
          <w:color w:val="000000" w:themeColor="text1"/>
        </w:rPr>
        <w:t xml:space="preserve">adults </w:t>
      </w:r>
      <w:r w:rsidRPr="002F0658">
        <w:rPr>
          <w:color w:val="000000" w:themeColor="text1"/>
        </w:rPr>
        <w:t>to 6.3 thousand</w:t>
      </w:r>
      <w:r w:rsidR="00120F14">
        <w:rPr>
          <w:color w:val="000000" w:themeColor="text1"/>
        </w:rPr>
        <w:t xml:space="preserve"> adults</w:t>
      </w:r>
      <w:r w:rsidRPr="002F0658">
        <w:rPr>
          <w:color w:val="000000" w:themeColor="text1"/>
        </w:rPr>
        <w:t>.</w:t>
      </w:r>
    </w:p>
    <w:p w:rsidR="00B576F5" w:rsidRPr="002F0658" w:rsidRDefault="00B576F5" w:rsidP="00B576F5">
      <w:r w:rsidRPr="00F45C8E">
        <w:rPr>
          <w:noProof/>
        </w:rPr>
        <w:drawing>
          <wp:inline distT="0" distB="0" distL="0" distR="0" wp14:anchorId="5C838A63" wp14:editId="3D60EDC1">
            <wp:extent cx="6076586" cy="6607834"/>
            <wp:effectExtent l="19050" t="19050" r="1968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78502" cy="6609917"/>
                    </a:xfrm>
                    <a:prstGeom prst="rect">
                      <a:avLst/>
                    </a:prstGeom>
                    <a:noFill/>
                    <a:ln w="6350">
                      <a:solidFill>
                        <a:schemeClr val="tx1"/>
                      </a:solidFill>
                    </a:ln>
                  </pic:spPr>
                </pic:pic>
              </a:graphicData>
            </a:graphic>
          </wp:inline>
        </w:drawing>
      </w:r>
    </w:p>
    <w:p w:rsidR="00B576F5" w:rsidRPr="002F0658" w:rsidRDefault="00B576F5" w:rsidP="00B576F5">
      <w:pPr>
        <w:pStyle w:val="Caption"/>
      </w:pPr>
      <w:bookmarkStart w:id="329" w:name="_Toc487202779"/>
      <w:r>
        <w:t xml:space="preserve">Figure </w:t>
      </w:r>
      <w:fldSimple w:instr=" SEQ Figure \* ARABIC ">
        <w:r w:rsidR="009C1768">
          <w:rPr>
            <w:noProof/>
          </w:rPr>
          <w:t>20</w:t>
        </w:r>
      </w:fldSimple>
      <w:r>
        <w:t>.–</w:t>
      </w:r>
      <w:r w:rsidRPr="00B81F38">
        <w:t>Estimated coho salmon return to the Berners River (total and by primary age class: A) and the adjusted return standardized to a constant average marine survival rate (B).</w:t>
      </w:r>
      <w:bookmarkEnd w:id="329"/>
    </w:p>
    <w:p w:rsidR="002F0658" w:rsidRPr="002F0658" w:rsidRDefault="002F0658" w:rsidP="002F0658">
      <w:pPr>
        <w:keepNext/>
        <w:suppressAutoHyphens/>
        <w:spacing w:before="120"/>
        <w:jc w:val="left"/>
        <w:outlineLvl w:val="1"/>
        <w:rPr>
          <w:rFonts w:ascii="Times New Roman Bold" w:hAnsi="Times New Roman Bold"/>
          <w:b/>
          <w:smallCaps/>
          <w:sz w:val="30"/>
          <w:szCs w:val="20"/>
        </w:rPr>
      </w:pPr>
      <w:proofErr w:type="spellStart"/>
      <w:r w:rsidRPr="002F0658">
        <w:rPr>
          <w:rFonts w:ascii="Times New Roman Bold" w:hAnsi="Times New Roman Bold"/>
          <w:b/>
          <w:smallCaps/>
          <w:sz w:val="30"/>
          <w:szCs w:val="20"/>
        </w:rPr>
        <w:lastRenderedPageBreak/>
        <w:t>Spawner</w:t>
      </w:r>
      <w:proofErr w:type="spellEnd"/>
      <w:r w:rsidR="003D74F6">
        <w:rPr>
          <w:rFonts w:ascii="Times New Roman Bold" w:hAnsi="Times New Roman Bold"/>
          <w:b/>
          <w:smallCaps/>
          <w:sz w:val="30"/>
          <w:szCs w:val="20"/>
        </w:rPr>
        <w:t>-</w:t>
      </w:r>
      <w:r w:rsidRPr="002F0658">
        <w:rPr>
          <w:rFonts w:ascii="Times New Roman Bold" w:hAnsi="Times New Roman Bold"/>
          <w:b/>
          <w:smallCaps/>
          <w:sz w:val="30"/>
          <w:szCs w:val="20"/>
        </w:rPr>
        <w:t>Recruit Analysis</w:t>
      </w:r>
    </w:p>
    <w:p w:rsidR="002F0658" w:rsidRPr="002F0658" w:rsidRDefault="002F0658" w:rsidP="002F0658">
      <w:pPr>
        <w:rPr>
          <w:color w:val="000000" w:themeColor="text1"/>
        </w:rPr>
      </w:pPr>
      <w:proofErr w:type="spellStart"/>
      <w:r w:rsidRPr="002F0658">
        <w:t>Spawner</w:t>
      </w:r>
      <w:proofErr w:type="spellEnd"/>
      <w:r w:rsidRPr="002F0658">
        <w:t xml:space="preserve">-recruit analysis was based on </w:t>
      </w:r>
      <w:r w:rsidRPr="002F0658">
        <w:rPr>
          <w:color w:val="000000" w:themeColor="text1"/>
        </w:rPr>
        <w:t xml:space="preserve">the estimated total number of </w:t>
      </w:r>
      <w:proofErr w:type="spellStart"/>
      <w:r w:rsidRPr="002F0658">
        <w:rPr>
          <w:color w:val="000000" w:themeColor="text1"/>
        </w:rPr>
        <w:t>spawners</w:t>
      </w:r>
      <w:proofErr w:type="spellEnd"/>
      <w:r w:rsidRPr="002F0658">
        <w:rPr>
          <w:color w:val="000000" w:themeColor="text1"/>
        </w:rPr>
        <w:t xml:space="preserve"> adjusted to a constant average </w:t>
      </w:r>
      <w:commentRangeStart w:id="330"/>
      <w:del w:id="331" w:author="jb" w:date="2017-08-22T09:37:00Z">
        <w:r w:rsidRPr="002F0658" w:rsidDel="00154F72">
          <w:rPr>
            <w:color w:val="000000" w:themeColor="text1"/>
          </w:rPr>
          <w:delText>per capita egg biomass (</w:delText>
        </w:r>
      </w:del>
      <w:commentRangeEnd w:id="330"/>
      <w:r w:rsidR="00154F72">
        <w:rPr>
          <w:rStyle w:val="CommentReference"/>
        </w:rPr>
        <w:commentReference w:id="330"/>
      </w:r>
      <w:r w:rsidRPr="002F0658">
        <w:rPr>
          <w:color w:val="000000" w:themeColor="text1"/>
        </w:rPr>
        <w:t>PCEB</w:t>
      </w:r>
      <w:del w:id="332" w:author="jb" w:date="2017-08-22T09:37:00Z">
        <w:r w:rsidRPr="002F0658" w:rsidDel="00154F72">
          <w:rPr>
            <w:color w:val="000000" w:themeColor="text1"/>
          </w:rPr>
          <w:delText>)</w:delText>
        </w:r>
      </w:del>
      <w:r w:rsidRPr="002F0658">
        <w:rPr>
          <w:color w:val="000000" w:themeColor="text1"/>
        </w:rPr>
        <w:t xml:space="preserve"> and </w:t>
      </w:r>
      <w:r w:rsidR="00040E41">
        <w:rPr>
          <w:color w:val="000000" w:themeColor="text1"/>
        </w:rPr>
        <w:t xml:space="preserve">resulting </w:t>
      </w:r>
      <w:r w:rsidRPr="002F0658">
        <w:rPr>
          <w:color w:val="000000" w:themeColor="text1"/>
        </w:rPr>
        <w:t xml:space="preserve">1-ocean </w:t>
      </w:r>
      <w:r w:rsidR="00B8251E">
        <w:rPr>
          <w:color w:val="000000" w:themeColor="text1"/>
        </w:rPr>
        <w:t xml:space="preserve">brood year </w:t>
      </w:r>
      <w:r w:rsidRPr="002F0658">
        <w:rPr>
          <w:color w:val="000000" w:themeColor="text1"/>
        </w:rPr>
        <w:t xml:space="preserve">adult </w:t>
      </w:r>
      <w:r w:rsidRPr="002F0658">
        <w:t>returns adjusted to a constant average marine survival rate (</w:t>
      </w:r>
      <w:r w:rsidR="00040E41">
        <w:rPr>
          <w:color w:val="000000" w:themeColor="text1"/>
        </w:rPr>
        <w:t>Figure 21</w:t>
      </w:r>
      <w:r w:rsidR="00B8251E">
        <w:rPr>
          <w:color w:val="000000" w:themeColor="text1"/>
        </w:rPr>
        <w:t>; Appendix A11</w:t>
      </w:r>
      <w:r w:rsidR="00347657">
        <w:rPr>
          <w:color w:val="000000" w:themeColor="text1"/>
        </w:rPr>
        <w:t>). B</w:t>
      </w:r>
      <w:r w:rsidRPr="002F0658">
        <w:rPr>
          <w:color w:val="000000" w:themeColor="text1"/>
        </w:rPr>
        <w:t>rood</w:t>
      </w:r>
      <w:del w:id="333" w:author="jb" w:date="2017-08-22T09:39:00Z">
        <w:r w:rsidRPr="002F0658" w:rsidDel="00154F72">
          <w:rPr>
            <w:color w:val="000000" w:themeColor="text1"/>
          </w:rPr>
          <w:delText>-</w:delText>
        </w:r>
      </w:del>
      <w:ins w:id="334" w:author="jb" w:date="2017-08-22T09:39:00Z">
        <w:r w:rsidR="00154F72">
          <w:rPr>
            <w:color w:val="000000" w:themeColor="text1"/>
          </w:rPr>
          <w:t xml:space="preserve"> </w:t>
        </w:r>
      </w:ins>
      <w:r w:rsidRPr="002F0658">
        <w:rPr>
          <w:color w:val="000000" w:themeColor="text1"/>
        </w:rPr>
        <w:t xml:space="preserve">year returns (adjusted to constant average marine survival) decreased markedly from an average of 33.1 thousand adults in the first half of the 22-year data series (1987–1999) to 21.3 thousand adults </w:t>
      </w:r>
      <w:r w:rsidR="005122F6">
        <w:rPr>
          <w:color w:val="000000" w:themeColor="text1"/>
        </w:rPr>
        <w:t>during</w:t>
      </w:r>
      <w:r w:rsidR="005122F6" w:rsidRPr="002F0658">
        <w:rPr>
          <w:color w:val="000000" w:themeColor="text1"/>
        </w:rPr>
        <w:t xml:space="preserve"> </w:t>
      </w:r>
      <w:r w:rsidRPr="002F0658">
        <w:rPr>
          <w:color w:val="000000" w:themeColor="text1"/>
        </w:rPr>
        <w:t xml:space="preserve">2000–2010. While freshwater brood year production of age-3 adults remained relatively stable between the periods at averages of 14.1 thousand and 15.0 thousand fish, respectively, age-4 returns decreased by two-thirds from 19.1 thousand </w:t>
      </w:r>
      <w:r w:rsidR="00D24F61">
        <w:rPr>
          <w:color w:val="000000" w:themeColor="text1"/>
        </w:rPr>
        <w:t>to 6.3 thousand adults (Figure 21</w:t>
      </w:r>
      <w:r w:rsidRPr="002F0658">
        <w:rPr>
          <w:color w:val="000000" w:themeColor="text1"/>
        </w:rPr>
        <w:t>).</w:t>
      </w:r>
    </w:p>
    <w:p w:rsidR="00D42EB9" w:rsidRDefault="002F0658" w:rsidP="002F0658">
      <w:r w:rsidRPr="002F0658">
        <w:t>The marked decrease in brood</w:t>
      </w:r>
      <w:del w:id="335" w:author="jb" w:date="2017-08-22T09:39:00Z">
        <w:r w:rsidRPr="002F0658" w:rsidDel="00154F72">
          <w:delText>-</w:delText>
        </w:r>
      </w:del>
      <w:ins w:id="336" w:author="jb" w:date="2017-08-22T09:39:00Z">
        <w:r w:rsidR="00154F72">
          <w:t xml:space="preserve"> </w:t>
        </w:r>
      </w:ins>
      <w:r w:rsidRPr="002F0658">
        <w:t>year returns was not substantially influenced by variation in spawning escapement. Return-per-</w:t>
      </w:r>
      <w:proofErr w:type="spellStart"/>
      <w:r w:rsidRPr="002F0658">
        <w:t>spawner</w:t>
      </w:r>
      <w:proofErr w:type="spellEnd"/>
      <w:r w:rsidRPr="002F0658">
        <w:t xml:space="preserve"> decreased markedly during 2000–2010 c</w:t>
      </w:r>
      <w:r w:rsidR="00B8251E">
        <w:t>o</w:t>
      </w:r>
      <w:r w:rsidR="00CB494E">
        <w:t>mpared with 1989–1999 (Figure 22</w:t>
      </w:r>
      <w:r w:rsidRPr="002F0658">
        <w:t xml:space="preserve">). Discounting the 2002 outlier, predicted production from an average effective escapement of about 12,500 </w:t>
      </w:r>
      <w:proofErr w:type="spellStart"/>
      <w:r w:rsidRPr="002F0658">
        <w:t>spawners</w:t>
      </w:r>
      <w:proofErr w:type="spellEnd"/>
      <w:r w:rsidRPr="002F0658">
        <w:t xml:space="preserve"> was 38.5% lower (24,149 adults) based on the 2000–2010 relationship compared with 39,242 adults based on the 1989–1999 relationship.</w:t>
      </w:r>
    </w:p>
    <w:p w:rsidR="00D42EB9" w:rsidRPr="005122F6" w:rsidRDefault="00D42EB9" w:rsidP="00D42EB9">
      <w:pPr>
        <w:rPr>
          <w:color w:val="000000" w:themeColor="text1"/>
        </w:rPr>
      </w:pPr>
      <w:r w:rsidRPr="002F0658">
        <w:t>Linear relationships between escapement and production show a shift in inter</w:t>
      </w:r>
      <w:r>
        <w:t>cept rather than slope (Figure 22</w:t>
      </w:r>
      <w:r w:rsidRPr="002F0658">
        <w:t>), suggesting that the decrease in production may reflect a decrease in density-independent survival rather than a density-dependent effect related to a decrease in habitat capacity. We hypothesize that this decrease in freshwater survival was caused by a post-1998 cooling period in the North Pacific climate cycle (see Smolt Production and Climatic Indicators).</w:t>
      </w:r>
    </w:p>
    <w:p w:rsidR="00D42EB9" w:rsidRPr="002F0658" w:rsidRDefault="00D42EB9" w:rsidP="00D42EB9">
      <w:r w:rsidRPr="002F0658">
        <w:t xml:space="preserve">Return data </w:t>
      </w:r>
      <w:r w:rsidR="005122F6">
        <w:t>were</w:t>
      </w:r>
      <w:r w:rsidR="005122F6" w:rsidRPr="002F0658">
        <w:t xml:space="preserve"> </w:t>
      </w:r>
      <w:r w:rsidRPr="002F0658">
        <w:t xml:space="preserve">fitted with two </w:t>
      </w:r>
      <w:proofErr w:type="spellStart"/>
      <w:r w:rsidRPr="002F0658">
        <w:t>spawner</w:t>
      </w:r>
      <w:proofErr w:type="spellEnd"/>
      <w:r w:rsidRPr="002F0658">
        <w:t>-recruit models, the Ricker model and the ho</w:t>
      </w:r>
      <w:r>
        <w:t>ckey stick (HS) model (Figure 23</w:t>
      </w:r>
      <w:r w:rsidR="005122F6">
        <w:t>;</w:t>
      </w:r>
      <w:r w:rsidRPr="002F0658">
        <w:t xml:space="preserve"> Table 2). Logistic (Barrowman and Myers 2000) and bent (Shaul et al. 2013) versions of the HS model were tested, but offered no improvement over the simple HS model with this data series. The Berners River data series has a great deal of variation and, unlike </w:t>
      </w:r>
      <w:ins w:id="337" w:author="jb" w:date="2017-08-22T09:51:00Z">
        <w:r w:rsidR="00D11258">
          <w:t xml:space="preserve">the data </w:t>
        </w:r>
      </w:ins>
      <w:del w:id="338" w:author="jb" w:date="2017-08-22T09:51:00Z">
        <w:r w:rsidRPr="002F0658" w:rsidDel="00D11258">
          <w:delText xml:space="preserve">series </w:delText>
        </w:r>
      </w:del>
      <w:r w:rsidRPr="002F0658">
        <w:t xml:space="preserve">for Ford Arm Creek and Hugh Smith Lake, does not show a </w:t>
      </w:r>
      <w:r w:rsidR="00D24F61">
        <w:t xml:space="preserve">significant </w:t>
      </w:r>
      <w:r w:rsidRPr="002F0658">
        <w:t xml:space="preserve">positive relationship between escapement and return above estimated </w:t>
      </w:r>
      <w:proofErr w:type="spellStart"/>
      <w:r w:rsidRPr="002F0658">
        <w:rPr>
          <w:i/>
        </w:rPr>
        <w:t>S</w:t>
      </w:r>
      <w:r w:rsidRPr="002F0658">
        <w:rPr>
          <w:i/>
          <w:vertAlign w:val="subscript"/>
        </w:rPr>
        <w:t>msy</w:t>
      </w:r>
      <w:proofErr w:type="spellEnd"/>
      <w:r w:rsidRPr="002F0658">
        <w:t xml:space="preserve">, for which a </w:t>
      </w:r>
      <w:proofErr w:type="spellStart"/>
      <w:r w:rsidRPr="002F0658">
        <w:t>Beverton</w:t>
      </w:r>
      <w:proofErr w:type="spellEnd"/>
      <w:r w:rsidRPr="002F0658">
        <w:t>-Holt model (</w:t>
      </w:r>
      <w:proofErr w:type="spellStart"/>
      <w:r w:rsidRPr="002F0658">
        <w:t>Beverton</w:t>
      </w:r>
      <w:proofErr w:type="spellEnd"/>
      <w:r w:rsidRPr="002F0658">
        <w:t xml:space="preserve"> and Holt 1957) or Bent HS model (Shaul et al. 2013) would be more suitable.</w:t>
      </w:r>
    </w:p>
    <w:p w:rsidR="00D42EB9" w:rsidRPr="002F0658" w:rsidRDefault="00D42EB9" w:rsidP="00D42EB9">
      <w:r w:rsidRPr="002F0658">
        <w:t xml:space="preserve">For the full series (1989–2010), the Ricker model points to a substantially higher spawning escapement at </w:t>
      </w:r>
      <w:r w:rsidRPr="002F0658">
        <w:rPr>
          <w:i/>
        </w:rPr>
        <w:t>MSY</w:t>
      </w:r>
      <w:r w:rsidRPr="002F0658">
        <w:t xml:space="preserve"> (</w:t>
      </w:r>
      <w:proofErr w:type="spellStart"/>
      <w:r w:rsidRPr="002F0658">
        <w:rPr>
          <w:i/>
        </w:rPr>
        <w:t>S</w:t>
      </w:r>
      <w:r w:rsidRPr="002F0658">
        <w:rPr>
          <w:i/>
          <w:vertAlign w:val="subscript"/>
        </w:rPr>
        <w:t>msy</w:t>
      </w:r>
      <w:proofErr w:type="spellEnd"/>
      <w:r w:rsidRPr="002F0658">
        <w:t xml:space="preserve"> = 9,870 </w:t>
      </w:r>
      <w:proofErr w:type="spellStart"/>
      <w:r w:rsidRPr="002F0658">
        <w:t>spawners</w:t>
      </w:r>
      <w:proofErr w:type="spellEnd"/>
      <w:r w:rsidRPr="002F0658">
        <w:t xml:space="preserve">) for the entire series, or 2.5 times </w:t>
      </w:r>
      <w:proofErr w:type="spellStart"/>
      <w:r w:rsidRPr="002F0658">
        <w:rPr>
          <w:i/>
        </w:rPr>
        <w:t>S</w:t>
      </w:r>
      <w:r w:rsidRPr="002F0658">
        <w:rPr>
          <w:i/>
          <w:vertAlign w:val="subscript"/>
        </w:rPr>
        <w:t>msy</w:t>
      </w:r>
      <w:proofErr w:type="spellEnd"/>
      <w:r w:rsidRPr="002F0658">
        <w:t xml:space="preserve"> indicated by the HS model (3,952 </w:t>
      </w:r>
      <w:proofErr w:type="spellStart"/>
      <w:r w:rsidRPr="002F0658">
        <w:t>spawners</w:t>
      </w:r>
      <w:proofErr w:type="spellEnd"/>
      <w:r w:rsidRPr="002F0658">
        <w:t xml:space="preserve">). Lower and upper 90% of </w:t>
      </w:r>
      <w:r w:rsidRPr="002F0658">
        <w:rPr>
          <w:i/>
        </w:rPr>
        <w:t>MSY</w:t>
      </w:r>
      <w:r>
        <w:t xml:space="preserve"> bounds indicated by Ricker were</w:t>
      </w:r>
      <w:r w:rsidRPr="002F0658">
        <w:t xml:space="preserve"> 1.77 and 2.19 times comparable </w:t>
      </w:r>
      <w:r>
        <w:t xml:space="preserve">escapement </w:t>
      </w:r>
      <w:r w:rsidRPr="002F0658">
        <w:t xml:space="preserve">bounds indicated by the HS model (Table </w:t>
      </w:r>
      <w:r w:rsidR="00CB202F">
        <w:t xml:space="preserve">2). </w:t>
      </w:r>
      <w:r>
        <w:t>T</w:t>
      </w:r>
      <w:r w:rsidRPr="002F0658">
        <w:t xml:space="preserve">he Ricker model produced a nearly identical </w:t>
      </w:r>
      <w:r>
        <w:t xml:space="preserve">statistical </w:t>
      </w:r>
      <w:r w:rsidRPr="002F0658">
        <w:t>fit compared with the HS model for the entire 22-year data series. Weighting the two models by the inverse of the sum of errors squared results in virtually identica</w:t>
      </w:r>
      <w:r>
        <w:t xml:space="preserve">l weighting of 50.0% each and </w:t>
      </w:r>
      <w:r w:rsidRPr="002F0658">
        <w:t xml:space="preserve">point </w:t>
      </w:r>
      <w:r>
        <w:t xml:space="preserve">to a </w:t>
      </w:r>
      <w:r w:rsidRPr="002F0658">
        <w:t xml:space="preserve">goal of 6,912 </w:t>
      </w:r>
      <w:proofErr w:type="spellStart"/>
      <w:ins w:id="339" w:author="jb" w:date="2017-08-22T09:53:00Z">
        <w:r w:rsidR="004414D9">
          <w:t>spawners</w:t>
        </w:r>
        <w:proofErr w:type="spellEnd"/>
        <w:r w:rsidR="004414D9" w:rsidRPr="002F0658">
          <w:t xml:space="preserve"> </w:t>
        </w:r>
      </w:ins>
      <w:r w:rsidRPr="002F0658">
        <w:t>(range 4,932–10,214)</w:t>
      </w:r>
      <w:del w:id="340" w:author="jb" w:date="2017-08-22T09:53:00Z">
        <w:r w:rsidDel="004414D9">
          <w:delText xml:space="preserve"> spawners</w:delText>
        </w:r>
      </w:del>
      <w:r w:rsidRPr="002F0658">
        <w:t>.</w:t>
      </w:r>
    </w:p>
    <w:p w:rsidR="00D42EB9" w:rsidRDefault="00D42EB9" w:rsidP="00D42EB9">
      <w:r w:rsidRPr="002F0658">
        <w:t xml:space="preserve">However, the HS model deserves greater consideration because it is more consistent with </w:t>
      </w:r>
      <w:r w:rsidR="009A7B67">
        <w:t xml:space="preserve">the life history and </w:t>
      </w:r>
      <w:r w:rsidRPr="002F0658">
        <w:t>dynamics of coho salmon populations (Bradford et al. 2000). Although the HS model is biologically more attractive for application to coho salmon populations, it poi</w:t>
      </w:r>
      <w:r>
        <w:t xml:space="preserve">nts to a relatively low </w:t>
      </w:r>
      <w:r w:rsidRPr="002F0658">
        <w:rPr>
          <w:i/>
        </w:rPr>
        <w:t>BEG</w:t>
      </w:r>
      <w:r>
        <w:t xml:space="preserve"> that may be impractically narrow for management purposes. The indicated point goal and lower bound (based on ≥ 90% of </w:t>
      </w:r>
      <w:r w:rsidRPr="00B8251E">
        <w:rPr>
          <w:i/>
        </w:rPr>
        <w:t>MSY</w:t>
      </w:r>
      <w:r>
        <w:t xml:space="preserve">) does not vary with the average marine survival regime (Figure 24; Table 3). However the indicated upper goal bound is substantially (44–54%) higher in a favorable ocean regime with high average survival in the upper quintile (25.4%) compared with a low survival regime in the bottom quintile (9.5%). The indicated goal also </w:t>
      </w:r>
      <w:r>
        <w:lastRenderedPageBreak/>
        <w:t xml:space="preserve">varies with the freshwater production regime, decreasing from 5,038 </w:t>
      </w:r>
      <w:proofErr w:type="spellStart"/>
      <w:ins w:id="341" w:author="jb" w:date="2017-08-22T09:54:00Z">
        <w:r w:rsidR="004414D9">
          <w:t>spawners</w:t>
        </w:r>
        <w:proofErr w:type="spellEnd"/>
        <w:r w:rsidR="004414D9">
          <w:t xml:space="preserve"> </w:t>
        </w:r>
      </w:ins>
      <w:r>
        <w:t xml:space="preserve">(range 4,534–8,099) </w:t>
      </w:r>
      <w:del w:id="342" w:author="jb" w:date="2017-08-22T09:54:00Z">
        <w:r w:rsidDel="004414D9">
          <w:delText xml:space="preserve">spawners </w:delText>
        </w:r>
      </w:del>
      <w:r>
        <w:t xml:space="preserve">in a period of high freshwater production per </w:t>
      </w:r>
      <w:proofErr w:type="spellStart"/>
      <w:r>
        <w:t>spawner</w:t>
      </w:r>
      <w:proofErr w:type="spellEnd"/>
      <w:r>
        <w:t xml:space="preserve"> (1989–1999) to 3,952 </w:t>
      </w:r>
      <w:proofErr w:type="spellStart"/>
      <w:ins w:id="343" w:author="jb" w:date="2017-08-22T09:54:00Z">
        <w:r w:rsidR="004414D9">
          <w:t>spawners</w:t>
        </w:r>
        <w:proofErr w:type="spellEnd"/>
        <w:r w:rsidR="004414D9">
          <w:t xml:space="preserve"> </w:t>
        </w:r>
      </w:ins>
      <w:r>
        <w:t xml:space="preserve">(range 3,557–5,688) </w:t>
      </w:r>
      <w:del w:id="344" w:author="jb" w:date="2017-08-22T09:54:00Z">
        <w:r w:rsidDel="004414D9">
          <w:delText xml:space="preserve">spawners </w:delText>
        </w:r>
      </w:del>
      <w:r>
        <w:t>in the recent cooler period (2000–2010).</w:t>
      </w:r>
    </w:p>
    <w:p w:rsidR="002F0658" w:rsidRPr="002F0658" w:rsidRDefault="00F45C8E" w:rsidP="000F48EC">
      <w:pPr>
        <w:jc w:val="center"/>
      </w:pPr>
      <w:r w:rsidRPr="00F45C8E">
        <w:rPr>
          <w:noProof/>
        </w:rPr>
        <w:drawing>
          <wp:inline distT="0" distB="0" distL="0" distR="0" wp14:anchorId="4A8DCD45" wp14:editId="3D08A6D5">
            <wp:extent cx="5232400" cy="3053815"/>
            <wp:effectExtent l="19050" t="19050" r="2540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35112" cy="3055398"/>
                    </a:xfrm>
                    <a:prstGeom prst="rect">
                      <a:avLst/>
                    </a:prstGeom>
                    <a:noFill/>
                    <a:ln w="6350">
                      <a:solidFill>
                        <a:schemeClr val="tx1"/>
                      </a:solidFill>
                    </a:ln>
                  </pic:spPr>
                </pic:pic>
              </a:graphicData>
            </a:graphic>
          </wp:inline>
        </w:drawing>
      </w:r>
    </w:p>
    <w:p w:rsidR="00F02F56" w:rsidRDefault="00B81F38" w:rsidP="00B81F38">
      <w:pPr>
        <w:pStyle w:val="Caption"/>
      </w:pPr>
      <w:bookmarkStart w:id="345" w:name="_Toc487202780"/>
      <w:r>
        <w:t xml:space="preserve">Figure </w:t>
      </w:r>
      <w:fldSimple w:instr=" SEQ Figure \* ARABIC ">
        <w:r w:rsidR="009C1768">
          <w:rPr>
            <w:noProof/>
          </w:rPr>
          <w:t>21</w:t>
        </w:r>
      </w:fldSimple>
      <w:r>
        <w:t>.–</w:t>
      </w:r>
      <w:r w:rsidRPr="00B81F38">
        <w:t>Estimated age</w:t>
      </w:r>
      <w:r w:rsidR="000F48EC">
        <w:t>-</w:t>
      </w:r>
      <w:r w:rsidRPr="00B81F38">
        <w:t>1.1, age</w:t>
      </w:r>
      <w:r w:rsidR="000F48EC">
        <w:t>-</w:t>
      </w:r>
      <w:r w:rsidRPr="00B81F38">
        <w:t>2.1</w:t>
      </w:r>
      <w:r w:rsidR="005122F6">
        <w:t>,</w:t>
      </w:r>
      <w:r w:rsidRPr="00B81F38">
        <w:t xml:space="preserve"> and total coho salmon returns to the Berners River by brood year, standardized to a constant average marine survival rate.</w:t>
      </w:r>
      <w:bookmarkEnd w:id="345"/>
    </w:p>
    <w:p w:rsidR="000F48EC" w:rsidRPr="000F48EC" w:rsidRDefault="000F48EC" w:rsidP="000F48EC"/>
    <w:p w:rsidR="002F0658" w:rsidRPr="002F0658" w:rsidRDefault="002F0658" w:rsidP="002F0658">
      <w:pPr>
        <w:jc w:val="center"/>
      </w:pPr>
      <w:r w:rsidRPr="002F0658">
        <w:rPr>
          <w:rFonts w:asciiTheme="minorHAnsi" w:eastAsiaTheme="minorHAnsi" w:hAnsiTheme="minorHAnsi" w:cstheme="minorBidi"/>
          <w:noProof/>
          <w:sz w:val="22"/>
          <w:szCs w:val="22"/>
        </w:rPr>
        <w:drawing>
          <wp:inline distT="0" distB="0" distL="0" distR="0" wp14:anchorId="0FF52042" wp14:editId="49E34683">
            <wp:extent cx="4889500" cy="3360802"/>
            <wp:effectExtent l="19050" t="19050" r="25400" b="1143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5697" cy="3358188"/>
                    </a:xfrm>
                    <a:prstGeom prst="rect">
                      <a:avLst/>
                    </a:prstGeom>
                    <a:noFill/>
                    <a:ln w="6350">
                      <a:solidFill>
                        <a:schemeClr val="tx1"/>
                      </a:solidFill>
                    </a:ln>
                  </pic:spPr>
                </pic:pic>
              </a:graphicData>
            </a:graphic>
          </wp:inline>
        </w:drawing>
      </w:r>
    </w:p>
    <w:p w:rsidR="002F0658" w:rsidRPr="002F0658" w:rsidRDefault="003275A6" w:rsidP="003275A6">
      <w:pPr>
        <w:pStyle w:val="Caption"/>
      </w:pPr>
      <w:bookmarkStart w:id="346" w:name="_Toc487202781"/>
      <w:r>
        <w:lastRenderedPageBreak/>
        <w:t xml:space="preserve">Figure </w:t>
      </w:r>
      <w:fldSimple w:instr=" SEQ Figure \* ARABIC ">
        <w:r w:rsidR="009C1768">
          <w:rPr>
            <w:noProof/>
          </w:rPr>
          <w:t>22</w:t>
        </w:r>
      </w:fldSimple>
      <w:r>
        <w:t>.–</w:t>
      </w:r>
      <w:r w:rsidRPr="003275A6">
        <w:t>Relationship between escapement (</w:t>
      </w:r>
      <w:proofErr w:type="spellStart"/>
      <w:r w:rsidRPr="003275A6">
        <w:t>spawners</w:t>
      </w:r>
      <w:proofErr w:type="spellEnd"/>
      <w:r w:rsidRPr="003275A6">
        <w:t xml:space="preserve"> standardized to a constant average per capita egg biomass) and log (return/</w:t>
      </w:r>
      <w:proofErr w:type="spellStart"/>
      <w:r w:rsidRPr="003275A6">
        <w:t>spawner</w:t>
      </w:r>
      <w:proofErr w:type="spellEnd"/>
      <w:r w:rsidRPr="003275A6">
        <w:t>) for the Berners River coho salmon population by brood year, showing linear relationships for 1989–1999 and 2000–2010, excluding 2002.</w:t>
      </w:r>
      <w:bookmarkEnd w:id="346"/>
    </w:p>
    <w:p w:rsidR="002F0658" w:rsidRPr="002F0658" w:rsidRDefault="002F0658" w:rsidP="002F0658">
      <w:pPr>
        <w:jc w:val="center"/>
      </w:pPr>
      <w:r w:rsidRPr="002F0658">
        <w:rPr>
          <w:noProof/>
        </w:rPr>
        <w:drawing>
          <wp:inline distT="0" distB="0" distL="0" distR="0" wp14:anchorId="2F14F4D2" wp14:editId="5200DEF9">
            <wp:extent cx="5589917" cy="3249340"/>
            <wp:effectExtent l="19050" t="19050" r="10795" b="2730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01380" cy="3256003"/>
                    </a:xfrm>
                    <a:prstGeom prst="rect">
                      <a:avLst/>
                    </a:prstGeom>
                    <a:noFill/>
                    <a:ln w="6350">
                      <a:solidFill>
                        <a:schemeClr val="tx1"/>
                      </a:solidFill>
                    </a:ln>
                  </pic:spPr>
                </pic:pic>
              </a:graphicData>
            </a:graphic>
          </wp:inline>
        </w:drawing>
      </w:r>
    </w:p>
    <w:p w:rsidR="00CC399C" w:rsidRPr="00CC399C" w:rsidRDefault="003275A6" w:rsidP="003275A6">
      <w:pPr>
        <w:pStyle w:val="Caption"/>
        <w:rPr>
          <w:vanish/>
          <w:specVanish/>
        </w:rPr>
      </w:pPr>
      <w:bookmarkStart w:id="347" w:name="_Toc487202782"/>
      <w:r>
        <w:t xml:space="preserve">Figure </w:t>
      </w:r>
      <w:fldSimple w:instr=" SEQ Figure \* ARABIC ">
        <w:r w:rsidR="009C1768">
          <w:rPr>
            <w:noProof/>
          </w:rPr>
          <w:t>23</w:t>
        </w:r>
      </w:fldSimple>
      <w:r>
        <w:t>.–</w:t>
      </w:r>
      <w:proofErr w:type="spellStart"/>
      <w:r w:rsidRPr="003275A6">
        <w:t>Spawner</w:t>
      </w:r>
      <w:proofErr w:type="spellEnd"/>
      <w:r w:rsidRPr="003275A6">
        <w:t>-recruit relationships for the Berners River coho salmon population based on the Ricker (A) and Hockey Stick (B) models, showing separate model fits for early (1989–1999) and late (2000–2010) brood year</w:t>
      </w:r>
      <w:r w:rsidR="00CC399C">
        <w:t>s and all brood years combined.</w:t>
      </w:r>
      <w:bookmarkEnd w:id="347"/>
    </w:p>
    <w:p w:rsidR="002F0658" w:rsidRDefault="00CC399C" w:rsidP="003275A6">
      <w:pPr>
        <w:pStyle w:val="Caption"/>
      </w:pPr>
      <w:r>
        <w:t xml:space="preserve"> </w:t>
      </w:r>
      <w:r w:rsidR="003275A6" w:rsidRPr="003275A6">
        <w:t xml:space="preserve">The number of </w:t>
      </w:r>
      <w:proofErr w:type="spellStart"/>
      <w:r w:rsidR="003275A6" w:rsidRPr="003275A6">
        <w:t>spawners</w:t>
      </w:r>
      <w:proofErr w:type="spellEnd"/>
      <w:r w:rsidR="003275A6" w:rsidRPr="003275A6">
        <w:t xml:space="preserve"> is standardized to a per </w:t>
      </w:r>
      <w:r w:rsidR="000F48EC">
        <w:t>capita</w:t>
      </w:r>
      <w:r w:rsidR="000F48EC" w:rsidRPr="003275A6">
        <w:t xml:space="preserve"> </w:t>
      </w:r>
      <w:r w:rsidR="003275A6" w:rsidRPr="003275A6">
        <w:t>egg biomass (PCEB) index of 1 while adult returns are adjusted to a constant marine survival rate of 16.3%.</w:t>
      </w:r>
    </w:p>
    <w:p w:rsidR="00AF1F8E" w:rsidRPr="002F0658" w:rsidRDefault="00AF1F8E" w:rsidP="002F0658">
      <w:pPr>
        <w:keepLines/>
        <w:tabs>
          <w:tab w:val="right" w:pos="9360"/>
        </w:tabs>
        <w:suppressAutoHyphens/>
        <w:ind w:firstLine="288"/>
        <w:rPr>
          <w:sz w:val="22"/>
          <w:szCs w:val="20"/>
        </w:rPr>
      </w:pPr>
    </w:p>
    <w:p w:rsidR="002F0658" w:rsidRPr="002F0658" w:rsidRDefault="002F0658" w:rsidP="002F0658">
      <w:pPr>
        <w:keepLines/>
        <w:tabs>
          <w:tab w:val="right" w:pos="9360"/>
        </w:tabs>
        <w:suppressAutoHyphens/>
        <w:ind w:firstLine="288"/>
        <w:jc w:val="center"/>
        <w:rPr>
          <w:sz w:val="22"/>
          <w:szCs w:val="20"/>
        </w:rPr>
      </w:pPr>
      <w:r w:rsidRPr="002F0658">
        <w:rPr>
          <w:noProof/>
          <w:sz w:val="22"/>
          <w:szCs w:val="20"/>
        </w:rPr>
        <w:drawing>
          <wp:inline distT="0" distB="0" distL="0" distR="0" wp14:anchorId="0676E9A0" wp14:editId="1AED5992">
            <wp:extent cx="3370130" cy="2872596"/>
            <wp:effectExtent l="19050" t="19050" r="20955" b="2349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384032" cy="2884445"/>
                    </a:xfrm>
                    <a:prstGeom prst="rect">
                      <a:avLst/>
                    </a:prstGeom>
                    <a:noFill/>
                    <a:ln w="6350">
                      <a:solidFill>
                        <a:schemeClr val="tx1"/>
                      </a:solidFill>
                    </a:ln>
                  </pic:spPr>
                </pic:pic>
              </a:graphicData>
            </a:graphic>
          </wp:inline>
        </w:drawing>
      </w:r>
    </w:p>
    <w:p w:rsidR="002F0658" w:rsidRPr="002F0658" w:rsidRDefault="003275A6" w:rsidP="003275A6">
      <w:pPr>
        <w:pStyle w:val="Caption"/>
      </w:pPr>
      <w:bookmarkStart w:id="348" w:name="_Toc487202783"/>
      <w:r>
        <w:lastRenderedPageBreak/>
        <w:t xml:space="preserve">Figure </w:t>
      </w:r>
      <w:fldSimple w:instr=" SEQ Figure \* ARABIC ">
        <w:r w:rsidR="009C1768">
          <w:rPr>
            <w:noProof/>
          </w:rPr>
          <w:t>24</w:t>
        </w:r>
      </w:fldSimple>
      <w:r>
        <w:t>.–</w:t>
      </w:r>
      <w:r w:rsidRPr="003275A6">
        <w:t>Indicated biological escapement goal ranges for Berners River coho salmon based on the 1989–2010 brood years and marine survival-adjusted returns calibrated to a constant marine survival rate based on the 1990–2014 average (16.3%), the average of the lowest 20% (9.5%)</w:t>
      </w:r>
      <w:r w:rsidR="000F48EC">
        <w:t>,</w:t>
      </w:r>
      <w:r w:rsidRPr="003275A6">
        <w:t xml:space="preserve"> and the average of the highest 20% (25.4%) of observations.</w:t>
      </w:r>
      <w:bookmarkEnd w:id="348"/>
    </w:p>
    <w:p w:rsidR="00CC399C" w:rsidRPr="00CC399C" w:rsidRDefault="003275A6" w:rsidP="003275A6">
      <w:pPr>
        <w:pStyle w:val="Caption"/>
        <w:rPr>
          <w:vanish/>
          <w:specVanish/>
        </w:rPr>
      </w:pPr>
      <w:bookmarkStart w:id="349" w:name="_Toc487200877"/>
      <w:r>
        <w:t xml:space="preserve">Table </w:t>
      </w:r>
      <w:fldSimple w:instr=" SEQ Table \* ARABIC ">
        <w:r w:rsidR="009C1768">
          <w:rPr>
            <w:noProof/>
          </w:rPr>
          <w:t>2</w:t>
        </w:r>
      </w:fldSimple>
      <w:r>
        <w:t>.–</w:t>
      </w:r>
      <w:r w:rsidRPr="003275A6">
        <w:t>Berners River coho salmon indicated biological escapement goal (</w:t>
      </w:r>
      <w:r w:rsidRPr="003275A6">
        <w:rPr>
          <w:i/>
        </w:rPr>
        <w:t>BEG</w:t>
      </w:r>
      <w:r w:rsidRPr="003275A6">
        <w:t xml:space="preserve">) based on Ricker and Hockey Stick (HS) model fits </w:t>
      </w:r>
      <w:r w:rsidR="005122F6">
        <w:t>and</w:t>
      </w:r>
      <w:r w:rsidR="005122F6" w:rsidRPr="003275A6">
        <w:t xml:space="preserve"> </w:t>
      </w:r>
      <w:r w:rsidRPr="003275A6">
        <w:t xml:space="preserve">lower and upper escapement bounds predicted to produce 90% or more of </w:t>
      </w:r>
      <w:r w:rsidRPr="003275A6">
        <w:rPr>
          <w:i/>
        </w:rPr>
        <w:t>MSY</w:t>
      </w:r>
      <w:r w:rsidR="00CC399C">
        <w:t>.</w:t>
      </w:r>
      <w:bookmarkEnd w:id="349"/>
    </w:p>
    <w:p w:rsidR="002F0658" w:rsidRPr="002F0658" w:rsidRDefault="00CC399C" w:rsidP="003275A6">
      <w:pPr>
        <w:pStyle w:val="Caption"/>
      </w:pPr>
      <w:r>
        <w:t xml:space="preserve"> </w:t>
      </w:r>
      <w:r w:rsidR="003275A6" w:rsidRPr="003275A6">
        <w:t>Returns are adjusted to a</w:t>
      </w:r>
      <w:ins w:id="350" w:author="jb" w:date="2017-08-22T10:16:00Z">
        <w:r w:rsidR="00CA4485">
          <w:t>n</w:t>
        </w:r>
      </w:ins>
      <w:r w:rsidR="003275A6" w:rsidRPr="003275A6">
        <w:t xml:space="preserve"> average marine survival</w:t>
      </w:r>
      <w:r w:rsidR="005122F6">
        <w:t xml:space="preserve"> rate</w:t>
      </w:r>
      <w:r w:rsidR="003275A6" w:rsidRPr="003275A6">
        <w:t xml:space="preserve"> (16.3%).</w:t>
      </w:r>
    </w:p>
    <w:tbl>
      <w:tblPr>
        <w:tblW w:w="9360" w:type="dxa"/>
        <w:tblInd w:w="108" w:type="dxa"/>
        <w:tblLayout w:type="fixed"/>
        <w:tblLook w:val="04A0" w:firstRow="1" w:lastRow="0" w:firstColumn="1" w:lastColumn="0" w:noHBand="0" w:noVBand="1"/>
      </w:tblPr>
      <w:tblGrid>
        <w:gridCol w:w="2586"/>
        <w:gridCol w:w="92"/>
        <w:gridCol w:w="1305"/>
        <w:gridCol w:w="17"/>
        <w:gridCol w:w="619"/>
        <w:gridCol w:w="727"/>
        <w:gridCol w:w="741"/>
        <w:gridCol w:w="145"/>
        <w:gridCol w:w="533"/>
        <w:gridCol w:w="6"/>
        <w:gridCol w:w="1117"/>
        <w:gridCol w:w="727"/>
        <w:gridCol w:w="745"/>
      </w:tblGrid>
      <w:tr w:rsidR="002F0658" w:rsidRPr="00347657" w:rsidTr="005122F6">
        <w:trPr>
          <w:trHeight w:hRule="exact" w:val="259"/>
        </w:trPr>
        <w:tc>
          <w:tcPr>
            <w:tcW w:w="2586" w:type="dxa"/>
            <w:tcBorders>
              <w:top w:val="single" w:sz="4" w:space="0" w:color="auto"/>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414" w:type="dxa"/>
            <w:gridSpan w:val="3"/>
            <w:tcBorders>
              <w:top w:val="single" w:sz="4" w:space="0" w:color="auto"/>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2087" w:type="dxa"/>
            <w:gridSpan w:val="3"/>
            <w:tcBorders>
              <w:top w:val="single" w:sz="4" w:space="0" w:color="auto"/>
              <w:left w:val="nil"/>
              <w:right w:val="nil"/>
            </w:tcBorders>
            <w:shd w:val="clear" w:color="000000" w:fill="FFFFFF"/>
            <w:noWrap/>
            <w:tcMar>
              <w:left w:w="0" w:type="dxa"/>
              <w:right w:w="0" w:type="dxa"/>
            </w:tcMar>
            <w:vAlign w:val="bottom"/>
            <w:hideMark/>
          </w:tcPr>
          <w:p w:rsidR="002F0658" w:rsidRPr="00347657" w:rsidRDefault="002F0658" w:rsidP="005122F6">
            <w:pPr>
              <w:pBdr>
                <w:bottom w:val="single" w:sz="4" w:space="1" w:color="auto"/>
              </w:pBdr>
              <w:spacing w:after="0"/>
              <w:jc w:val="center"/>
              <w:rPr>
                <w:sz w:val="18"/>
                <w:szCs w:val="18"/>
              </w:rPr>
            </w:pPr>
            <w:r w:rsidRPr="00347657">
              <w:rPr>
                <w:sz w:val="18"/>
                <w:szCs w:val="18"/>
              </w:rPr>
              <w:t>Number of Fish</w:t>
            </w:r>
          </w:p>
        </w:tc>
        <w:tc>
          <w:tcPr>
            <w:tcW w:w="145" w:type="dxa"/>
            <w:tcBorders>
              <w:top w:val="single" w:sz="4" w:space="0" w:color="auto"/>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p>
        </w:tc>
        <w:tc>
          <w:tcPr>
            <w:tcW w:w="3128" w:type="dxa"/>
            <w:gridSpan w:val="5"/>
            <w:tcBorders>
              <w:top w:val="single" w:sz="4" w:space="0" w:color="auto"/>
              <w:left w:val="nil"/>
              <w:right w:val="nil"/>
            </w:tcBorders>
            <w:shd w:val="clear" w:color="000000" w:fill="FFFFFF"/>
            <w:noWrap/>
            <w:tcMar>
              <w:left w:w="0" w:type="dxa"/>
              <w:right w:w="0" w:type="dxa"/>
            </w:tcMar>
            <w:vAlign w:val="bottom"/>
            <w:hideMark/>
          </w:tcPr>
          <w:p w:rsidR="002F0658" w:rsidRPr="00347657" w:rsidRDefault="002F0658" w:rsidP="005122F6">
            <w:pPr>
              <w:pBdr>
                <w:bottom w:val="single" w:sz="4" w:space="1" w:color="auto"/>
              </w:pBdr>
              <w:spacing w:after="0"/>
              <w:jc w:val="center"/>
              <w:rPr>
                <w:sz w:val="18"/>
                <w:szCs w:val="18"/>
              </w:rPr>
            </w:pPr>
            <w:r w:rsidRPr="00347657">
              <w:rPr>
                <w:sz w:val="18"/>
                <w:szCs w:val="18"/>
              </w:rPr>
              <w:t>Model Parameters</w:t>
            </w:r>
          </w:p>
        </w:tc>
      </w:tr>
      <w:tr w:rsidR="002F0658" w:rsidRPr="00347657" w:rsidTr="005122F6">
        <w:trPr>
          <w:trHeight w:val="285"/>
        </w:trPr>
        <w:tc>
          <w:tcPr>
            <w:tcW w:w="2586" w:type="dxa"/>
            <w:tcBorders>
              <w:top w:val="nil"/>
              <w:left w:val="nil"/>
              <w:bottom w:val="single" w:sz="4" w:space="0" w:color="auto"/>
              <w:right w:val="nil"/>
            </w:tcBorders>
            <w:shd w:val="clear" w:color="000000" w:fill="FFFFFF"/>
            <w:noWrap/>
            <w:tcMar>
              <w:left w:w="58" w:type="dxa"/>
              <w:right w:w="0" w:type="dxa"/>
            </w:tcMar>
            <w:vAlign w:val="center"/>
            <w:hideMark/>
          </w:tcPr>
          <w:p w:rsidR="002F0658" w:rsidRPr="00347657" w:rsidRDefault="002F0658" w:rsidP="002F0658">
            <w:pPr>
              <w:spacing w:after="0"/>
              <w:jc w:val="left"/>
              <w:rPr>
                <w:sz w:val="18"/>
                <w:szCs w:val="18"/>
              </w:rPr>
            </w:pPr>
            <w:r w:rsidRPr="00347657">
              <w:rPr>
                <w:sz w:val="18"/>
                <w:szCs w:val="18"/>
              </w:rPr>
              <w:t>Model (Brood Years)</w:t>
            </w:r>
          </w:p>
        </w:tc>
        <w:tc>
          <w:tcPr>
            <w:tcW w:w="1397" w:type="dxa"/>
            <w:gridSpan w:val="2"/>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i/>
                <w:iCs/>
                <w:sz w:val="18"/>
                <w:szCs w:val="18"/>
              </w:rPr>
            </w:pPr>
            <w:proofErr w:type="spellStart"/>
            <w:r w:rsidRPr="00347657">
              <w:rPr>
                <w:i/>
                <w:iCs/>
                <w:sz w:val="18"/>
                <w:szCs w:val="18"/>
              </w:rPr>
              <w:t>S</w:t>
            </w:r>
            <w:r w:rsidRPr="00347657">
              <w:rPr>
                <w:i/>
                <w:iCs/>
                <w:sz w:val="18"/>
                <w:szCs w:val="18"/>
                <w:vertAlign w:val="subscript"/>
              </w:rPr>
              <w:t>msy</w:t>
            </w:r>
            <w:proofErr w:type="spellEnd"/>
          </w:p>
        </w:tc>
        <w:tc>
          <w:tcPr>
            <w:tcW w:w="727"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Lower</w:t>
            </w:r>
          </w:p>
        </w:tc>
        <w:tc>
          <w:tcPr>
            <w:tcW w:w="741"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Upper</w:t>
            </w:r>
          </w:p>
        </w:tc>
        <w:tc>
          <w:tcPr>
            <w:tcW w:w="145"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 </w:t>
            </w:r>
          </w:p>
        </w:tc>
        <w:tc>
          <w:tcPr>
            <w:tcW w:w="539" w:type="dxa"/>
            <w:gridSpan w:val="2"/>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α</w:t>
            </w:r>
          </w:p>
        </w:tc>
        <w:tc>
          <w:tcPr>
            <w:tcW w:w="1117" w:type="dxa"/>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sz w:val="18"/>
                <w:szCs w:val="18"/>
              </w:rPr>
            </w:pPr>
            <w:r w:rsidRPr="00347657">
              <w:rPr>
                <w:sz w:val="18"/>
                <w:szCs w:val="18"/>
              </w:rPr>
              <w:t>β</w:t>
            </w:r>
          </w:p>
        </w:tc>
        <w:tc>
          <w:tcPr>
            <w:tcW w:w="727" w:type="dxa"/>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i/>
                <w:iCs/>
                <w:sz w:val="18"/>
                <w:szCs w:val="18"/>
              </w:rPr>
            </w:pPr>
            <w:r w:rsidRPr="00347657">
              <w:rPr>
                <w:i/>
                <w:iCs/>
                <w:sz w:val="18"/>
                <w:szCs w:val="18"/>
              </w:rPr>
              <w:t>K</w:t>
            </w:r>
          </w:p>
        </w:tc>
        <w:tc>
          <w:tcPr>
            <w:tcW w:w="745" w:type="dxa"/>
            <w:tcBorders>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center"/>
              <w:rPr>
                <w:i/>
                <w:iCs/>
                <w:sz w:val="18"/>
                <w:szCs w:val="18"/>
              </w:rPr>
            </w:pPr>
            <w:r w:rsidRPr="00347657">
              <w:rPr>
                <w:i/>
                <w:iCs/>
                <w:sz w:val="18"/>
                <w:szCs w:val="18"/>
              </w:rPr>
              <w:t>MSY</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u w:val="single"/>
              </w:rPr>
            </w:pPr>
            <w:r w:rsidRPr="00347657">
              <w:rPr>
                <w:sz w:val="18"/>
                <w:szCs w:val="18"/>
                <w:u w:val="single"/>
              </w:rPr>
              <w:t>Ricker Models</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i/>
                <w:iCs/>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i/>
                <w:iCs/>
                <w:sz w:val="18"/>
                <w:szCs w:val="18"/>
              </w:rPr>
            </w:pPr>
            <w:r w:rsidRPr="00347657">
              <w:rPr>
                <w:i/>
                <w:iCs/>
                <w:sz w:val="18"/>
                <w:szCs w:val="18"/>
              </w:rPr>
              <w:t> </w:t>
            </w:r>
          </w:p>
        </w:tc>
      </w:tr>
      <w:tr w:rsidR="002F0658" w:rsidRPr="00347657" w:rsidTr="005122F6">
        <w:trPr>
          <w:trHeight w:hRule="exact" w:val="72"/>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center"/>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1999</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8,110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5,097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11,782</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10.656</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-0.00009774</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17,140</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31,005</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w:t>
            </w:r>
            <w:proofErr w:type="spellStart"/>
            <w:r w:rsidRPr="00347657">
              <w:rPr>
                <w:sz w:val="18"/>
                <w:szCs w:val="18"/>
              </w:rPr>
              <w:t>Spawner</w:t>
            </w:r>
            <w:proofErr w:type="spellEnd"/>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29.6</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39.7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20.7</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2000</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10,076</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6,508</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14,109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4.276</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-0.00005775</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13,159</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14,003</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w:t>
            </w:r>
            <w:proofErr w:type="spellStart"/>
            <w:r w:rsidRPr="00347657">
              <w:rPr>
                <w:sz w:val="18"/>
                <w:szCs w:val="18"/>
              </w:rPr>
              <w:t>Spawner</w:t>
            </w:r>
            <w:proofErr w:type="spellEnd"/>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14.7</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18.0</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11.6</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9,870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6,307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14,022</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5.951</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-0.00006801</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16,035</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20,150</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w:t>
            </w:r>
            <w:proofErr w:type="spellStart"/>
            <w:r w:rsidRPr="00347657">
              <w:rPr>
                <w:sz w:val="18"/>
                <w:szCs w:val="18"/>
              </w:rPr>
              <w:t>Spawner</w:t>
            </w:r>
            <w:proofErr w:type="spellEnd"/>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18.7</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23.8</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14.1</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u w:val="single"/>
              </w:rPr>
            </w:pPr>
            <w:r w:rsidRPr="00347657">
              <w:rPr>
                <w:sz w:val="18"/>
                <w:szCs w:val="18"/>
                <w:u w:val="single"/>
              </w:rPr>
              <w:t>Hockey Stick Models</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i/>
                <w:iCs/>
                <w:sz w:val="18"/>
                <w:szCs w:val="18"/>
              </w:rPr>
            </w:pPr>
            <w:r w:rsidRPr="00347657">
              <w:rPr>
                <w:i/>
                <w:iCs/>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i/>
                <w:iCs/>
                <w:sz w:val="18"/>
                <w:szCs w:val="18"/>
              </w:rPr>
            </w:pPr>
            <w:r w:rsidRPr="00347657">
              <w:rPr>
                <w:i/>
                <w:iCs/>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u w:val="single"/>
              </w:rPr>
            </w:pP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1999</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5,038</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4,534</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8,099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7.075</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35,646</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30,608</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w:t>
            </w:r>
            <w:proofErr w:type="spellStart"/>
            <w:r w:rsidRPr="00347657">
              <w:rPr>
                <w:sz w:val="18"/>
                <w:szCs w:val="18"/>
              </w:rPr>
              <w:t>Spawner</w:t>
            </w:r>
            <w:proofErr w:type="spellEnd"/>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43.4</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43.4</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27.0</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2000</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3,952</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3,557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5,688</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5.393</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21,312</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17,361</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w:t>
            </w:r>
            <w:proofErr w:type="spellStart"/>
            <w:r w:rsidRPr="00347657">
              <w:rPr>
                <w:sz w:val="18"/>
                <w:szCs w:val="18"/>
              </w:rPr>
              <w:t>Spawner</w:t>
            </w:r>
            <w:proofErr w:type="spellEnd"/>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33.1</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33.1</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23.0</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2010</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3,952</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3,557</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6,405</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7.207</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28,479</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24,527</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Smolts/</w:t>
            </w:r>
            <w:proofErr w:type="spellStart"/>
            <w:r w:rsidRPr="00347657">
              <w:rPr>
                <w:sz w:val="18"/>
                <w:szCs w:val="18"/>
              </w:rPr>
              <w:t>Spawner</w:t>
            </w:r>
            <w:proofErr w:type="spellEnd"/>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44.2</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44.2</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27.3</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173"/>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auto" w:fill="auto"/>
            <w:noWrap/>
            <w:tcMar>
              <w:left w:w="0" w:type="dxa"/>
              <w:right w:w="58" w:type="dxa"/>
            </w:tcMar>
            <w:vAlign w:val="bottom"/>
            <w:hideMark/>
          </w:tcPr>
          <w:p w:rsidR="002F0658" w:rsidRPr="00347657" w:rsidRDefault="002F0658" w:rsidP="002F0658">
            <w:pPr>
              <w:spacing w:after="0"/>
              <w:jc w:val="right"/>
              <w:rPr>
                <w:sz w:val="18"/>
                <w:szCs w:val="18"/>
              </w:rPr>
            </w:pP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val="255"/>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5122F6">
            <w:pPr>
              <w:spacing w:after="0"/>
              <w:jc w:val="left"/>
              <w:rPr>
                <w:sz w:val="18"/>
                <w:szCs w:val="18"/>
              </w:rPr>
            </w:pPr>
            <w:r w:rsidRPr="00347657">
              <w:rPr>
                <w:sz w:val="18"/>
                <w:szCs w:val="18"/>
              </w:rPr>
              <w:t>1989</w:t>
            </w:r>
            <w:r w:rsidR="005122F6">
              <w:rPr>
                <w:sz w:val="18"/>
                <w:szCs w:val="18"/>
              </w:rPr>
              <w:t>–</w:t>
            </w:r>
            <w:r w:rsidRPr="00347657">
              <w:rPr>
                <w:sz w:val="18"/>
                <w:szCs w:val="18"/>
              </w:rPr>
              <w:t xml:space="preserve">2010 Adjusted PCEB </w:t>
            </w:r>
            <w:proofErr w:type="spellStart"/>
            <w:r w:rsidRPr="00347657">
              <w:rPr>
                <w:sz w:val="18"/>
                <w:szCs w:val="18"/>
              </w:rPr>
              <w:t>Index</w:t>
            </w:r>
            <w:r w:rsidRPr="00347657">
              <w:rPr>
                <w:sz w:val="18"/>
                <w:szCs w:val="18"/>
                <w:vertAlign w:val="superscript"/>
              </w:rPr>
              <w:t>a</w:t>
            </w:r>
            <w:proofErr w:type="spellEnd"/>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4,990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4,491</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8,099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F61540" w:rsidP="00F61540">
            <w:pPr>
              <w:spacing w:after="0"/>
              <w:jc w:val="center"/>
              <w:rPr>
                <w:sz w:val="18"/>
                <w:szCs w:val="18"/>
              </w:rPr>
            </w:pPr>
            <w:r>
              <w:rPr>
                <w:sz w:val="18"/>
                <w:szCs w:val="18"/>
              </w:rPr>
              <w:t>-</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r>
      <w:tr w:rsidR="002F0658" w:rsidRPr="00347657" w:rsidTr="005122F6">
        <w:trPr>
          <w:trHeight w:hRule="exact" w:val="173"/>
        </w:trPr>
        <w:tc>
          <w:tcPr>
            <w:tcW w:w="2678" w:type="dxa"/>
            <w:gridSpan w:val="2"/>
            <w:tcBorders>
              <w:top w:val="nil"/>
              <w:left w:val="nil"/>
              <w:bottom w:val="single" w:sz="4" w:space="0" w:color="auto"/>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1305" w:type="dxa"/>
            <w:tcBorders>
              <w:top w:val="nil"/>
              <w:left w:val="nil"/>
              <w:bottom w:val="single" w:sz="4" w:space="0" w:color="auto"/>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w:t>
            </w:r>
          </w:p>
        </w:tc>
        <w:tc>
          <w:tcPr>
            <w:tcW w:w="636" w:type="dxa"/>
            <w:gridSpan w:val="2"/>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27" w:type="dxa"/>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1" w:type="dxa"/>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45" w:type="dxa"/>
            <w:tcBorders>
              <w:top w:val="nil"/>
              <w:left w:val="nil"/>
              <w:bottom w:val="single" w:sz="4" w:space="0" w:color="auto"/>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single" w:sz="4" w:space="0" w:color="auto"/>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1123" w:type="dxa"/>
            <w:gridSpan w:val="2"/>
            <w:tcBorders>
              <w:top w:val="nil"/>
              <w:left w:val="nil"/>
              <w:bottom w:val="single" w:sz="4" w:space="0" w:color="auto"/>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745"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 </w:t>
            </w:r>
          </w:p>
        </w:tc>
      </w:tr>
      <w:tr w:rsidR="002F0658" w:rsidRPr="00347657" w:rsidTr="005122F6">
        <w:trPr>
          <w:trHeight w:hRule="exact" w:val="302"/>
        </w:trPr>
        <w:tc>
          <w:tcPr>
            <w:tcW w:w="2678" w:type="dxa"/>
            <w:gridSpan w:val="2"/>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 xml:space="preserve">Current </w:t>
            </w:r>
            <w:proofErr w:type="spellStart"/>
            <w:r w:rsidRPr="00347657">
              <w:rPr>
                <w:sz w:val="18"/>
                <w:szCs w:val="18"/>
              </w:rPr>
              <w:t>Goal</w:t>
            </w:r>
            <w:r w:rsidRPr="00347657">
              <w:rPr>
                <w:sz w:val="18"/>
                <w:szCs w:val="18"/>
                <w:vertAlign w:val="superscript"/>
              </w:rPr>
              <w:t>b</w:t>
            </w:r>
            <w:proofErr w:type="spellEnd"/>
          </w:p>
        </w:tc>
        <w:tc>
          <w:tcPr>
            <w:tcW w:w="1305" w:type="dxa"/>
            <w:tcBorders>
              <w:top w:val="nil"/>
              <w:left w:val="nil"/>
              <w:bottom w:val="nil"/>
              <w:right w:val="nil"/>
            </w:tcBorders>
            <w:shd w:val="clear" w:color="000000" w:fill="FFFFFF"/>
            <w:noWrap/>
            <w:tcMar>
              <w:left w:w="58" w:type="dxa"/>
              <w:right w:w="0" w:type="dxa"/>
            </w:tcMar>
            <w:vAlign w:val="bottom"/>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7,820</w:t>
            </w:r>
          </w:p>
        </w:tc>
        <w:tc>
          <w:tcPr>
            <w:tcW w:w="727"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4,965</w:t>
            </w:r>
          </w:p>
        </w:tc>
        <w:tc>
          <w:tcPr>
            <w:tcW w:w="741" w:type="dxa"/>
            <w:tcBorders>
              <w:top w:val="nil"/>
              <w:left w:val="nil"/>
              <w:bottom w:val="nil"/>
              <w:right w:val="nil"/>
            </w:tcBorders>
            <w:shd w:val="clear" w:color="000000" w:fill="FFFFFF"/>
            <w:noWrap/>
            <w:tcMar>
              <w:left w:w="0" w:type="dxa"/>
              <w:right w:w="58" w:type="dxa"/>
            </w:tcMar>
            <w:vAlign w:val="bottom"/>
            <w:hideMark/>
          </w:tcPr>
          <w:p w:rsidR="002F0658" w:rsidRPr="00347657" w:rsidRDefault="002F0658" w:rsidP="002F0658">
            <w:pPr>
              <w:spacing w:after="0"/>
              <w:jc w:val="right"/>
              <w:rPr>
                <w:sz w:val="18"/>
                <w:szCs w:val="18"/>
              </w:rPr>
            </w:pPr>
            <w:r w:rsidRPr="00347657">
              <w:rPr>
                <w:sz w:val="18"/>
                <w:szCs w:val="18"/>
              </w:rPr>
              <w:t>11,419</w:t>
            </w:r>
          </w:p>
        </w:tc>
        <w:tc>
          <w:tcPr>
            <w:tcW w:w="145" w:type="dxa"/>
            <w:tcBorders>
              <w:top w:val="nil"/>
              <w:left w:val="nil"/>
              <w:bottom w:val="nil"/>
              <w:right w:val="nil"/>
            </w:tcBorders>
            <w:shd w:val="clear" w:color="000000" w:fill="FFFFFF"/>
            <w:noWrap/>
            <w:tcMar>
              <w:left w:w="0" w:type="dxa"/>
              <w:right w:w="0" w:type="dxa"/>
            </w:tcMar>
            <w:vAlign w:val="bottom"/>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nil"/>
              <w:right w:val="nil"/>
            </w:tcBorders>
            <w:shd w:val="clear" w:color="000000" w:fill="FFFFFF"/>
            <w:noWrap/>
            <w:tcMar>
              <w:left w:w="0" w:type="dxa"/>
              <w:right w:w="0" w:type="dxa"/>
            </w:tcMar>
            <w:vAlign w:val="bottom"/>
            <w:hideMark/>
          </w:tcPr>
          <w:p w:rsidR="002F0658" w:rsidRPr="00347657" w:rsidRDefault="00F61540" w:rsidP="00F61540">
            <w:pPr>
              <w:spacing w:after="0"/>
              <w:jc w:val="center"/>
              <w:rPr>
                <w:sz w:val="18"/>
                <w:szCs w:val="18"/>
              </w:rPr>
            </w:pPr>
            <w:r>
              <w:rPr>
                <w:sz w:val="18"/>
                <w:szCs w:val="18"/>
              </w:rPr>
              <w:t>-</w:t>
            </w:r>
          </w:p>
        </w:tc>
        <w:tc>
          <w:tcPr>
            <w:tcW w:w="1123" w:type="dxa"/>
            <w:gridSpan w:val="2"/>
            <w:tcBorders>
              <w:top w:val="nil"/>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27" w:type="dxa"/>
            <w:tcBorders>
              <w:top w:val="single" w:sz="4" w:space="0" w:color="auto"/>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c>
          <w:tcPr>
            <w:tcW w:w="745" w:type="dxa"/>
            <w:tcBorders>
              <w:top w:val="single" w:sz="4" w:space="0" w:color="auto"/>
              <w:left w:val="nil"/>
              <w:bottom w:val="nil"/>
              <w:right w:val="nil"/>
            </w:tcBorders>
            <w:shd w:val="clear" w:color="000000" w:fill="FFFFFF"/>
            <w:noWrap/>
            <w:tcMar>
              <w:left w:w="0" w:type="dxa"/>
              <w:right w:w="58" w:type="dxa"/>
            </w:tcMar>
            <w:vAlign w:val="bottom"/>
            <w:hideMark/>
          </w:tcPr>
          <w:p w:rsidR="002F0658" w:rsidRPr="00347657" w:rsidRDefault="00F61540" w:rsidP="00F61540">
            <w:pPr>
              <w:spacing w:after="0"/>
              <w:jc w:val="center"/>
              <w:rPr>
                <w:sz w:val="18"/>
                <w:szCs w:val="18"/>
              </w:rPr>
            </w:pPr>
            <w:r>
              <w:rPr>
                <w:sz w:val="18"/>
                <w:szCs w:val="18"/>
              </w:rPr>
              <w:t>-</w:t>
            </w:r>
          </w:p>
        </w:tc>
      </w:tr>
      <w:tr w:rsidR="002F0658" w:rsidRPr="00347657" w:rsidTr="005122F6">
        <w:trPr>
          <w:trHeight w:val="331"/>
        </w:trPr>
        <w:tc>
          <w:tcPr>
            <w:tcW w:w="2678" w:type="dxa"/>
            <w:gridSpan w:val="2"/>
            <w:tcBorders>
              <w:top w:val="nil"/>
              <w:left w:val="nil"/>
              <w:bottom w:val="single" w:sz="4" w:space="0" w:color="auto"/>
              <w:right w:val="nil"/>
            </w:tcBorders>
            <w:shd w:val="clear" w:color="000000" w:fill="FFFFFF"/>
            <w:noWrap/>
            <w:tcMar>
              <w:left w:w="58" w:type="dxa"/>
              <w:right w:w="0" w:type="dxa"/>
            </w:tcMar>
            <w:vAlign w:val="center"/>
            <w:hideMark/>
          </w:tcPr>
          <w:p w:rsidR="002F0658" w:rsidRPr="00347657" w:rsidRDefault="002F0658" w:rsidP="002F0658">
            <w:pPr>
              <w:spacing w:after="0"/>
              <w:jc w:val="left"/>
              <w:rPr>
                <w:sz w:val="18"/>
                <w:szCs w:val="18"/>
              </w:rPr>
            </w:pPr>
            <w:r w:rsidRPr="00347657">
              <w:rPr>
                <w:sz w:val="18"/>
                <w:szCs w:val="18"/>
              </w:rPr>
              <w:t>Recommended Goal</w:t>
            </w:r>
          </w:p>
        </w:tc>
        <w:tc>
          <w:tcPr>
            <w:tcW w:w="1305" w:type="dxa"/>
            <w:tcBorders>
              <w:top w:val="nil"/>
              <w:left w:val="nil"/>
              <w:bottom w:val="single" w:sz="4" w:space="0" w:color="auto"/>
              <w:right w:val="nil"/>
            </w:tcBorders>
            <w:shd w:val="clear" w:color="000000" w:fill="FFFFFF"/>
            <w:noWrap/>
            <w:tcMar>
              <w:left w:w="58" w:type="dxa"/>
              <w:right w:w="0" w:type="dxa"/>
            </w:tcMar>
            <w:vAlign w:val="center"/>
            <w:hideMark/>
          </w:tcPr>
          <w:p w:rsidR="002F0658" w:rsidRPr="00347657" w:rsidRDefault="002F0658" w:rsidP="002F0658">
            <w:pPr>
              <w:spacing w:after="0"/>
              <w:jc w:val="left"/>
              <w:rPr>
                <w:sz w:val="18"/>
                <w:szCs w:val="18"/>
              </w:rPr>
            </w:pPr>
            <w:r w:rsidRPr="00347657">
              <w:rPr>
                <w:sz w:val="18"/>
                <w:szCs w:val="18"/>
              </w:rPr>
              <w:t>Escapement</w:t>
            </w:r>
          </w:p>
        </w:tc>
        <w:tc>
          <w:tcPr>
            <w:tcW w:w="636" w:type="dxa"/>
            <w:gridSpan w:val="2"/>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2F0658" w:rsidP="002F0658">
            <w:pPr>
              <w:spacing w:after="0"/>
              <w:jc w:val="right"/>
              <w:rPr>
                <w:sz w:val="18"/>
                <w:szCs w:val="18"/>
              </w:rPr>
            </w:pPr>
            <w:r w:rsidRPr="00347657">
              <w:rPr>
                <w:sz w:val="18"/>
                <w:szCs w:val="18"/>
              </w:rPr>
              <w:t>5,000</w:t>
            </w:r>
          </w:p>
        </w:tc>
        <w:tc>
          <w:tcPr>
            <w:tcW w:w="727"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2F0658" w:rsidP="002F0658">
            <w:pPr>
              <w:spacing w:after="0"/>
              <w:jc w:val="right"/>
              <w:rPr>
                <w:sz w:val="18"/>
                <w:szCs w:val="18"/>
              </w:rPr>
            </w:pPr>
            <w:r w:rsidRPr="00347657">
              <w:rPr>
                <w:sz w:val="18"/>
                <w:szCs w:val="18"/>
              </w:rPr>
              <w:t>4,500</w:t>
            </w:r>
          </w:p>
        </w:tc>
        <w:tc>
          <w:tcPr>
            <w:tcW w:w="741"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2F0658" w:rsidP="002F0658">
            <w:pPr>
              <w:spacing w:after="0"/>
              <w:jc w:val="right"/>
              <w:rPr>
                <w:sz w:val="18"/>
                <w:szCs w:val="18"/>
              </w:rPr>
            </w:pPr>
            <w:r w:rsidRPr="00347657">
              <w:rPr>
                <w:sz w:val="18"/>
                <w:szCs w:val="18"/>
              </w:rPr>
              <w:t>10,000</w:t>
            </w:r>
          </w:p>
        </w:tc>
        <w:tc>
          <w:tcPr>
            <w:tcW w:w="145"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2F0658" w:rsidP="002F0658">
            <w:pPr>
              <w:spacing w:after="0"/>
              <w:jc w:val="right"/>
              <w:rPr>
                <w:sz w:val="18"/>
                <w:szCs w:val="18"/>
              </w:rPr>
            </w:pPr>
            <w:r w:rsidRPr="00347657">
              <w:rPr>
                <w:sz w:val="18"/>
                <w:szCs w:val="18"/>
              </w:rPr>
              <w:t> </w:t>
            </w:r>
          </w:p>
        </w:tc>
        <w:tc>
          <w:tcPr>
            <w:tcW w:w="533" w:type="dxa"/>
            <w:tcBorders>
              <w:top w:val="nil"/>
              <w:left w:val="nil"/>
              <w:bottom w:val="single" w:sz="4" w:space="0" w:color="auto"/>
              <w:right w:val="nil"/>
            </w:tcBorders>
            <w:shd w:val="clear" w:color="000000" w:fill="FFFFFF"/>
            <w:noWrap/>
            <w:tcMar>
              <w:left w:w="0" w:type="dxa"/>
              <w:right w:w="0" w:type="dxa"/>
            </w:tcMar>
            <w:vAlign w:val="center"/>
            <w:hideMark/>
          </w:tcPr>
          <w:p w:rsidR="002F0658" w:rsidRPr="00347657" w:rsidRDefault="00F61540" w:rsidP="00F61540">
            <w:pPr>
              <w:spacing w:after="0"/>
              <w:jc w:val="center"/>
              <w:rPr>
                <w:sz w:val="18"/>
                <w:szCs w:val="18"/>
              </w:rPr>
            </w:pPr>
            <w:r>
              <w:rPr>
                <w:sz w:val="18"/>
                <w:szCs w:val="18"/>
              </w:rPr>
              <w:t>-</w:t>
            </w:r>
          </w:p>
        </w:tc>
        <w:tc>
          <w:tcPr>
            <w:tcW w:w="1123" w:type="dxa"/>
            <w:gridSpan w:val="2"/>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F61540" w:rsidP="00F61540">
            <w:pPr>
              <w:spacing w:after="0"/>
              <w:jc w:val="center"/>
              <w:rPr>
                <w:sz w:val="18"/>
                <w:szCs w:val="18"/>
              </w:rPr>
            </w:pPr>
            <w:r>
              <w:rPr>
                <w:sz w:val="18"/>
                <w:szCs w:val="18"/>
              </w:rPr>
              <w:t>-</w:t>
            </w:r>
          </w:p>
        </w:tc>
        <w:tc>
          <w:tcPr>
            <w:tcW w:w="727"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F61540" w:rsidP="00F61540">
            <w:pPr>
              <w:spacing w:after="0"/>
              <w:jc w:val="center"/>
              <w:rPr>
                <w:sz w:val="18"/>
                <w:szCs w:val="18"/>
              </w:rPr>
            </w:pPr>
            <w:r>
              <w:rPr>
                <w:sz w:val="18"/>
                <w:szCs w:val="18"/>
              </w:rPr>
              <w:t>-</w:t>
            </w:r>
          </w:p>
        </w:tc>
        <w:tc>
          <w:tcPr>
            <w:tcW w:w="745" w:type="dxa"/>
            <w:tcBorders>
              <w:top w:val="nil"/>
              <w:left w:val="nil"/>
              <w:bottom w:val="single" w:sz="4" w:space="0" w:color="auto"/>
              <w:right w:val="nil"/>
            </w:tcBorders>
            <w:shd w:val="clear" w:color="000000" w:fill="FFFFFF"/>
            <w:noWrap/>
            <w:tcMar>
              <w:left w:w="0" w:type="dxa"/>
              <w:right w:w="58" w:type="dxa"/>
            </w:tcMar>
            <w:vAlign w:val="center"/>
            <w:hideMark/>
          </w:tcPr>
          <w:p w:rsidR="002F0658" w:rsidRPr="00347657" w:rsidRDefault="00F61540" w:rsidP="00F61540">
            <w:pPr>
              <w:spacing w:after="0"/>
              <w:jc w:val="center"/>
              <w:rPr>
                <w:sz w:val="18"/>
                <w:szCs w:val="18"/>
              </w:rPr>
            </w:pPr>
            <w:r>
              <w:rPr>
                <w:sz w:val="18"/>
                <w:szCs w:val="18"/>
              </w:rPr>
              <w:t>-</w:t>
            </w:r>
          </w:p>
        </w:tc>
      </w:tr>
    </w:tbl>
    <w:p w:rsidR="002F0658" w:rsidRPr="005122F6" w:rsidRDefault="002F0658" w:rsidP="002F0658">
      <w:pPr>
        <w:spacing w:after="0"/>
        <w:ind w:firstLine="86"/>
        <w:rPr>
          <w:sz w:val="18"/>
          <w:szCs w:val="18"/>
        </w:rPr>
      </w:pPr>
      <w:proofErr w:type="gramStart"/>
      <w:r w:rsidRPr="005122F6">
        <w:rPr>
          <w:sz w:val="18"/>
          <w:szCs w:val="18"/>
          <w:vertAlign w:val="superscript"/>
        </w:rPr>
        <w:t>a</w:t>
      </w:r>
      <w:proofErr w:type="gramEnd"/>
      <w:r w:rsidRPr="005122F6">
        <w:rPr>
          <w:sz w:val="18"/>
          <w:szCs w:val="18"/>
        </w:rPr>
        <w:t xml:space="preserve"> HS estimate divided by the average of PCEB index values for nominal brood year escapements under 6,500 </w:t>
      </w:r>
      <w:proofErr w:type="spellStart"/>
      <w:r w:rsidRPr="005122F6">
        <w:rPr>
          <w:sz w:val="18"/>
          <w:szCs w:val="18"/>
        </w:rPr>
        <w:t>spawners</w:t>
      </w:r>
      <w:proofErr w:type="spellEnd"/>
      <w:r w:rsidRPr="005122F6">
        <w:rPr>
          <w:sz w:val="18"/>
          <w:szCs w:val="18"/>
        </w:rPr>
        <w:t xml:space="preserve"> (0.792).</w:t>
      </w:r>
    </w:p>
    <w:p w:rsidR="002F0658" w:rsidRPr="005122F6" w:rsidRDefault="002F0658" w:rsidP="002F0658">
      <w:pPr>
        <w:spacing w:after="0"/>
        <w:ind w:left="86"/>
        <w:rPr>
          <w:sz w:val="18"/>
          <w:szCs w:val="18"/>
        </w:rPr>
      </w:pPr>
      <w:proofErr w:type="gramStart"/>
      <w:r w:rsidRPr="005122F6">
        <w:rPr>
          <w:sz w:val="18"/>
          <w:szCs w:val="18"/>
          <w:vertAlign w:val="superscript"/>
        </w:rPr>
        <w:t>b</w:t>
      </w:r>
      <w:proofErr w:type="gramEnd"/>
      <w:r w:rsidRPr="005122F6">
        <w:rPr>
          <w:sz w:val="18"/>
          <w:szCs w:val="18"/>
        </w:rPr>
        <w:t xml:space="preserve"> Current biological escapement goal (4,000–9,200 </w:t>
      </w:r>
      <w:proofErr w:type="spellStart"/>
      <w:r w:rsidRPr="005122F6">
        <w:rPr>
          <w:sz w:val="18"/>
          <w:szCs w:val="18"/>
        </w:rPr>
        <w:t>spawners</w:t>
      </w:r>
      <w:proofErr w:type="spellEnd"/>
      <w:r w:rsidRPr="005122F6">
        <w:rPr>
          <w:sz w:val="18"/>
          <w:szCs w:val="18"/>
        </w:rPr>
        <w:t>) recommended by Clark et al. (1994) multiplied by a survey expansion factor of 1.241</w:t>
      </w:r>
      <w:r w:rsidR="00347657" w:rsidRPr="005122F6">
        <w:rPr>
          <w:sz w:val="18"/>
          <w:szCs w:val="18"/>
        </w:rPr>
        <w:t>2</w:t>
      </w:r>
      <w:r w:rsidRPr="005122F6">
        <w:rPr>
          <w:sz w:val="18"/>
          <w:szCs w:val="18"/>
        </w:rPr>
        <w:t>.</w:t>
      </w:r>
    </w:p>
    <w:p w:rsidR="00CB202F" w:rsidRDefault="00CB202F" w:rsidP="002F0658"/>
    <w:p w:rsidR="00AF1F8E" w:rsidRDefault="00AF1F8E" w:rsidP="002F0658">
      <w:r>
        <w:t>Selection</w:t>
      </w:r>
      <w:r w:rsidRPr="002F0658">
        <w:t xml:space="preserve"> of a </w:t>
      </w:r>
      <w:r>
        <w:t xml:space="preserve">specific </w:t>
      </w:r>
      <w:r w:rsidRPr="002F0658">
        <w:t>biological escapement objective may benefit from consideration of several factors</w:t>
      </w:r>
      <w:r w:rsidR="00B576F5">
        <w:t xml:space="preserve"> including (A) the utility of </w:t>
      </w:r>
      <w:r w:rsidRPr="002F0658">
        <w:t>a</w:t>
      </w:r>
      <w:r w:rsidR="00B576F5">
        <w:t xml:space="preserve"> broad</w:t>
      </w:r>
      <w:r w:rsidRPr="002F0658">
        <w:t xml:space="preserve"> </w:t>
      </w:r>
      <w:r w:rsidRPr="002F0658">
        <w:rPr>
          <w:i/>
        </w:rPr>
        <w:t>BEG</w:t>
      </w:r>
      <w:r w:rsidRPr="002F0658">
        <w:t xml:space="preserve"> that </w:t>
      </w:r>
      <w:r w:rsidR="00B576F5">
        <w:t xml:space="preserve">can produce high sustained yield in a variety of production regimes (including </w:t>
      </w:r>
      <w:r w:rsidRPr="002F0658">
        <w:t xml:space="preserve">favorable conditions in </w:t>
      </w:r>
      <w:r w:rsidR="00B576F5">
        <w:t xml:space="preserve">both </w:t>
      </w:r>
      <w:r w:rsidRPr="002F0658">
        <w:t xml:space="preserve">freshwater </w:t>
      </w:r>
      <w:r w:rsidR="00B576F5">
        <w:t xml:space="preserve">and saltwater </w:t>
      </w:r>
      <w:r w:rsidRPr="002F0658">
        <w:t xml:space="preserve">habitat (like </w:t>
      </w:r>
      <w:r>
        <w:t xml:space="preserve">in </w:t>
      </w:r>
      <w:r w:rsidR="00B576F5">
        <w:t>1989–1999), (B) variable</w:t>
      </w:r>
      <w:r w:rsidRPr="002F0658">
        <w:t xml:space="preserve"> per capita reproductive potential and its relationship with survival a</w:t>
      </w:r>
      <w:r>
        <w:t xml:space="preserve">nd abundance, (C) consistency of </w:t>
      </w:r>
      <w:r w:rsidR="00B576F5">
        <w:t xml:space="preserve">alternative </w:t>
      </w:r>
      <w:proofErr w:type="spellStart"/>
      <w:r w:rsidRPr="002F0658">
        <w:t>spawner</w:t>
      </w:r>
      <w:proofErr w:type="spellEnd"/>
      <w:r w:rsidRPr="002F0658">
        <w:t>-recruit models with coho salmon life history, (D) the re</w:t>
      </w:r>
      <w:r>
        <w:t>lative statistical fit by</w:t>
      </w:r>
      <w:r w:rsidRPr="002F0658">
        <w:t xml:space="preserve"> models with the data, and (E) consideration of how the goal will likely be used to inform and evaluate management of t</w:t>
      </w:r>
      <w:r>
        <w:t>he particular fisheries of concern</w:t>
      </w:r>
      <w:r w:rsidRPr="002F0658">
        <w:t xml:space="preserve">. </w:t>
      </w:r>
    </w:p>
    <w:p w:rsidR="002F0658" w:rsidRPr="002F0658" w:rsidRDefault="002F0658" w:rsidP="002F0658">
      <w:r w:rsidRPr="002F0658">
        <w:t xml:space="preserve">The PCEB index for </w:t>
      </w:r>
      <w:proofErr w:type="spellStart"/>
      <w:r w:rsidRPr="002F0658">
        <w:t>spawners</w:t>
      </w:r>
      <w:proofErr w:type="spellEnd"/>
      <w:r w:rsidRPr="002F0658">
        <w:t xml:space="preserve"> was positively correlated with marine survival (</w:t>
      </w:r>
      <w:r w:rsidRPr="002F0658">
        <w:rPr>
          <w:i/>
        </w:rPr>
        <w:t>r</w:t>
      </w:r>
      <w:r w:rsidRPr="002F0658">
        <w:t xml:space="preserve"> = 0.449; </w:t>
      </w:r>
      <w:r w:rsidRPr="002F0658">
        <w:rPr>
          <w:i/>
        </w:rPr>
        <w:t>p</w:t>
      </w:r>
      <w:r w:rsidRPr="002F0658">
        <w:t xml:space="preserve"> = 0.024) and has declined substantially over the 25-year period from 1990–2014. Although the PCEB index was not positively correlated with nominal escapement (</w:t>
      </w:r>
      <w:r w:rsidRPr="002F0658">
        <w:rPr>
          <w:i/>
        </w:rPr>
        <w:t>r</w:t>
      </w:r>
      <w:r w:rsidRPr="002F0658">
        <w:t xml:space="preserve"> = 0.305; </w:t>
      </w:r>
      <w:r w:rsidRPr="002F0658">
        <w:rPr>
          <w:i/>
        </w:rPr>
        <w:t>p</w:t>
      </w:r>
      <w:r w:rsidRPr="002F0658">
        <w:t xml:space="preserve"> = 0.138) </w:t>
      </w:r>
      <w:r w:rsidR="00F02F56">
        <w:lastRenderedPageBreak/>
        <w:t>during 1989–2014, the 4 lowest</w:t>
      </w:r>
      <w:r w:rsidRPr="002F0658">
        <w:t xml:space="preserve"> escapements of fewer than 6,500 </w:t>
      </w:r>
      <w:proofErr w:type="spellStart"/>
      <w:r w:rsidRPr="002F0658">
        <w:t>spawners</w:t>
      </w:r>
      <w:proofErr w:type="spellEnd"/>
      <w:r w:rsidRPr="002F0658">
        <w:t xml:space="preserve"> had a significantly lower PCEB index (average 0.792) compared with escapements over that level (average 1.038; </w:t>
      </w:r>
      <w:r w:rsidRPr="002F0658">
        <w:rPr>
          <w:i/>
        </w:rPr>
        <w:t>p</w:t>
      </w:r>
      <w:r w:rsidRPr="002F0658">
        <w:t xml:space="preserve"> &lt; 0.001).</w:t>
      </w:r>
    </w:p>
    <w:p w:rsidR="002F0658" w:rsidRPr="002F0658" w:rsidRDefault="002F0658" w:rsidP="002F0658">
      <w:r w:rsidRPr="002F0658">
        <w:t xml:space="preserve">Based on these results, it may be prudent to assume that lower escapements will have below-average per capita reproductive capacity and to adjust the goal accordingly. We divided the HS-based estimates for both the lower bound and </w:t>
      </w:r>
      <w:proofErr w:type="spellStart"/>
      <w:r w:rsidRPr="002F0658">
        <w:rPr>
          <w:i/>
          <w:color w:val="000000" w:themeColor="text1"/>
        </w:rPr>
        <w:t>S</w:t>
      </w:r>
      <w:r w:rsidRPr="002F0658">
        <w:rPr>
          <w:i/>
          <w:color w:val="000000" w:themeColor="text1"/>
          <w:vertAlign w:val="subscript"/>
        </w:rPr>
        <w:t>msy</w:t>
      </w:r>
      <w:proofErr w:type="spellEnd"/>
      <w:r w:rsidRPr="002F0658">
        <w:t xml:space="preserve"> (based on the 1989–2010 brood years) by the average PCEB index value (0.792) for years with fewer than 6,500 </w:t>
      </w:r>
      <w:proofErr w:type="spellStart"/>
      <w:r w:rsidRPr="002F0658">
        <w:t>spawners</w:t>
      </w:r>
      <w:proofErr w:type="spellEnd"/>
      <w:r w:rsidRPr="002F0658">
        <w:t xml:space="preserve"> to obtain what may be a more realistic prediction of effective escapement when nominal escapement is near these reference points (which remain unchanged across all marine survival regimes). </w:t>
      </w:r>
    </w:p>
    <w:p w:rsidR="002F0658" w:rsidRPr="002F0658" w:rsidRDefault="002F0658" w:rsidP="002F0658">
      <w:r w:rsidRPr="002F0658">
        <w:t xml:space="preserve">This adjustment increases </w:t>
      </w:r>
      <w:r w:rsidR="00D934C0">
        <w:t xml:space="preserve">respective </w:t>
      </w:r>
      <w:r w:rsidRPr="002F0658">
        <w:t xml:space="preserve">point goals and ranges </w:t>
      </w:r>
      <w:r w:rsidR="008D566E">
        <w:t>indicated by the HS model fit for</w:t>
      </w:r>
      <w:r w:rsidRPr="002F0658">
        <w:t xml:space="preserve"> the full series (1989–2010) f</w:t>
      </w:r>
      <w:r w:rsidR="007D6E8E">
        <w:t xml:space="preserve">rom 3,952 </w:t>
      </w:r>
      <w:proofErr w:type="spellStart"/>
      <w:ins w:id="351" w:author="jb" w:date="2017-08-22T10:19:00Z">
        <w:r w:rsidR="00CA4485" w:rsidRPr="002F0658">
          <w:t>spawners</w:t>
        </w:r>
        <w:proofErr w:type="spellEnd"/>
        <w:r w:rsidR="00CA4485">
          <w:t xml:space="preserve"> </w:t>
        </w:r>
      </w:ins>
      <w:r w:rsidR="007D6E8E">
        <w:t>(3,557–6,405) to 4,990</w:t>
      </w:r>
      <w:r w:rsidRPr="002F0658">
        <w:t xml:space="preserve"> </w:t>
      </w:r>
      <w:proofErr w:type="spellStart"/>
      <w:ins w:id="352" w:author="jb" w:date="2017-08-22T10:19:00Z">
        <w:r w:rsidR="00CA4485" w:rsidRPr="002F0658">
          <w:t>spawners</w:t>
        </w:r>
        <w:proofErr w:type="spellEnd"/>
        <w:r w:rsidR="00CA4485">
          <w:t xml:space="preserve"> </w:t>
        </w:r>
      </w:ins>
      <w:r w:rsidRPr="002F0658">
        <w:t xml:space="preserve">(4,491–6,405) </w:t>
      </w:r>
      <w:del w:id="353" w:author="jb" w:date="2017-08-22T10:19:00Z">
        <w:r w:rsidRPr="002F0658" w:rsidDel="00CA4485">
          <w:delText xml:space="preserve">spawners </w:delText>
        </w:r>
      </w:del>
      <w:r w:rsidRPr="002F0658">
        <w:t xml:space="preserve">(with the upper bound based on average </w:t>
      </w:r>
      <w:r w:rsidR="007D6E8E">
        <w:t xml:space="preserve">marine </w:t>
      </w:r>
      <w:r w:rsidRPr="002F0658">
        <w:t>survival; Tab</w:t>
      </w:r>
      <w:r w:rsidR="008D566E">
        <w:t>le 3). Unfortunately, this adjustment further narrows</w:t>
      </w:r>
      <w:r w:rsidRPr="002F0658">
        <w:t xml:space="preserve"> the indicated escapement objective. </w:t>
      </w:r>
    </w:p>
    <w:p w:rsidR="002F0658" w:rsidRPr="002F0658" w:rsidRDefault="002F0658" w:rsidP="002F0658">
      <w:r w:rsidRPr="002F0658">
        <w:t xml:space="preserve">However, we </w:t>
      </w:r>
      <w:r w:rsidR="00067040">
        <w:t xml:space="preserve">also </w:t>
      </w:r>
      <w:r w:rsidRPr="002F0658">
        <w:t>recomm</w:t>
      </w:r>
      <w:r w:rsidR="007D6E8E">
        <w:t xml:space="preserve">end that the upper goal bound </w:t>
      </w:r>
      <w:r w:rsidR="00067040">
        <w:t>be adjusted upward to insure that maximum potential yield can be realized during a</w:t>
      </w:r>
      <w:r w:rsidRPr="002F0658">
        <w:t xml:space="preserve"> combination of high freshwater capacity and high marine </w:t>
      </w:r>
      <w:r w:rsidR="00067040">
        <w:t>survival. The HS model fit</w:t>
      </w:r>
      <w:r w:rsidR="007D6E8E">
        <w:t>ted</w:t>
      </w:r>
      <w:r w:rsidR="00067040">
        <w:t xml:space="preserve"> to a combination of favorable (1989–1999) freshwater conditions </w:t>
      </w:r>
      <w:r w:rsidRPr="002F0658">
        <w:t xml:space="preserve">and </w:t>
      </w:r>
      <w:r w:rsidR="00067040">
        <w:t xml:space="preserve">high average marine survival (25.4%) points to an upper </w:t>
      </w:r>
      <w:r w:rsidRPr="002F0658">
        <w:t xml:space="preserve">bound </w:t>
      </w:r>
      <w:r w:rsidR="00067040">
        <w:t xml:space="preserve">for ≥ 90% of </w:t>
      </w:r>
      <w:r w:rsidR="00067040" w:rsidRPr="00067040">
        <w:rPr>
          <w:i/>
        </w:rPr>
        <w:t>MSY</w:t>
      </w:r>
      <w:r w:rsidR="00067040">
        <w:t xml:space="preserve"> </w:t>
      </w:r>
      <w:r w:rsidRPr="002F0658">
        <w:t>of 10,</w:t>
      </w:r>
      <w:r w:rsidR="00067040">
        <w:t xml:space="preserve">091 </w:t>
      </w:r>
      <w:proofErr w:type="spellStart"/>
      <w:r w:rsidR="00067040">
        <w:t>spawners</w:t>
      </w:r>
      <w:proofErr w:type="spellEnd"/>
      <w:r w:rsidR="00067040">
        <w:t xml:space="preserve"> (Table 3</w:t>
      </w:r>
      <w:r w:rsidRPr="002F0658">
        <w:t xml:space="preserve">). A comparable point estimate and range based on the unexpanded survey count would be 4,020 </w:t>
      </w:r>
      <w:proofErr w:type="spellStart"/>
      <w:ins w:id="354" w:author="jb" w:date="2017-08-22T10:20:00Z">
        <w:r w:rsidR="00CA4485" w:rsidRPr="002F0658">
          <w:t>spawners</w:t>
        </w:r>
        <w:proofErr w:type="spellEnd"/>
        <w:r w:rsidR="00CA4485" w:rsidRPr="002F0658">
          <w:t xml:space="preserve"> </w:t>
        </w:r>
      </w:ins>
      <w:r w:rsidRPr="002F0658">
        <w:t>(range 3,618–8,130)</w:t>
      </w:r>
      <w:del w:id="355" w:author="jb" w:date="2017-08-22T10:20:00Z">
        <w:r w:rsidRPr="002F0658" w:rsidDel="00CA4485">
          <w:delText xml:space="preserve"> spawners</w:delText>
        </w:r>
      </w:del>
      <w:r w:rsidRPr="002F0658">
        <w:t xml:space="preserve">, after dividing by the expansion factor. </w:t>
      </w:r>
      <w:r w:rsidR="008D566E">
        <w:t xml:space="preserve">Our recommended </w:t>
      </w:r>
      <w:r w:rsidR="008D566E" w:rsidRPr="008D566E">
        <w:rPr>
          <w:i/>
        </w:rPr>
        <w:t>BEG</w:t>
      </w:r>
      <w:r w:rsidR="008D566E">
        <w:t xml:space="preserve"> for both the expanded and unexpanded counts, respectively is based on </w:t>
      </w:r>
      <w:r w:rsidR="00B576F5">
        <w:t xml:space="preserve">rounding of </w:t>
      </w:r>
      <w:r w:rsidR="008D566E">
        <w:t>these values.</w:t>
      </w:r>
    </w:p>
    <w:p w:rsidR="00CC399C" w:rsidRPr="00CC399C" w:rsidRDefault="003275A6" w:rsidP="003275A6">
      <w:pPr>
        <w:pStyle w:val="Caption"/>
        <w:rPr>
          <w:vanish/>
          <w:specVanish/>
        </w:rPr>
      </w:pPr>
      <w:bookmarkStart w:id="356" w:name="_Toc487200878"/>
      <w:r>
        <w:t xml:space="preserve">Table </w:t>
      </w:r>
      <w:fldSimple w:instr=" SEQ Table \* ARABIC ">
        <w:r w:rsidR="009C1768">
          <w:rPr>
            <w:noProof/>
          </w:rPr>
          <w:t>3</w:t>
        </w:r>
      </w:fldSimple>
      <w:r>
        <w:t>.–</w:t>
      </w:r>
      <w:r w:rsidRPr="003275A6">
        <w:t xml:space="preserve">Indicated optimum escapements and ranges predicted to produce 90% or more of </w:t>
      </w:r>
      <w:r w:rsidRPr="003275A6">
        <w:rPr>
          <w:i/>
        </w:rPr>
        <w:t>MSY</w:t>
      </w:r>
      <w:r w:rsidRPr="003275A6">
        <w:t xml:space="preserve"> under (A) three constant marine survival scenarios representing observed average survival rates for the bottom 20% of years, top 20% of years, and all return years during 1990</w:t>
      </w:r>
      <w:r w:rsidR="007D4B79">
        <w:t>–</w:t>
      </w:r>
      <w:r w:rsidRPr="003275A6">
        <w:t>2014</w:t>
      </w:r>
      <w:r w:rsidR="007D4B79">
        <w:t>,</w:t>
      </w:r>
      <w:r w:rsidRPr="003275A6">
        <w:t xml:space="preserve"> and hockey stick model fits for (B) three periods representing high and low freshwater survival (1989</w:t>
      </w:r>
      <w:r w:rsidR="007D4B79">
        <w:t>–</w:t>
      </w:r>
      <w:r w:rsidRPr="003275A6">
        <w:t>1999 and 2000</w:t>
      </w:r>
      <w:r w:rsidR="007D4B79">
        <w:t>–</w:t>
      </w:r>
      <w:r w:rsidRPr="003275A6">
        <w:t>2010 brood years, respectively) and average for all brood years.</w:t>
      </w:r>
      <w:bookmarkEnd w:id="356"/>
    </w:p>
    <w:p w:rsidR="002F0658" w:rsidRPr="003275A6" w:rsidRDefault="00CC399C" w:rsidP="003275A6">
      <w:pPr>
        <w:pStyle w:val="Caption"/>
      </w:pPr>
      <w:r>
        <w:t xml:space="preserve"> </w:t>
      </w:r>
      <w:r w:rsidR="003275A6" w:rsidRPr="003275A6">
        <w:t xml:space="preserve">Adjusted lower point and lower bound estimates for the 1989–2010 </w:t>
      </w:r>
      <w:proofErr w:type="gramStart"/>
      <w:r w:rsidR="003275A6" w:rsidRPr="003275A6">
        <w:t>period</w:t>
      </w:r>
      <w:proofErr w:type="gramEnd"/>
      <w:r w:rsidR="003275A6" w:rsidRPr="003275A6">
        <w:t xml:space="preserve"> are also shown adjusted to the average estimated per capita egg biomass (PCEB) index at escapements lower than 6,500 </w:t>
      </w:r>
      <w:proofErr w:type="spellStart"/>
      <w:r w:rsidR="003275A6" w:rsidRPr="003275A6">
        <w:t>spawners</w:t>
      </w:r>
      <w:proofErr w:type="spellEnd"/>
      <w:r w:rsidR="003275A6" w:rsidRPr="003275A6">
        <w:t xml:space="preserve"> (0.792). The values shown in bold were rounded to arrive at the recommended </w:t>
      </w:r>
      <w:r w:rsidR="003275A6" w:rsidRPr="003275A6">
        <w:rPr>
          <w:i/>
        </w:rPr>
        <w:t>BEG</w:t>
      </w:r>
      <w:r w:rsidR="003275A6" w:rsidRPr="003275A6">
        <w:t>.</w:t>
      </w:r>
    </w:p>
    <w:tbl>
      <w:tblPr>
        <w:tblW w:w="9368" w:type="dxa"/>
        <w:tblInd w:w="108" w:type="dxa"/>
        <w:tblLook w:val="04A0" w:firstRow="1" w:lastRow="0" w:firstColumn="1" w:lastColumn="0" w:noHBand="0" w:noVBand="1"/>
      </w:tblPr>
      <w:tblGrid>
        <w:gridCol w:w="1278"/>
        <w:gridCol w:w="1638"/>
        <w:gridCol w:w="1005"/>
        <w:gridCol w:w="1159"/>
        <w:gridCol w:w="1002"/>
        <w:gridCol w:w="1141"/>
        <w:gridCol w:w="1140"/>
        <w:gridCol w:w="1005"/>
      </w:tblGrid>
      <w:tr w:rsidR="002F0658" w:rsidRPr="002F0658" w:rsidTr="007D4B79">
        <w:trPr>
          <w:trHeight w:val="255"/>
        </w:trPr>
        <w:tc>
          <w:tcPr>
            <w:tcW w:w="1274" w:type="dxa"/>
            <w:tcBorders>
              <w:top w:val="single" w:sz="4" w:space="0" w:color="auto"/>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Marine</w:t>
            </w:r>
          </w:p>
        </w:tc>
        <w:tc>
          <w:tcPr>
            <w:tcW w:w="1654" w:type="dxa"/>
            <w:tcBorders>
              <w:top w:val="single" w:sz="4" w:space="0" w:color="auto"/>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proofErr w:type="spellStart"/>
            <w:r w:rsidRPr="002F0658">
              <w:rPr>
                <w:i/>
                <w:iCs/>
                <w:sz w:val="20"/>
                <w:szCs w:val="20"/>
              </w:rPr>
              <w:t>S</w:t>
            </w:r>
            <w:r w:rsidRPr="002F0658">
              <w:rPr>
                <w:i/>
                <w:iCs/>
                <w:sz w:val="20"/>
                <w:szCs w:val="20"/>
                <w:vertAlign w:val="subscript"/>
              </w:rPr>
              <w:t>msy</w:t>
            </w:r>
            <w:proofErr w:type="spellEnd"/>
            <w:r w:rsidRPr="002F0658">
              <w:rPr>
                <w:i/>
                <w:iCs/>
                <w:sz w:val="20"/>
                <w:szCs w:val="20"/>
              </w:rPr>
              <w:t xml:space="preserve"> </w:t>
            </w:r>
            <w:r w:rsidRPr="002F0658">
              <w:rPr>
                <w:sz w:val="20"/>
                <w:szCs w:val="20"/>
              </w:rPr>
              <w:t>and &gt;90%</w:t>
            </w:r>
          </w:p>
        </w:tc>
        <w:tc>
          <w:tcPr>
            <w:tcW w:w="3164" w:type="dxa"/>
            <w:gridSpan w:val="3"/>
            <w:tcBorders>
              <w:top w:val="single" w:sz="4" w:space="0" w:color="auto"/>
              <w:left w:val="nil"/>
              <w:right w:val="nil"/>
            </w:tcBorders>
            <w:shd w:val="clear" w:color="auto" w:fill="auto"/>
            <w:noWrap/>
            <w:tcMar>
              <w:left w:w="58" w:type="dxa"/>
              <w:right w:w="58" w:type="dxa"/>
            </w:tcMar>
            <w:vAlign w:val="bottom"/>
            <w:hideMark/>
          </w:tcPr>
          <w:p w:rsidR="002F0658" w:rsidRPr="002F0658" w:rsidRDefault="002F0658" w:rsidP="007D4B79">
            <w:pPr>
              <w:pBdr>
                <w:bottom w:val="single" w:sz="4" w:space="1" w:color="auto"/>
              </w:pBdr>
              <w:spacing w:after="0"/>
              <w:jc w:val="center"/>
              <w:rPr>
                <w:sz w:val="20"/>
                <w:szCs w:val="20"/>
              </w:rPr>
            </w:pPr>
            <w:r w:rsidRPr="002F0658">
              <w:rPr>
                <w:sz w:val="20"/>
                <w:szCs w:val="20"/>
              </w:rPr>
              <w:t>Escapement (Time Period)</w:t>
            </w:r>
          </w:p>
        </w:tc>
        <w:tc>
          <w:tcPr>
            <w:tcW w:w="3276" w:type="dxa"/>
            <w:gridSpan w:val="3"/>
            <w:tcBorders>
              <w:top w:val="single" w:sz="4" w:space="0" w:color="auto"/>
              <w:left w:val="nil"/>
              <w:right w:val="nil"/>
            </w:tcBorders>
            <w:shd w:val="clear" w:color="auto" w:fill="auto"/>
            <w:noWrap/>
            <w:tcMar>
              <w:left w:w="58" w:type="dxa"/>
              <w:right w:w="58" w:type="dxa"/>
            </w:tcMar>
            <w:vAlign w:val="bottom"/>
            <w:hideMark/>
          </w:tcPr>
          <w:p w:rsidR="002F0658" w:rsidRPr="002F0658" w:rsidRDefault="007D4B79" w:rsidP="007D4B79">
            <w:pPr>
              <w:pBdr>
                <w:bottom w:val="single" w:sz="4" w:space="1" w:color="auto"/>
              </w:pBdr>
              <w:spacing w:after="0"/>
              <w:jc w:val="center"/>
              <w:rPr>
                <w:sz w:val="20"/>
                <w:szCs w:val="20"/>
              </w:rPr>
            </w:pPr>
            <w:r>
              <w:rPr>
                <w:sz w:val="20"/>
                <w:szCs w:val="20"/>
              </w:rPr>
              <w:t>Predicted Return (Time Period)</w:t>
            </w:r>
          </w:p>
        </w:tc>
      </w:tr>
      <w:tr w:rsidR="002F0658" w:rsidRPr="002F0658" w:rsidTr="007D4B79">
        <w:trPr>
          <w:trHeight w:val="255"/>
        </w:trPr>
        <w:tc>
          <w:tcPr>
            <w:tcW w:w="1274" w:type="dxa"/>
            <w:tcBorders>
              <w:top w:val="nil"/>
              <w:left w:val="nil"/>
              <w:bottom w:val="single" w:sz="4" w:space="0" w:color="auto"/>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Survival Rate</w:t>
            </w:r>
          </w:p>
        </w:tc>
        <w:tc>
          <w:tcPr>
            <w:tcW w:w="1654" w:type="dxa"/>
            <w:tcBorders>
              <w:top w:val="nil"/>
              <w:left w:val="nil"/>
              <w:bottom w:val="single" w:sz="4" w:space="0" w:color="auto"/>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 xml:space="preserve">of </w:t>
            </w:r>
            <w:r w:rsidRPr="002F0658">
              <w:rPr>
                <w:i/>
                <w:iCs/>
                <w:sz w:val="20"/>
                <w:szCs w:val="20"/>
              </w:rPr>
              <w:t>MSY</w:t>
            </w:r>
            <w:r w:rsidRPr="002F0658">
              <w:rPr>
                <w:sz w:val="20"/>
                <w:szCs w:val="20"/>
              </w:rPr>
              <w:t xml:space="preserve"> Bounds</w:t>
            </w:r>
          </w:p>
        </w:tc>
        <w:tc>
          <w:tcPr>
            <w:tcW w:w="1003"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1989–1999</w:t>
            </w:r>
          </w:p>
        </w:tc>
        <w:tc>
          <w:tcPr>
            <w:tcW w:w="1158"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2000–2010</w:t>
            </w:r>
          </w:p>
        </w:tc>
        <w:tc>
          <w:tcPr>
            <w:tcW w:w="1003"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1989–2010</w:t>
            </w:r>
          </w:p>
        </w:tc>
        <w:tc>
          <w:tcPr>
            <w:tcW w:w="1141" w:type="dxa"/>
            <w:tcBorders>
              <w:left w:val="nil"/>
              <w:bottom w:val="single" w:sz="4" w:space="0" w:color="auto"/>
              <w:right w:val="nil"/>
            </w:tcBorders>
            <w:shd w:val="clear" w:color="auto" w:fill="auto"/>
            <w:noWrap/>
            <w:tcMar>
              <w:left w:w="0" w:type="dxa"/>
              <w:right w:w="58" w:type="dxa"/>
            </w:tcMar>
            <w:vAlign w:val="bottom"/>
            <w:hideMark/>
          </w:tcPr>
          <w:p w:rsidR="002F0658" w:rsidRPr="002F0658" w:rsidRDefault="002F0658" w:rsidP="002F0658">
            <w:pPr>
              <w:spacing w:after="0"/>
              <w:jc w:val="right"/>
              <w:rPr>
                <w:sz w:val="20"/>
                <w:szCs w:val="20"/>
              </w:rPr>
            </w:pPr>
            <w:r w:rsidRPr="002F0658">
              <w:rPr>
                <w:sz w:val="20"/>
                <w:szCs w:val="20"/>
              </w:rPr>
              <w:t>1989–1999</w:t>
            </w:r>
          </w:p>
        </w:tc>
        <w:tc>
          <w:tcPr>
            <w:tcW w:w="1132" w:type="dxa"/>
            <w:tcBorders>
              <w:left w:val="nil"/>
              <w:bottom w:val="single" w:sz="4" w:space="0" w:color="auto"/>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2000–2010</w:t>
            </w:r>
          </w:p>
        </w:tc>
        <w:tc>
          <w:tcPr>
            <w:tcW w:w="1003" w:type="dxa"/>
            <w:tcBorders>
              <w:left w:val="nil"/>
              <w:bottom w:val="single" w:sz="4" w:space="0" w:color="auto"/>
              <w:right w:val="nil"/>
            </w:tcBorders>
            <w:shd w:val="clear" w:color="auto" w:fill="auto"/>
            <w:noWrap/>
            <w:tcMar>
              <w:left w:w="58" w:type="dxa"/>
              <w:right w:w="0" w:type="dxa"/>
            </w:tcMar>
            <w:vAlign w:val="bottom"/>
            <w:hideMark/>
          </w:tcPr>
          <w:p w:rsidR="002F0658" w:rsidRPr="002F0658" w:rsidRDefault="002F0658" w:rsidP="002F0658">
            <w:pPr>
              <w:spacing w:after="0"/>
              <w:jc w:val="center"/>
              <w:rPr>
                <w:sz w:val="20"/>
                <w:szCs w:val="20"/>
              </w:rPr>
            </w:pPr>
            <w:r w:rsidRPr="002F0658">
              <w:rPr>
                <w:sz w:val="20"/>
                <w:szCs w:val="20"/>
              </w:rPr>
              <w:t>1989–2010</w:t>
            </w:r>
          </w:p>
        </w:tc>
      </w:tr>
      <w:tr w:rsidR="002F0658" w:rsidRPr="002F0658" w:rsidTr="009E5C00">
        <w:trPr>
          <w:trHeight w:hRule="exact" w:val="389"/>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9.5%</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5,038</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20,680</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12,364</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16,522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(Bottom 20%)</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4,534</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18,612</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11,128</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14,870</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Upper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6,602</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4,793</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5,209</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20,680</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12,364</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16,522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Alpha</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4.105</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3.129</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4.181</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left"/>
              <w:rPr>
                <w:sz w:val="20"/>
                <w:szCs w:val="20"/>
              </w:rPr>
            </w:pP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left"/>
              <w:rPr>
                <w:sz w:val="20"/>
                <w:szCs w:val="20"/>
              </w:rPr>
            </w:pP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300"/>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25.4%</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5,038</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55,563</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33,221</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44,392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(Top 20%)</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4,534</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50,007</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29,899</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39,953</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Upper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067129" w:rsidRDefault="002F0658" w:rsidP="002F0658">
            <w:pPr>
              <w:spacing w:after="0"/>
              <w:jc w:val="right"/>
              <w:rPr>
                <w:b/>
                <w:sz w:val="20"/>
                <w:szCs w:val="20"/>
              </w:rPr>
            </w:pPr>
            <w:r w:rsidRPr="00067129">
              <w:rPr>
                <w:b/>
                <w:sz w:val="20"/>
                <w:szCs w:val="20"/>
              </w:rPr>
              <w:t>10,091</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6,879</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7,996</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55,563</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33,221</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44,392</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Alpha</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11.029</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8.406</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11.233</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left"/>
              <w:rPr>
                <w:sz w:val="20"/>
                <w:szCs w:val="20"/>
              </w:rPr>
            </w:pP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left"/>
              <w:rPr>
                <w:sz w:val="20"/>
                <w:szCs w:val="20"/>
              </w:rPr>
            </w:pP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r>
      <w:tr w:rsidR="002F0658" w:rsidRPr="002F0658" w:rsidTr="009E5C00">
        <w:trPr>
          <w:trHeight w:val="300"/>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16.3%</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5,038</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3,952</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35,646</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21,312</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28,479</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(All Years)</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4,534</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3,557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32,081</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19,181</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25,631</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left"/>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Upper</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8,099</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5,688</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6,405</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r w:rsidRPr="002F0658">
              <w:rPr>
                <w:sz w:val="20"/>
                <w:szCs w:val="20"/>
              </w:rPr>
              <w:t>35,646</w:t>
            </w: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21,312</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F61540">
            <w:pPr>
              <w:spacing w:after="0"/>
              <w:jc w:val="right"/>
              <w:rPr>
                <w:sz w:val="20"/>
                <w:szCs w:val="20"/>
              </w:rPr>
            </w:pPr>
            <w:r w:rsidRPr="002F0658">
              <w:rPr>
                <w:sz w:val="20"/>
                <w:szCs w:val="20"/>
              </w:rPr>
              <w:t>28,479</w:t>
            </w: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left"/>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Alpha</w:t>
            </w: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right"/>
              <w:rPr>
                <w:sz w:val="20"/>
                <w:szCs w:val="20"/>
              </w:rPr>
            </w:pPr>
            <w:r w:rsidRPr="002F0658">
              <w:rPr>
                <w:sz w:val="20"/>
                <w:szCs w:val="20"/>
              </w:rPr>
              <w:t>7.075</w:t>
            </w: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right"/>
              <w:rPr>
                <w:sz w:val="20"/>
                <w:szCs w:val="20"/>
              </w:rPr>
            </w:pPr>
            <w:r w:rsidRPr="002F0658">
              <w:rPr>
                <w:sz w:val="20"/>
                <w:szCs w:val="20"/>
              </w:rPr>
              <w:t>5.393</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right"/>
              <w:rPr>
                <w:sz w:val="20"/>
                <w:szCs w:val="20"/>
              </w:rPr>
            </w:pPr>
            <w:r w:rsidRPr="002F0658">
              <w:rPr>
                <w:sz w:val="20"/>
                <w:szCs w:val="20"/>
              </w:rPr>
              <w:t>7.207</w:t>
            </w: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F61540">
            <w:pPr>
              <w:spacing w:after="0"/>
              <w:jc w:val="right"/>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F61540">
            <w:pPr>
              <w:spacing w:after="0"/>
              <w:jc w:val="right"/>
              <w:rPr>
                <w:sz w:val="20"/>
                <w:szCs w:val="20"/>
              </w:rPr>
            </w:pPr>
          </w:p>
        </w:tc>
      </w:tr>
      <w:tr w:rsidR="002F0658" w:rsidRPr="002F0658" w:rsidTr="009E5C0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left"/>
              <w:rPr>
                <w:sz w:val="20"/>
                <w:szCs w:val="20"/>
              </w:rPr>
            </w:pP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2F0658">
            <w:pPr>
              <w:spacing w:after="0"/>
              <w:jc w:val="left"/>
              <w:rPr>
                <w:sz w:val="20"/>
                <w:szCs w:val="20"/>
              </w:rPr>
            </w:pPr>
          </w:p>
        </w:tc>
        <w:tc>
          <w:tcPr>
            <w:tcW w:w="1158" w:type="dxa"/>
            <w:tcBorders>
              <w:top w:val="nil"/>
              <w:left w:val="nil"/>
              <w:bottom w:val="nil"/>
              <w:right w:val="nil"/>
            </w:tcBorders>
            <w:shd w:val="clear" w:color="auto" w:fill="auto"/>
            <w:noWrap/>
            <w:tcMar>
              <w:left w:w="0" w:type="dxa"/>
              <w:right w:w="288" w:type="dxa"/>
            </w:tcMar>
            <w:vAlign w:val="bottom"/>
            <w:hideMark/>
          </w:tcPr>
          <w:p w:rsidR="002F0658" w:rsidRPr="002F0658" w:rsidRDefault="002F0658" w:rsidP="002F0658">
            <w:pPr>
              <w:spacing w:after="0"/>
              <w:jc w:val="left"/>
              <w:rPr>
                <w:sz w:val="20"/>
                <w:szCs w:val="20"/>
              </w:rPr>
            </w:pP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2F0658" w:rsidRDefault="002F0658" w:rsidP="002F0658">
            <w:pPr>
              <w:spacing w:after="0"/>
              <w:jc w:val="left"/>
              <w:rPr>
                <w:sz w:val="20"/>
                <w:szCs w:val="20"/>
              </w:rPr>
            </w:pPr>
          </w:p>
        </w:tc>
        <w:tc>
          <w:tcPr>
            <w:tcW w:w="1141" w:type="dxa"/>
            <w:tcBorders>
              <w:top w:val="nil"/>
              <w:left w:val="nil"/>
              <w:bottom w:val="nil"/>
              <w:right w:val="nil"/>
            </w:tcBorders>
            <w:shd w:val="clear" w:color="auto" w:fill="auto"/>
            <w:noWrap/>
            <w:tcMar>
              <w:left w:w="0" w:type="dxa"/>
              <w:right w:w="173" w:type="dxa"/>
            </w:tcMar>
            <w:vAlign w:val="bottom"/>
            <w:hideMark/>
          </w:tcPr>
          <w:p w:rsidR="002F0658" w:rsidRPr="002F0658" w:rsidRDefault="002F0658" w:rsidP="002F0658">
            <w:pPr>
              <w:spacing w:after="0"/>
              <w:jc w:val="right"/>
              <w:rPr>
                <w:sz w:val="20"/>
                <w:szCs w:val="20"/>
              </w:rPr>
            </w:pPr>
          </w:p>
        </w:tc>
        <w:tc>
          <w:tcPr>
            <w:tcW w:w="1132"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F61540">
            <w:pPr>
              <w:spacing w:after="0"/>
              <w:jc w:val="right"/>
              <w:rPr>
                <w:sz w:val="20"/>
                <w:szCs w:val="20"/>
              </w:rPr>
            </w:pPr>
          </w:p>
        </w:tc>
        <w:tc>
          <w:tcPr>
            <w:tcW w:w="1003" w:type="dxa"/>
            <w:tcBorders>
              <w:top w:val="nil"/>
              <w:left w:val="nil"/>
              <w:bottom w:val="nil"/>
              <w:right w:val="nil"/>
            </w:tcBorders>
            <w:shd w:val="clear" w:color="auto" w:fill="auto"/>
            <w:noWrap/>
            <w:tcMar>
              <w:left w:w="58" w:type="dxa"/>
              <w:right w:w="144" w:type="dxa"/>
            </w:tcMar>
            <w:vAlign w:val="bottom"/>
            <w:hideMark/>
          </w:tcPr>
          <w:p w:rsidR="002F0658" w:rsidRPr="002F0658" w:rsidRDefault="002F0658" w:rsidP="00F61540">
            <w:pPr>
              <w:spacing w:after="0"/>
              <w:jc w:val="right"/>
              <w:rPr>
                <w:sz w:val="20"/>
                <w:szCs w:val="20"/>
              </w:rPr>
            </w:pPr>
          </w:p>
        </w:tc>
      </w:tr>
      <w:tr w:rsidR="002F0658" w:rsidRPr="002F0658" w:rsidTr="00F61540">
        <w:trPr>
          <w:trHeight w:val="255"/>
        </w:trPr>
        <w:tc>
          <w:tcPr>
            <w:tcW w:w="1274" w:type="dxa"/>
            <w:tcBorders>
              <w:top w:val="nil"/>
              <w:left w:val="nil"/>
              <w:bottom w:val="nil"/>
              <w:right w:val="nil"/>
            </w:tcBorders>
            <w:shd w:val="clear" w:color="auto" w:fill="auto"/>
            <w:noWrap/>
            <w:tcMar>
              <w:left w:w="0" w:type="dxa"/>
              <w:right w:w="0" w:type="dxa"/>
            </w:tcMar>
            <w:vAlign w:val="bottom"/>
            <w:hideMark/>
          </w:tcPr>
          <w:p w:rsidR="002F0658" w:rsidRPr="002F0658" w:rsidRDefault="002F0658" w:rsidP="002F0658">
            <w:pPr>
              <w:spacing w:after="0"/>
              <w:jc w:val="center"/>
              <w:rPr>
                <w:sz w:val="20"/>
                <w:szCs w:val="20"/>
              </w:rPr>
            </w:pPr>
            <w:r w:rsidRPr="002F0658">
              <w:rPr>
                <w:sz w:val="20"/>
                <w:szCs w:val="20"/>
              </w:rPr>
              <w:t>PCEB Index</w:t>
            </w:r>
          </w:p>
        </w:tc>
        <w:tc>
          <w:tcPr>
            <w:tcW w:w="1654" w:type="dxa"/>
            <w:tcBorders>
              <w:top w:val="nil"/>
              <w:left w:val="nil"/>
              <w:bottom w:val="nil"/>
              <w:right w:val="nil"/>
            </w:tcBorders>
            <w:shd w:val="clear" w:color="auto" w:fill="auto"/>
            <w:noWrap/>
            <w:tcMar>
              <w:left w:w="58" w:type="dxa"/>
              <w:right w:w="58" w:type="dxa"/>
            </w:tcMar>
            <w:vAlign w:val="bottom"/>
            <w:hideMark/>
          </w:tcPr>
          <w:p w:rsidR="002F0658" w:rsidRPr="002F0658" w:rsidRDefault="002F0658" w:rsidP="002F0658">
            <w:pPr>
              <w:spacing w:after="0"/>
              <w:jc w:val="center"/>
              <w:rPr>
                <w:sz w:val="20"/>
                <w:szCs w:val="20"/>
              </w:rPr>
            </w:pPr>
            <w:r w:rsidRPr="002F0658">
              <w:rPr>
                <w:sz w:val="20"/>
                <w:szCs w:val="20"/>
              </w:rPr>
              <w:t>Point</w:t>
            </w:r>
          </w:p>
        </w:tc>
        <w:tc>
          <w:tcPr>
            <w:tcW w:w="1003" w:type="dxa"/>
            <w:tcBorders>
              <w:top w:val="nil"/>
              <w:left w:val="nil"/>
              <w:bottom w:val="nil"/>
              <w:right w:val="nil"/>
            </w:tcBorders>
            <w:shd w:val="clear" w:color="auto" w:fill="auto"/>
            <w:noWrap/>
            <w:tcMar>
              <w:left w:w="0" w:type="dxa"/>
              <w:right w:w="403" w:type="dxa"/>
            </w:tcMar>
            <w:vAlign w:val="bottom"/>
            <w:hideMark/>
          </w:tcPr>
          <w:p w:rsidR="002F0658" w:rsidRPr="002F0658" w:rsidRDefault="00F61540" w:rsidP="00F61540">
            <w:pPr>
              <w:spacing w:after="0"/>
              <w:jc w:val="right"/>
              <w:rPr>
                <w:sz w:val="20"/>
                <w:szCs w:val="20"/>
              </w:rPr>
            </w:pPr>
            <w:r>
              <w:rPr>
                <w:sz w:val="20"/>
                <w:szCs w:val="20"/>
              </w:rPr>
              <w:t>-</w:t>
            </w:r>
          </w:p>
        </w:tc>
        <w:tc>
          <w:tcPr>
            <w:tcW w:w="1158" w:type="dxa"/>
            <w:tcBorders>
              <w:top w:val="nil"/>
              <w:left w:val="nil"/>
              <w:bottom w:val="nil"/>
              <w:right w:val="nil"/>
            </w:tcBorders>
            <w:shd w:val="clear" w:color="auto" w:fill="auto"/>
            <w:noWrap/>
            <w:tcMar>
              <w:left w:w="0" w:type="dxa"/>
              <w:right w:w="490" w:type="dxa"/>
            </w:tcMar>
            <w:vAlign w:val="bottom"/>
            <w:hideMark/>
          </w:tcPr>
          <w:p w:rsidR="002F0658" w:rsidRPr="002F0658" w:rsidRDefault="00F61540" w:rsidP="00F61540">
            <w:pPr>
              <w:spacing w:after="0"/>
              <w:jc w:val="right"/>
              <w:rPr>
                <w:sz w:val="20"/>
                <w:szCs w:val="20"/>
              </w:rPr>
            </w:pPr>
            <w:r>
              <w:rPr>
                <w:sz w:val="20"/>
                <w:szCs w:val="20"/>
              </w:rPr>
              <w:t>-</w:t>
            </w:r>
          </w:p>
        </w:tc>
        <w:tc>
          <w:tcPr>
            <w:tcW w:w="1003" w:type="dxa"/>
            <w:tcBorders>
              <w:top w:val="nil"/>
              <w:left w:val="nil"/>
              <w:bottom w:val="nil"/>
              <w:right w:val="nil"/>
            </w:tcBorders>
            <w:shd w:val="clear" w:color="auto" w:fill="auto"/>
            <w:noWrap/>
            <w:tcMar>
              <w:left w:w="0" w:type="dxa"/>
              <w:right w:w="187" w:type="dxa"/>
            </w:tcMar>
            <w:vAlign w:val="bottom"/>
            <w:hideMark/>
          </w:tcPr>
          <w:p w:rsidR="002F0658" w:rsidRPr="00067129" w:rsidRDefault="002F0658" w:rsidP="002F0658">
            <w:pPr>
              <w:spacing w:after="0"/>
              <w:jc w:val="right"/>
              <w:rPr>
                <w:b/>
                <w:sz w:val="20"/>
                <w:szCs w:val="20"/>
              </w:rPr>
            </w:pPr>
            <w:r w:rsidRPr="00067129">
              <w:rPr>
                <w:b/>
                <w:sz w:val="20"/>
                <w:szCs w:val="20"/>
              </w:rPr>
              <w:t>4,990</w:t>
            </w:r>
          </w:p>
        </w:tc>
        <w:tc>
          <w:tcPr>
            <w:tcW w:w="1141" w:type="dxa"/>
            <w:tcBorders>
              <w:top w:val="nil"/>
              <w:left w:val="nil"/>
              <w:bottom w:val="nil"/>
              <w:right w:val="nil"/>
            </w:tcBorders>
            <w:shd w:val="clear" w:color="auto" w:fill="auto"/>
            <w:noWrap/>
            <w:tcMar>
              <w:left w:w="0" w:type="dxa"/>
              <w:right w:w="403" w:type="dxa"/>
            </w:tcMar>
            <w:vAlign w:val="bottom"/>
            <w:hideMark/>
          </w:tcPr>
          <w:p w:rsidR="002F0658" w:rsidRPr="002F0658" w:rsidRDefault="00F61540" w:rsidP="002F0658">
            <w:pPr>
              <w:spacing w:after="0"/>
              <w:jc w:val="right"/>
              <w:rPr>
                <w:sz w:val="20"/>
                <w:szCs w:val="20"/>
              </w:rPr>
            </w:pPr>
            <w:r>
              <w:rPr>
                <w:sz w:val="20"/>
                <w:szCs w:val="20"/>
              </w:rPr>
              <w:t>-</w:t>
            </w:r>
          </w:p>
        </w:tc>
        <w:tc>
          <w:tcPr>
            <w:tcW w:w="1132" w:type="dxa"/>
            <w:tcBorders>
              <w:top w:val="nil"/>
              <w:left w:val="nil"/>
              <w:bottom w:val="nil"/>
              <w:right w:val="nil"/>
            </w:tcBorders>
            <w:shd w:val="clear" w:color="auto" w:fill="auto"/>
            <w:noWrap/>
            <w:tcMar>
              <w:left w:w="0" w:type="dxa"/>
              <w:right w:w="403" w:type="dxa"/>
            </w:tcMar>
            <w:vAlign w:val="bottom"/>
            <w:hideMark/>
          </w:tcPr>
          <w:p w:rsidR="002F0658" w:rsidRPr="002F0658" w:rsidRDefault="00F61540" w:rsidP="00F61540">
            <w:pPr>
              <w:spacing w:after="0"/>
              <w:jc w:val="right"/>
              <w:rPr>
                <w:sz w:val="20"/>
                <w:szCs w:val="20"/>
              </w:rPr>
            </w:pPr>
            <w:r>
              <w:rPr>
                <w:sz w:val="20"/>
                <w:szCs w:val="20"/>
              </w:rPr>
              <w:t>-</w:t>
            </w:r>
          </w:p>
        </w:tc>
        <w:tc>
          <w:tcPr>
            <w:tcW w:w="1003" w:type="dxa"/>
            <w:tcBorders>
              <w:top w:val="nil"/>
              <w:left w:val="nil"/>
              <w:bottom w:val="nil"/>
              <w:right w:val="nil"/>
            </w:tcBorders>
            <w:shd w:val="clear" w:color="auto" w:fill="auto"/>
            <w:noWrap/>
            <w:tcMar>
              <w:left w:w="58" w:type="dxa"/>
              <w:right w:w="403" w:type="dxa"/>
            </w:tcMar>
            <w:vAlign w:val="bottom"/>
            <w:hideMark/>
          </w:tcPr>
          <w:p w:rsidR="002F0658" w:rsidRPr="002F0658" w:rsidRDefault="00F61540" w:rsidP="00F61540">
            <w:pPr>
              <w:spacing w:after="0"/>
              <w:jc w:val="right"/>
              <w:rPr>
                <w:sz w:val="20"/>
                <w:szCs w:val="20"/>
              </w:rPr>
            </w:pPr>
            <w:r>
              <w:rPr>
                <w:sz w:val="20"/>
                <w:szCs w:val="20"/>
              </w:rPr>
              <w:t>-</w:t>
            </w:r>
          </w:p>
        </w:tc>
      </w:tr>
      <w:tr w:rsidR="002F0658" w:rsidRPr="002F0658" w:rsidTr="00F61540">
        <w:trPr>
          <w:trHeight w:hRule="exact" w:val="360"/>
        </w:trPr>
        <w:tc>
          <w:tcPr>
            <w:tcW w:w="1274" w:type="dxa"/>
            <w:tcBorders>
              <w:top w:val="nil"/>
              <w:left w:val="nil"/>
              <w:bottom w:val="single" w:sz="4" w:space="0" w:color="auto"/>
              <w:right w:val="nil"/>
            </w:tcBorders>
            <w:shd w:val="clear" w:color="auto" w:fill="auto"/>
            <w:noWrap/>
            <w:tcMar>
              <w:left w:w="0" w:type="dxa"/>
              <w:right w:w="0" w:type="dxa"/>
            </w:tcMar>
            <w:vAlign w:val="center"/>
            <w:hideMark/>
          </w:tcPr>
          <w:p w:rsidR="002F0658" w:rsidRPr="002F0658" w:rsidRDefault="002F0658" w:rsidP="002F0658">
            <w:pPr>
              <w:spacing w:after="0"/>
              <w:jc w:val="center"/>
              <w:rPr>
                <w:sz w:val="20"/>
                <w:szCs w:val="20"/>
              </w:rPr>
            </w:pPr>
            <w:r w:rsidRPr="002F0658">
              <w:rPr>
                <w:sz w:val="20"/>
                <w:szCs w:val="20"/>
              </w:rPr>
              <w:t>= 0.792</w:t>
            </w:r>
          </w:p>
        </w:tc>
        <w:tc>
          <w:tcPr>
            <w:tcW w:w="1654" w:type="dxa"/>
            <w:tcBorders>
              <w:top w:val="nil"/>
              <w:left w:val="nil"/>
              <w:bottom w:val="single" w:sz="4" w:space="0" w:color="auto"/>
              <w:right w:val="nil"/>
            </w:tcBorders>
            <w:shd w:val="clear" w:color="auto" w:fill="auto"/>
            <w:noWrap/>
            <w:tcMar>
              <w:left w:w="58" w:type="dxa"/>
              <w:right w:w="58" w:type="dxa"/>
            </w:tcMar>
            <w:vAlign w:val="center"/>
            <w:hideMark/>
          </w:tcPr>
          <w:p w:rsidR="002F0658" w:rsidRPr="002F0658" w:rsidRDefault="002F0658" w:rsidP="002F0658">
            <w:pPr>
              <w:spacing w:after="0"/>
              <w:jc w:val="center"/>
              <w:rPr>
                <w:sz w:val="20"/>
                <w:szCs w:val="20"/>
              </w:rPr>
            </w:pPr>
            <w:r w:rsidRPr="002F0658">
              <w:rPr>
                <w:sz w:val="20"/>
                <w:szCs w:val="20"/>
              </w:rPr>
              <w:t>Lower</w:t>
            </w:r>
          </w:p>
        </w:tc>
        <w:tc>
          <w:tcPr>
            <w:tcW w:w="1003" w:type="dxa"/>
            <w:tcBorders>
              <w:top w:val="nil"/>
              <w:left w:val="nil"/>
              <w:bottom w:val="single" w:sz="4" w:space="0" w:color="auto"/>
              <w:right w:val="nil"/>
            </w:tcBorders>
            <w:shd w:val="clear" w:color="auto" w:fill="auto"/>
            <w:noWrap/>
            <w:tcMar>
              <w:left w:w="0" w:type="dxa"/>
              <w:right w:w="403" w:type="dxa"/>
            </w:tcMar>
            <w:vAlign w:val="center"/>
            <w:hideMark/>
          </w:tcPr>
          <w:p w:rsidR="002F0658" w:rsidRPr="002F0658" w:rsidRDefault="00F61540" w:rsidP="00F61540">
            <w:pPr>
              <w:spacing w:after="0"/>
              <w:jc w:val="right"/>
              <w:rPr>
                <w:sz w:val="20"/>
                <w:szCs w:val="20"/>
              </w:rPr>
            </w:pPr>
            <w:r>
              <w:rPr>
                <w:sz w:val="20"/>
                <w:szCs w:val="20"/>
              </w:rPr>
              <w:t>-</w:t>
            </w:r>
          </w:p>
        </w:tc>
        <w:tc>
          <w:tcPr>
            <w:tcW w:w="1158" w:type="dxa"/>
            <w:tcBorders>
              <w:top w:val="nil"/>
              <w:left w:val="nil"/>
              <w:bottom w:val="single" w:sz="4" w:space="0" w:color="auto"/>
              <w:right w:val="nil"/>
            </w:tcBorders>
            <w:shd w:val="clear" w:color="auto" w:fill="auto"/>
            <w:noWrap/>
            <w:tcMar>
              <w:left w:w="0" w:type="dxa"/>
              <w:right w:w="490" w:type="dxa"/>
            </w:tcMar>
            <w:vAlign w:val="center"/>
            <w:hideMark/>
          </w:tcPr>
          <w:p w:rsidR="002F0658" w:rsidRPr="002F0658" w:rsidRDefault="002F0658" w:rsidP="00F61540">
            <w:pPr>
              <w:spacing w:after="0"/>
              <w:jc w:val="right"/>
              <w:rPr>
                <w:sz w:val="20"/>
                <w:szCs w:val="20"/>
              </w:rPr>
            </w:pPr>
            <w:r w:rsidRPr="002F0658">
              <w:rPr>
                <w:sz w:val="20"/>
                <w:szCs w:val="20"/>
              </w:rPr>
              <w:t> </w:t>
            </w:r>
            <w:r w:rsidR="00F61540">
              <w:rPr>
                <w:sz w:val="20"/>
                <w:szCs w:val="20"/>
              </w:rPr>
              <w:t>-</w:t>
            </w:r>
          </w:p>
        </w:tc>
        <w:tc>
          <w:tcPr>
            <w:tcW w:w="1003" w:type="dxa"/>
            <w:tcBorders>
              <w:top w:val="nil"/>
              <w:left w:val="nil"/>
              <w:bottom w:val="single" w:sz="4" w:space="0" w:color="auto"/>
              <w:right w:val="nil"/>
            </w:tcBorders>
            <w:shd w:val="clear" w:color="auto" w:fill="auto"/>
            <w:noWrap/>
            <w:tcMar>
              <w:left w:w="0" w:type="dxa"/>
              <w:right w:w="187" w:type="dxa"/>
            </w:tcMar>
            <w:vAlign w:val="center"/>
            <w:hideMark/>
          </w:tcPr>
          <w:p w:rsidR="002F0658" w:rsidRPr="00067129" w:rsidRDefault="002F0658" w:rsidP="002F0658">
            <w:pPr>
              <w:spacing w:after="0"/>
              <w:jc w:val="right"/>
              <w:rPr>
                <w:b/>
                <w:sz w:val="20"/>
                <w:szCs w:val="20"/>
              </w:rPr>
            </w:pPr>
            <w:r w:rsidRPr="00067129">
              <w:rPr>
                <w:b/>
                <w:sz w:val="20"/>
                <w:szCs w:val="20"/>
              </w:rPr>
              <w:t>4,491</w:t>
            </w:r>
          </w:p>
        </w:tc>
        <w:tc>
          <w:tcPr>
            <w:tcW w:w="1141" w:type="dxa"/>
            <w:tcBorders>
              <w:top w:val="nil"/>
              <w:left w:val="nil"/>
              <w:bottom w:val="single" w:sz="4" w:space="0" w:color="auto"/>
              <w:right w:val="nil"/>
            </w:tcBorders>
            <w:shd w:val="clear" w:color="auto" w:fill="auto"/>
            <w:noWrap/>
            <w:tcMar>
              <w:left w:w="0" w:type="dxa"/>
              <w:right w:w="403" w:type="dxa"/>
            </w:tcMar>
            <w:vAlign w:val="center"/>
            <w:hideMark/>
          </w:tcPr>
          <w:p w:rsidR="002F0658" w:rsidRPr="002F0658" w:rsidRDefault="00F61540" w:rsidP="002F0658">
            <w:pPr>
              <w:spacing w:after="0"/>
              <w:jc w:val="right"/>
              <w:rPr>
                <w:sz w:val="20"/>
                <w:szCs w:val="20"/>
              </w:rPr>
            </w:pPr>
            <w:r>
              <w:rPr>
                <w:sz w:val="20"/>
                <w:szCs w:val="20"/>
              </w:rPr>
              <w:t>-</w:t>
            </w:r>
          </w:p>
        </w:tc>
        <w:tc>
          <w:tcPr>
            <w:tcW w:w="1132" w:type="dxa"/>
            <w:tcBorders>
              <w:top w:val="nil"/>
              <w:left w:val="nil"/>
              <w:bottom w:val="single" w:sz="4" w:space="0" w:color="auto"/>
              <w:right w:val="nil"/>
            </w:tcBorders>
            <w:shd w:val="clear" w:color="auto" w:fill="auto"/>
            <w:noWrap/>
            <w:tcMar>
              <w:left w:w="0" w:type="dxa"/>
              <w:right w:w="403" w:type="dxa"/>
            </w:tcMar>
            <w:vAlign w:val="center"/>
            <w:hideMark/>
          </w:tcPr>
          <w:p w:rsidR="002F0658" w:rsidRPr="002F0658" w:rsidRDefault="00F61540" w:rsidP="00F61540">
            <w:pPr>
              <w:spacing w:after="0"/>
              <w:jc w:val="right"/>
              <w:rPr>
                <w:sz w:val="20"/>
                <w:szCs w:val="20"/>
              </w:rPr>
            </w:pPr>
            <w:r>
              <w:rPr>
                <w:sz w:val="20"/>
                <w:szCs w:val="20"/>
              </w:rPr>
              <w:t>-</w:t>
            </w:r>
          </w:p>
        </w:tc>
        <w:tc>
          <w:tcPr>
            <w:tcW w:w="1003" w:type="dxa"/>
            <w:tcBorders>
              <w:top w:val="nil"/>
              <w:left w:val="nil"/>
              <w:bottom w:val="single" w:sz="4" w:space="0" w:color="auto"/>
              <w:right w:val="nil"/>
            </w:tcBorders>
            <w:shd w:val="clear" w:color="auto" w:fill="auto"/>
            <w:noWrap/>
            <w:tcMar>
              <w:left w:w="58" w:type="dxa"/>
              <w:right w:w="403" w:type="dxa"/>
            </w:tcMar>
            <w:vAlign w:val="center"/>
            <w:hideMark/>
          </w:tcPr>
          <w:p w:rsidR="002F0658" w:rsidRPr="002F0658" w:rsidRDefault="002F0658" w:rsidP="00F61540">
            <w:pPr>
              <w:spacing w:after="0"/>
              <w:jc w:val="right"/>
              <w:rPr>
                <w:sz w:val="20"/>
                <w:szCs w:val="20"/>
              </w:rPr>
            </w:pPr>
            <w:r w:rsidRPr="002F0658">
              <w:rPr>
                <w:sz w:val="20"/>
                <w:szCs w:val="20"/>
              </w:rPr>
              <w:t> </w:t>
            </w:r>
            <w:r w:rsidR="00F61540">
              <w:rPr>
                <w:sz w:val="20"/>
                <w:szCs w:val="20"/>
              </w:rPr>
              <w:t>-</w:t>
            </w:r>
          </w:p>
        </w:tc>
      </w:tr>
    </w:tbl>
    <w:p w:rsidR="002F0658" w:rsidRPr="002F0658" w:rsidRDefault="002F0658" w:rsidP="007D4B79"/>
    <w:p w:rsidR="002F0658" w:rsidRPr="002F0658" w:rsidRDefault="00433235" w:rsidP="002F0658">
      <w:pPr>
        <w:pStyle w:val="Heading2"/>
      </w:pPr>
      <w:bookmarkStart w:id="357" w:name="_Toc487200847"/>
      <w:r>
        <w:t>Drift Gillnet Fishery Selection</w:t>
      </w:r>
      <w:bookmarkEnd w:id="357"/>
    </w:p>
    <w:p w:rsidR="00433235" w:rsidRDefault="00351E36" w:rsidP="00433235">
      <w:r>
        <w:t>The change in average length of returning age .1 adults after exposure to the drift gillnet fishery was relatively small in most years, parti</w:t>
      </w:r>
      <w:r w:rsidR="00180660">
        <w:t>cularly in females (</w:t>
      </w:r>
      <w:r w:rsidR="008D566E">
        <w:t>Appendix E1; Figure 25</w:t>
      </w:r>
      <w:r>
        <w:t>)</w:t>
      </w:r>
      <w:r w:rsidR="00312638">
        <w:t>.</w:t>
      </w:r>
      <w:r>
        <w:t xml:space="preserve"> </w:t>
      </w:r>
      <w:r w:rsidR="00433235">
        <w:t xml:space="preserve">Estimated </w:t>
      </w:r>
      <w:r w:rsidR="00627ABA">
        <w:t xml:space="preserve">drift </w:t>
      </w:r>
      <w:r w:rsidR="00433235">
        <w:t>gillnet fishery linear selection differentials (LSDs) averaged -12.3 m</w:t>
      </w:r>
      <w:r w:rsidR="00180660">
        <w:t>m</w:t>
      </w:r>
      <w:r w:rsidR="008D566E">
        <w:t xml:space="preserve"> for male coho salmon (Figure 26</w:t>
      </w:r>
      <w:r w:rsidR="00433235">
        <w:t xml:space="preserve">A). This value falls within the range of 0.7 mm to -21.8 mm (average </w:t>
      </w:r>
      <w:r w:rsidR="00D24F61">
        <w:t>-</w:t>
      </w:r>
      <w:r w:rsidR="00433235">
        <w:t xml:space="preserve">8.3 mm) estimated for male sockeye salmon </w:t>
      </w:r>
      <w:r w:rsidR="00D455CB">
        <w:t>(</w:t>
      </w:r>
      <w:r w:rsidR="00D455CB" w:rsidRPr="00D455CB">
        <w:rPr>
          <w:i/>
        </w:rPr>
        <w:t xml:space="preserve">O. </w:t>
      </w:r>
      <w:proofErr w:type="spellStart"/>
      <w:r w:rsidR="00D455CB" w:rsidRPr="00D455CB">
        <w:rPr>
          <w:i/>
        </w:rPr>
        <w:t>nerka</w:t>
      </w:r>
      <w:proofErr w:type="spellEnd"/>
      <w:r w:rsidR="00D455CB">
        <w:t xml:space="preserve">) </w:t>
      </w:r>
      <w:r w:rsidR="00433235">
        <w:t xml:space="preserve">for eight gillnet fisheries in central western Alaska </w:t>
      </w:r>
      <w:r w:rsidR="008D566E">
        <w:t xml:space="preserve">by </w:t>
      </w:r>
      <w:r w:rsidR="00433235">
        <w:t xml:space="preserve">Kendall and Quinn </w:t>
      </w:r>
      <w:r w:rsidR="008D566E">
        <w:t>(</w:t>
      </w:r>
      <w:r w:rsidR="00433235">
        <w:t>2012). However, our average estimate for female coho salmon (-3.7 mm</w:t>
      </w:r>
      <w:r w:rsidR="00D934C0">
        <w:t>; Figure 26B</w:t>
      </w:r>
      <w:r w:rsidR="00433235">
        <w:t xml:space="preserve">) was below the range of their estimates </w:t>
      </w:r>
      <w:ins w:id="358" w:author="jb" w:date="2017-08-22T10:30:00Z">
        <w:r w:rsidR="00DD5405">
          <w:t xml:space="preserve">for female sockeye salmon </w:t>
        </w:r>
      </w:ins>
      <w:r w:rsidR="00433235">
        <w:t xml:space="preserve">(-5.5mm to -13.6 mm; average </w:t>
      </w:r>
      <w:r w:rsidR="00D24F61">
        <w:t>-</w:t>
      </w:r>
      <w:r w:rsidR="00433235">
        <w:t>9.1 mm)</w:t>
      </w:r>
      <w:del w:id="359" w:author="jb" w:date="2017-08-22T10:30:00Z">
        <w:r w:rsidR="00433235" w:rsidDel="00DD5405">
          <w:delText xml:space="preserve"> for female sockeye salm</w:delText>
        </w:r>
        <w:r w:rsidR="00D934C0" w:rsidDel="00DD5405">
          <w:delText>on</w:delText>
        </w:r>
      </w:del>
      <w:r w:rsidR="008D566E">
        <w:t>. Unsurprisingly</w:t>
      </w:r>
      <w:r w:rsidR="00433235">
        <w:t xml:space="preserve">, LSDs were significantly </w:t>
      </w:r>
      <w:r w:rsidR="000F0A6E">
        <w:t>correlated with the removal</w:t>
      </w:r>
      <w:r w:rsidR="00433235">
        <w:t xml:space="preserve"> rate on the run passing through the </w:t>
      </w:r>
      <w:r w:rsidR="00627ABA">
        <w:t xml:space="preserve">drift </w:t>
      </w:r>
      <w:r w:rsidR="00433235">
        <w:t>gillnet fishery, with the</w:t>
      </w:r>
      <w:r w:rsidR="000F0A6E">
        <w:t xml:space="preserve"> exceptionally high removal</w:t>
      </w:r>
      <w:r w:rsidR="00433235">
        <w:t xml:space="preserve"> rate of 71% in</w:t>
      </w:r>
      <w:r w:rsidR="009A7B67">
        <w:t xml:space="preserve"> 1995 having the greatest influence</w:t>
      </w:r>
      <w:r w:rsidR="00433235">
        <w:t xml:space="preserve"> on average size of </w:t>
      </w:r>
      <w:proofErr w:type="spellStart"/>
      <w:r w:rsidR="00433235">
        <w:t>spawners</w:t>
      </w:r>
      <w:proofErr w:type="spellEnd"/>
      <w:r w:rsidR="00433235">
        <w:t xml:space="preserve"> (</w:t>
      </w:r>
      <w:r w:rsidR="008D566E">
        <w:t>Figure 26</w:t>
      </w:r>
      <w:r w:rsidR="00433235">
        <w:t>).</w:t>
      </w:r>
    </w:p>
    <w:p w:rsidR="00433235" w:rsidRDefault="00433235" w:rsidP="00433235">
      <w:pPr>
        <w:jc w:val="center"/>
      </w:pPr>
      <w:r w:rsidRPr="0074365E">
        <w:rPr>
          <w:noProof/>
        </w:rPr>
        <w:drawing>
          <wp:inline distT="0" distB="0" distL="0" distR="0" wp14:anchorId="1E920398" wp14:editId="62A0919E">
            <wp:extent cx="5546785" cy="3489530"/>
            <wp:effectExtent l="19050" t="19050" r="1587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52622" cy="3493202"/>
                    </a:xfrm>
                    <a:prstGeom prst="rect">
                      <a:avLst/>
                    </a:prstGeom>
                    <a:noFill/>
                    <a:ln w="6350">
                      <a:solidFill>
                        <a:schemeClr val="tx1"/>
                      </a:solidFill>
                    </a:ln>
                  </pic:spPr>
                </pic:pic>
              </a:graphicData>
            </a:graphic>
          </wp:inline>
        </w:drawing>
      </w:r>
    </w:p>
    <w:p w:rsidR="00433235" w:rsidRPr="00A31776" w:rsidRDefault="003275A6" w:rsidP="003275A6">
      <w:pPr>
        <w:pStyle w:val="Caption"/>
      </w:pPr>
      <w:bookmarkStart w:id="360" w:name="_Toc487202784"/>
      <w:r>
        <w:t xml:space="preserve">Figure </w:t>
      </w:r>
      <w:fldSimple w:instr=" SEQ Figure \* ARABIC ">
        <w:r w:rsidR="009C1768">
          <w:rPr>
            <w:noProof/>
          </w:rPr>
          <w:t>25</w:t>
        </w:r>
      </w:fldSimple>
      <w:r>
        <w:t>.–</w:t>
      </w:r>
      <w:r w:rsidRPr="003275A6">
        <w:t>Estimated average mid</w:t>
      </w:r>
      <w:r w:rsidR="00B50141">
        <w:t xml:space="preserve"> </w:t>
      </w:r>
      <w:r w:rsidRPr="003275A6">
        <w:t>eye to fork length of age</w:t>
      </w:r>
      <w:r w:rsidR="00EA25CF">
        <w:t>-</w:t>
      </w:r>
      <w:r w:rsidRPr="003275A6">
        <w:t>.1 male and female coho salmon returning to the Berners River when entering th</w:t>
      </w:r>
      <w:r w:rsidR="00CB202F">
        <w:t xml:space="preserve">e drift gillnet fishery and </w:t>
      </w:r>
      <w:r w:rsidRPr="003275A6">
        <w:t>entering the river to spawn.</w:t>
      </w:r>
      <w:bookmarkEnd w:id="360"/>
    </w:p>
    <w:p w:rsidR="00433235" w:rsidRDefault="00433235" w:rsidP="00433235">
      <w:r w:rsidRPr="00841435">
        <w:t>Average drift gillnet fishery selectivity over the 25-year period was neutral for fish between 580–589 mm (MEF length), and declined sharply at lower sizes</w:t>
      </w:r>
      <w:r w:rsidR="008D566E" w:rsidRPr="00841435">
        <w:t>,</w:t>
      </w:r>
      <w:r w:rsidRPr="00841435">
        <w:t xml:space="preserve"> with no tagged fish in the 450–459 mm range recovered from the </w:t>
      </w:r>
      <w:del w:id="361" w:author="jb" w:date="2017-08-22T10:23:00Z">
        <w:r w:rsidRPr="00841435" w:rsidDel="00DD5405">
          <w:delText xml:space="preserve">catch </w:delText>
        </w:r>
      </w:del>
      <w:ins w:id="362" w:author="jb" w:date="2017-08-22T10:23:00Z">
        <w:r w:rsidR="00DD5405" w:rsidRPr="00841435">
          <w:t xml:space="preserve">harvest </w:t>
        </w:r>
      </w:ins>
      <w:r w:rsidRPr="00841435">
        <w:t>dur</w:t>
      </w:r>
      <w:r w:rsidR="00180660" w:rsidRPr="00841435">
        <w:t>ing the</w:t>
      </w:r>
      <w:r w:rsidR="009A7B67" w:rsidRPr="00841435">
        <w:t xml:space="preserve"> 25-</w:t>
      </w:r>
      <w:r w:rsidR="008D566E" w:rsidRPr="00841435">
        <w:t>year period (Figure 27</w:t>
      </w:r>
      <w:r w:rsidRPr="00841435">
        <w:t>). The fishery consistently selected for larger fish in all length classes from 590–739 mm (range 1.03–1.23). Therefore, estimated selection for</w:t>
      </w:r>
      <w:r>
        <w:t xml:space="preserve"> fe</w:t>
      </w:r>
      <w:r w:rsidR="008D566E">
        <w:t xml:space="preserve">males in the </w:t>
      </w:r>
      <w:del w:id="363" w:author="jb" w:date="2017-08-22T10:26:00Z">
        <w:r w:rsidR="008D566E" w:rsidDel="00DD5405">
          <w:delText xml:space="preserve">catch </w:delText>
        </w:r>
      </w:del>
      <w:ins w:id="364" w:author="jb" w:date="2017-08-22T10:26:00Z">
        <w:r w:rsidR="00DD5405">
          <w:t xml:space="preserve">harvest </w:t>
        </w:r>
      </w:ins>
      <w:r w:rsidR="008D566E">
        <w:t xml:space="preserve">was limited </w:t>
      </w:r>
      <w:r>
        <w:t xml:space="preserve">by the small </w:t>
      </w:r>
      <w:r>
        <w:lastRenderedPageBreak/>
        <w:t>percentage of females falling under 5</w:t>
      </w:r>
      <w:r w:rsidR="00BA477C">
        <w:t>80 mm, which averaged</w:t>
      </w:r>
      <w:r>
        <w:t xml:space="preserve"> 2.3% in even years and 4.3% in odd years (3.3% overall). </w:t>
      </w:r>
    </w:p>
    <w:tbl>
      <w:tblPr>
        <w:tblStyle w:val="TableGrid"/>
        <w:tblW w:w="0" w:type="auto"/>
        <w:tblLook w:val="04A0" w:firstRow="1" w:lastRow="0" w:firstColumn="1" w:lastColumn="0" w:noHBand="0" w:noVBand="1"/>
      </w:tblPr>
      <w:tblGrid>
        <w:gridCol w:w="9576"/>
      </w:tblGrid>
      <w:tr w:rsidR="00EA25CF" w:rsidRPr="00EA25CF" w:rsidTr="00EA25CF">
        <w:tc>
          <w:tcPr>
            <w:tcW w:w="9576" w:type="dxa"/>
          </w:tcPr>
          <w:p w:rsidR="00EA25CF" w:rsidRPr="00EA25CF" w:rsidRDefault="00EA25CF" w:rsidP="009C1768">
            <w:r w:rsidRPr="000E25ED">
              <w:rPr>
                <w:noProof/>
              </w:rPr>
              <w:drawing>
                <wp:inline distT="0" distB="0" distL="0" distR="0" wp14:anchorId="44FF4B77" wp14:editId="10FEF1BF">
                  <wp:extent cx="2907713" cy="2786332"/>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42758" cy="2819914"/>
                          </a:xfrm>
                          <a:prstGeom prst="rect">
                            <a:avLst/>
                          </a:prstGeom>
                          <a:noFill/>
                          <a:ln>
                            <a:noFill/>
                          </a:ln>
                        </pic:spPr>
                      </pic:pic>
                    </a:graphicData>
                  </a:graphic>
                </wp:inline>
              </w:drawing>
            </w:r>
            <w:r w:rsidRPr="000E25ED">
              <w:rPr>
                <w:noProof/>
              </w:rPr>
              <w:drawing>
                <wp:inline distT="0" distB="0" distL="0" distR="0" wp14:anchorId="1F8CD3E0" wp14:editId="78A907A5">
                  <wp:extent cx="2915729" cy="28009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26497" cy="2811312"/>
                          </a:xfrm>
                          <a:prstGeom prst="rect">
                            <a:avLst/>
                          </a:prstGeom>
                          <a:noFill/>
                          <a:ln>
                            <a:noFill/>
                          </a:ln>
                        </pic:spPr>
                      </pic:pic>
                    </a:graphicData>
                  </a:graphic>
                </wp:inline>
              </w:drawing>
            </w:r>
          </w:p>
        </w:tc>
      </w:tr>
    </w:tbl>
    <w:p w:rsidR="00CC399C" w:rsidRPr="00CC399C" w:rsidRDefault="003275A6" w:rsidP="00EA25CF">
      <w:pPr>
        <w:pStyle w:val="Caption"/>
        <w:spacing w:before="120"/>
        <w:rPr>
          <w:vanish/>
          <w:specVanish/>
        </w:rPr>
      </w:pPr>
      <w:bookmarkStart w:id="365" w:name="_Toc487202785"/>
      <w:r>
        <w:t xml:space="preserve">Figure </w:t>
      </w:r>
      <w:fldSimple w:instr=" SEQ Figure \* ARABIC ">
        <w:r w:rsidR="009C1768">
          <w:rPr>
            <w:noProof/>
          </w:rPr>
          <w:t>26</w:t>
        </w:r>
      </w:fldSimple>
      <w:r>
        <w:t>.–</w:t>
      </w:r>
      <w:r w:rsidRPr="003275A6">
        <w:t>Linear selection differential (LSD) estimates for male and female age</w:t>
      </w:r>
      <w:r w:rsidR="00EA25CF">
        <w:t>-</w:t>
      </w:r>
      <w:r w:rsidRPr="003275A6">
        <w:t xml:space="preserve">.1 Berners River coho salmon exploited by </w:t>
      </w:r>
      <w:r w:rsidR="00EA25CF">
        <w:t xml:space="preserve">the </w:t>
      </w:r>
      <w:commentRangeStart w:id="366"/>
      <w:r w:rsidR="00EA25CF">
        <w:t>Lynn Canal commercial</w:t>
      </w:r>
      <w:r w:rsidR="00EA25CF" w:rsidRPr="003275A6">
        <w:t xml:space="preserve"> </w:t>
      </w:r>
      <w:r w:rsidRPr="003275A6">
        <w:t>drif</w:t>
      </w:r>
      <w:r w:rsidR="00CC399C">
        <w:t>t gillnet fisheries</w:t>
      </w:r>
      <w:commentRangeEnd w:id="366"/>
      <w:r w:rsidR="00DD5405">
        <w:rPr>
          <w:rStyle w:val="CommentReference"/>
        </w:rPr>
        <w:commentReference w:id="366"/>
      </w:r>
      <w:r w:rsidR="00CC399C">
        <w:t>, 1990–2014.</w:t>
      </w:r>
      <w:bookmarkEnd w:id="365"/>
    </w:p>
    <w:p w:rsidR="003275A6" w:rsidRDefault="00CC399C" w:rsidP="00EA25CF">
      <w:pPr>
        <w:pStyle w:val="Caption"/>
        <w:spacing w:before="120"/>
      </w:pPr>
      <w:r>
        <w:t xml:space="preserve"> </w:t>
      </w:r>
      <w:r w:rsidR="003275A6" w:rsidRPr="003275A6">
        <w:t>The estimated run size us</w:t>
      </w:r>
      <w:r w:rsidR="00B576F5">
        <w:t>ed to calculate the removal</w:t>
      </w:r>
      <w:r w:rsidR="003275A6" w:rsidRPr="003275A6">
        <w:t xml:space="preserve"> rate includes only spawning escapement and the drift gillnet </w:t>
      </w:r>
      <w:del w:id="367" w:author="jb" w:date="2017-08-22T10:26:00Z">
        <w:r w:rsidR="003275A6" w:rsidRPr="003275A6" w:rsidDel="00DD5405">
          <w:delText>catch</w:delText>
        </w:r>
      </w:del>
      <w:ins w:id="368" w:author="jb" w:date="2017-08-22T10:26:00Z">
        <w:r w:rsidR="00DD5405">
          <w:t>harvest</w:t>
        </w:r>
      </w:ins>
      <w:r w:rsidR="003275A6" w:rsidRPr="003275A6">
        <w:t>.</w:t>
      </w:r>
    </w:p>
    <w:p w:rsidR="00EA25CF" w:rsidRPr="00EA25CF" w:rsidRDefault="00EA25CF" w:rsidP="00EA25CF"/>
    <w:p w:rsidR="00DF4F81" w:rsidRDefault="00DF4F81" w:rsidP="00DF4F81">
      <w:pPr>
        <w:jc w:val="center"/>
      </w:pPr>
      <w:r w:rsidRPr="00BF4341">
        <w:rPr>
          <w:noProof/>
        </w:rPr>
        <w:drawing>
          <wp:inline distT="0" distB="0" distL="0" distR="0" wp14:anchorId="07974BE4" wp14:editId="5247228C">
            <wp:extent cx="5503652" cy="3454544"/>
            <wp:effectExtent l="19050" t="19050" r="2095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11707" cy="3459600"/>
                    </a:xfrm>
                    <a:prstGeom prst="rect">
                      <a:avLst/>
                    </a:prstGeom>
                    <a:noFill/>
                    <a:ln w="6350">
                      <a:solidFill>
                        <a:schemeClr val="tx1"/>
                      </a:solidFill>
                    </a:ln>
                  </pic:spPr>
                </pic:pic>
              </a:graphicData>
            </a:graphic>
          </wp:inline>
        </w:drawing>
      </w:r>
    </w:p>
    <w:p w:rsidR="00CC399C" w:rsidRPr="00CC399C" w:rsidRDefault="003275A6" w:rsidP="003275A6">
      <w:pPr>
        <w:pStyle w:val="Caption"/>
        <w:rPr>
          <w:vanish/>
          <w:specVanish/>
        </w:rPr>
      </w:pPr>
      <w:bookmarkStart w:id="369" w:name="_Toc487202786"/>
      <w:r>
        <w:lastRenderedPageBreak/>
        <w:t xml:space="preserve">Figure </w:t>
      </w:r>
      <w:fldSimple w:instr=" SEQ Figure \* ARABIC ">
        <w:r w:rsidR="009C1768">
          <w:rPr>
            <w:noProof/>
          </w:rPr>
          <w:t>27</w:t>
        </w:r>
      </w:fldSimple>
      <w:r>
        <w:t>.–</w:t>
      </w:r>
      <w:r w:rsidRPr="003275A6">
        <w:t>Estimated average drift gillnet fishery selectivity curve for coho salmon returning to the Berners River calibrated to a neutral se</w:t>
      </w:r>
      <w:r w:rsidR="00CC399C">
        <w:t xml:space="preserve">lectivity value = 1, </w:t>
      </w:r>
      <w:r w:rsidR="00EA25CF">
        <w:t xml:space="preserve">for the period </w:t>
      </w:r>
      <w:r w:rsidR="00CC399C">
        <w:t>1990–2014.</w:t>
      </w:r>
      <w:bookmarkEnd w:id="369"/>
    </w:p>
    <w:p w:rsidR="00DF4F81" w:rsidRDefault="00CC399C" w:rsidP="003275A6">
      <w:pPr>
        <w:pStyle w:val="Caption"/>
      </w:pPr>
      <w:r>
        <w:t xml:space="preserve"> </w:t>
      </w:r>
      <w:r w:rsidR="003275A6" w:rsidRPr="003275A6">
        <w:t>Selectivity on a length class is considered neutral when the size-specific exploitation rate is equal to the drift gillnet exploitation rate on the total population. Also shown is the estimated average percent of the pre-gillnet run comprised of males and females by 10 mm length category.</w:t>
      </w:r>
    </w:p>
    <w:p w:rsidR="00BB160C" w:rsidRDefault="000F6553" w:rsidP="00751689">
      <w:ins w:id="370" w:author="jb" w:date="2017-08-22T10:33:00Z">
        <w:r>
          <w:t xml:space="preserve">Drift </w:t>
        </w:r>
      </w:ins>
      <w:del w:id="371" w:author="jb" w:date="2017-08-22T10:33:00Z">
        <w:r w:rsidR="00BB160C" w:rsidDel="000F6553">
          <w:delText>G</w:delText>
        </w:r>
      </w:del>
      <w:ins w:id="372" w:author="jb" w:date="2017-08-22T10:33:00Z">
        <w:r>
          <w:t>g</w:t>
        </w:r>
      </w:ins>
      <w:r w:rsidR="00BB160C">
        <w:t>illnet fishery selectivity reached a localized peak of 1.19 at 650–659 mm</w:t>
      </w:r>
      <w:ins w:id="373" w:author="jb" w:date="2017-08-22T10:59:00Z">
        <w:r w:rsidR="00271CAC">
          <w:t xml:space="preserve"> (Figure 27)</w:t>
        </w:r>
      </w:ins>
      <w:r w:rsidR="00BB160C">
        <w:t>, coincident with a peak in the female proportion of the run (0.56). However, selectivity then dipped to 1.07 in the 690–699 mm length category, before increasing to the overall peak of 1.23 at the largest size class (730</w:t>
      </w:r>
      <w:r w:rsidR="00DF4217">
        <w:t>–</w:t>
      </w:r>
      <w:r w:rsidR="00BB160C">
        <w:t xml:space="preserve">739 mm), where the female proportion decreased to 0.21. The second peak was likely comprised primarily of males that were too large to penetrate gillnet mesh but whose large hooked </w:t>
      </w:r>
      <w:proofErr w:type="spellStart"/>
      <w:r w:rsidR="00BB160C">
        <w:t>kype</w:t>
      </w:r>
      <w:proofErr w:type="spellEnd"/>
      <w:r w:rsidR="00BB160C">
        <w:t xml:space="preserve"> increased their vulnerability to entanglement.</w:t>
      </w:r>
    </w:p>
    <w:p w:rsidR="00751689" w:rsidRPr="00751689" w:rsidRDefault="00A34EFB" w:rsidP="00751689">
      <w:r>
        <w:t>Linear r</w:t>
      </w:r>
      <w:r w:rsidR="00751689">
        <w:t xml:space="preserve">elationships between girth and length indicate little difference in girth </w:t>
      </w:r>
      <w:r w:rsidR="00636673">
        <w:t xml:space="preserve">between the sexes at smaller lengths (&lt;600 mm), </w:t>
      </w:r>
      <w:r w:rsidR="00751689">
        <w:t xml:space="preserve">but show </w:t>
      </w:r>
      <w:r w:rsidR="00636673">
        <w:t>increasing divergence between the sexes with increasing length</w:t>
      </w:r>
      <w:r w:rsidR="00751689">
        <w:t xml:space="preserve"> (</w:t>
      </w:r>
      <w:r w:rsidR="00B529EF">
        <w:t>Figure 28</w:t>
      </w:r>
      <w:r w:rsidR="00751689" w:rsidRPr="00751689">
        <w:t>A). Larger females were found to have a smaller girth compared with males of the same length, with the regression relationships indicating a narrowing of the difference from 16 mm (3.7% of girth) at a length of 700 mm to zero at a length of 508</w:t>
      </w:r>
      <w:r w:rsidR="00BA477C">
        <w:t xml:space="preserve"> mm</w:t>
      </w:r>
      <w:r w:rsidR="00751689" w:rsidRPr="00751689">
        <w:t>, the respective lengths of the largest and smallest females in the sample. Although the sexes have a similar girth at shorter lengths, the softer mid-section area of females may give them an advantage in working their way through gilln</w:t>
      </w:r>
      <w:r w:rsidR="00BA477C">
        <w:t xml:space="preserve">et mesh after being </w:t>
      </w:r>
      <w:r w:rsidR="00751689" w:rsidRPr="00751689">
        <w:t>wedged.</w:t>
      </w:r>
    </w:p>
    <w:p w:rsidR="00DF4F81" w:rsidRDefault="00DF4F81" w:rsidP="00DF4F81">
      <w:pPr>
        <w:jc w:val="center"/>
      </w:pPr>
      <w:r w:rsidRPr="00994A86">
        <w:rPr>
          <w:noProof/>
        </w:rPr>
        <w:drawing>
          <wp:inline distT="0" distB="0" distL="0" distR="0" wp14:anchorId="0E0541F5" wp14:editId="7AC01976">
            <wp:extent cx="5943600" cy="2851394"/>
            <wp:effectExtent l="19050" t="19050" r="1905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851394"/>
                    </a:xfrm>
                    <a:prstGeom prst="rect">
                      <a:avLst/>
                    </a:prstGeom>
                    <a:noFill/>
                    <a:ln w="6350">
                      <a:solidFill>
                        <a:schemeClr val="tx1"/>
                      </a:solidFill>
                    </a:ln>
                  </pic:spPr>
                </pic:pic>
              </a:graphicData>
            </a:graphic>
          </wp:inline>
        </w:drawing>
      </w:r>
    </w:p>
    <w:p w:rsidR="00DF4F81" w:rsidRDefault="003275A6" w:rsidP="003275A6">
      <w:pPr>
        <w:pStyle w:val="Caption"/>
      </w:pPr>
      <w:bookmarkStart w:id="374" w:name="_Toc487202787"/>
      <w:r>
        <w:t xml:space="preserve">Figure </w:t>
      </w:r>
      <w:fldSimple w:instr=" SEQ Figure \* ARABIC ">
        <w:r w:rsidR="009C1768">
          <w:rPr>
            <w:noProof/>
          </w:rPr>
          <w:t>28</w:t>
        </w:r>
      </w:fldSimple>
      <w:r>
        <w:t>.–</w:t>
      </w:r>
      <w:r w:rsidRPr="003275A6">
        <w:t xml:space="preserve">Linear relationships between length and girth for 1-ocean male and female coho salmon </w:t>
      </w:r>
      <w:proofErr w:type="spellStart"/>
      <w:r w:rsidRPr="003275A6">
        <w:t>spawners</w:t>
      </w:r>
      <w:proofErr w:type="spellEnd"/>
      <w:r w:rsidRPr="003275A6">
        <w:t xml:space="preserve"> sampled in the Berners River in 2014 (A) and average drift gillnet fishery selectivity by length and proportion of females in the pre-gillnet population, 1990–2014, showing lengths corresponding to a predicted circumference matching 6” and 7” gillnet mesh (B).</w:t>
      </w:r>
      <w:bookmarkEnd w:id="374"/>
    </w:p>
    <w:p w:rsidR="00BB160C" w:rsidRPr="00751689" w:rsidRDefault="00BB160C" w:rsidP="00BB160C">
      <w:r w:rsidRPr="00751689">
        <w:t xml:space="preserve">The divergence in girth between the sexes with increasing size appears to arise from greater sexual dimorphism in larger males that develop a pronounced hump for the dominant breeding role. Smaller males that are typically stealth (satellite) </w:t>
      </w:r>
      <w:proofErr w:type="spellStart"/>
      <w:r w:rsidRPr="00751689">
        <w:t>spawners</w:t>
      </w:r>
      <w:proofErr w:type="spellEnd"/>
      <w:r w:rsidRPr="00751689">
        <w:t xml:space="preserve"> </w:t>
      </w:r>
      <w:r>
        <w:t>are often more drab in coloration with bodies that are not as deep compared with</w:t>
      </w:r>
      <w:r w:rsidRPr="00751689">
        <w:t xml:space="preserve"> larger, more territorial dominant (alpha) males that develop a pronounced hump. This relationship suggests that there should be little difference in selectivity by sex among smaller </w:t>
      </w:r>
      <w:proofErr w:type="spellStart"/>
      <w:r w:rsidRPr="00751689">
        <w:t>spawners</w:t>
      </w:r>
      <w:proofErr w:type="spellEnd"/>
      <w:r w:rsidRPr="00751689">
        <w:t xml:space="preserve"> below the inflection point in </w:t>
      </w:r>
      <w:r w:rsidRPr="00751689">
        <w:lastRenderedPageBreak/>
        <w:t xml:space="preserve">fishery selectivity around 585 mm. The difference in girth between males and females at a length of 585 mm was predicted at only 6.7 mm (1.9%), a smaller difference than the predicted change in circumference (6.9–7.7 mm) from a shift in length of only 10 mm in either direction. Therefore, we assumed that the effect of sex-selection based on girth is negligible in estimation of the </w:t>
      </w:r>
      <w:r>
        <w:t xml:space="preserve">pre-gillnet </w:t>
      </w:r>
      <w:r w:rsidRPr="00751689">
        <w:t>sex ratio of the run and sex-specific fishery selection, which is calculated across</w:t>
      </w:r>
      <w:r>
        <w:t xml:space="preserve"> a broad range of lengths</w:t>
      </w:r>
      <w:r w:rsidRPr="00751689">
        <w:t xml:space="preserve">. </w:t>
      </w:r>
    </w:p>
    <w:p w:rsidR="00AD53F8" w:rsidRDefault="00AD53F8" w:rsidP="00AD53F8">
      <w:r w:rsidRPr="00751689">
        <w:t xml:space="preserve">It is likely that some fishermen change nets to optimize their catch in individual </w:t>
      </w:r>
      <w:r>
        <w:t xml:space="preserve">years. Use of 6” (152mm) mesh is common because it is fairly effective for fall (coho and chum) salmon and allows maximum flexibility under various regulatory mesh restrictions (Dave Harris, </w:t>
      </w:r>
      <w:r w:rsidR="00E727DB">
        <w:t>ADF&amp;G</w:t>
      </w:r>
      <w:r>
        <w:t xml:space="preserve"> </w:t>
      </w:r>
      <w:r w:rsidR="00DF4217">
        <w:t>M</w:t>
      </w:r>
      <w:r>
        <w:t xml:space="preserve">anagement </w:t>
      </w:r>
      <w:r w:rsidR="00DF4217">
        <w:t>B</w:t>
      </w:r>
      <w:r>
        <w:t xml:space="preserve">iologist, </w:t>
      </w:r>
      <w:r w:rsidR="00DF4217">
        <w:t xml:space="preserve">Douglas, </w:t>
      </w:r>
      <w:r>
        <w:t>personal communication). However, some fishermen employ nets a</w:t>
      </w:r>
      <w:r w:rsidR="00BA477C">
        <w:t xml:space="preserve">s large as 7” (178 mm; </w:t>
      </w:r>
      <w:r>
        <w:t xml:space="preserve">normally used to target </w:t>
      </w:r>
      <w:del w:id="375" w:author="jb" w:date="2017-08-22T11:05:00Z">
        <w:r w:rsidDel="007602D6">
          <w:delText xml:space="preserve">chinook </w:delText>
        </w:r>
      </w:del>
      <w:ins w:id="376" w:author="jb" w:date="2017-08-22T11:05:00Z">
        <w:r w:rsidR="007602D6">
          <w:t xml:space="preserve">Chinook </w:t>
        </w:r>
      </w:ins>
      <w:r>
        <w:t>salmon</w:t>
      </w:r>
      <w:r w:rsidR="00D455CB">
        <w:t xml:space="preserve">, </w:t>
      </w:r>
      <w:r w:rsidR="00D455CB" w:rsidRPr="00D455CB">
        <w:rPr>
          <w:i/>
        </w:rPr>
        <w:t xml:space="preserve">O. </w:t>
      </w:r>
      <w:proofErr w:type="spellStart"/>
      <w:r w:rsidR="00D455CB" w:rsidRPr="00D455CB">
        <w:rPr>
          <w:i/>
        </w:rPr>
        <w:t>tshawytscha</w:t>
      </w:r>
      <w:proofErr w:type="spellEnd"/>
      <w:r w:rsidR="00BA477C">
        <w:t>)</w:t>
      </w:r>
      <w:r>
        <w:t xml:space="preserve"> in order to optimize their catch of coho salmon in years when average size is large. A localized inflection point at </w:t>
      </w:r>
      <w:r w:rsidRPr="00A66E49">
        <w:t>515</w:t>
      </w:r>
      <w:r w:rsidR="00B529EF">
        <w:t xml:space="preserve"> mm (Figure 28</w:t>
      </w:r>
      <w:r>
        <w:t>B) coincides with a projected girth of 295–298 mm that is just under the mesh circumference (305 mm) of the smallest (6”) nets typically employed. A second higher inflection point at about 585 mm coincides with a projected girth of 346–352 mm, close to the mesh circumference (356 mm) of the largest (7”) nets typically used.</w:t>
      </w:r>
    </w:p>
    <w:p w:rsidR="00C16F29" w:rsidRDefault="00433235" w:rsidP="00C16F29">
      <w:r>
        <w:t xml:space="preserve">At larger sizes, mid-section girth is likely less important in determining selectivity. The mid-section at the anterior edge of the dorsal fin is the most common area where we have observed marking indicating temporary </w:t>
      </w:r>
      <w:proofErr w:type="gramStart"/>
      <w:r>
        <w:t>gillnet</w:t>
      </w:r>
      <w:proofErr w:type="gramEnd"/>
      <w:r>
        <w:t xml:space="preserve"> capture. A second area is around the head in front of the gil</w:t>
      </w:r>
      <w:r w:rsidR="00B529EF">
        <w:t>ls, usually on the largest fish with large heads.</w:t>
      </w:r>
    </w:p>
    <w:p w:rsidR="00F43B7F" w:rsidRDefault="00433235" w:rsidP="00433235">
      <w:r>
        <w:t xml:space="preserve">We did not measure the circumference of fish at their head </w:t>
      </w:r>
      <w:r w:rsidR="00106C3B">
        <w:t xml:space="preserve">forward of the gills </w:t>
      </w:r>
      <w:r>
        <w:t xml:space="preserve">to determine </w:t>
      </w:r>
      <w:r w:rsidR="00AD53F8">
        <w:t xml:space="preserve">the </w:t>
      </w:r>
      <w:r w:rsidR="00A00FCC">
        <w:t>average length (by sex) at which head circumference exceeds commonly employed mesh sizes.</w:t>
      </w:r>
      <w:r w:rsidR="00F43B7F" w:rsidRPr="00F43B7F">
        <w:t xml:space="preserve"> </w:t>
      </w:r>
      <w:r w:rsidR="00F43B7F">
        <w:t>However, we have commonly observed gillnet marks forward of the gills on larger fish, indicating escape after failure to penetrate the mesh past the operculum. T</w:t>
      </w:r>
      <w:r w:rsidR="00106C3B">
        <w:t xml:space="preserve">here was a decrease in selectivity between </w:t>
      </w:r>
      <w:r w:rsidR="002D2F8F">
        <w:t>670</w:t>
      </w:r>
      <w:r w:rsidR="00D749E3">
        <w:t xml:space="preserve"> and </w:t>
      </w:r>
      <w:r w:rsidR="002D2F8F">
        <w:t xml:space="preserve">710 mm, </w:t>
      </w:r>
      <w:r w:rsidR="00106C3B">
        <w:t>followed by an increase in sel</w:t>
      </w:r>
      <w:r w:rsidR="00F43B7F">
        <w:t>e</w:t>
      </w:r>
      <w:r w:rsidR="00106C3B">
        <w:t>ctivity</w:t>
      </w:r>
      <w:r>
        <w:t xml:space="preserve"> in the</w:t>
      </w:r>
      <w:r w:rsidR="00106C3B">
        <w:t xml:space="preserve"> large</w:t>
      </w:r>
      <w:r w:rsidR="002972A3">
        <w:t>st size range between 710</w:t>
      </w:r>
      <w:r w:rsidR="00D749E3">
        <w:t xml:space="preserve"> and </w:t>
      </w:r>
      <w:r w:rsidR="002972A3">
        <w:t>739</w:t>
      </w:r>
      <w:r>
        <w:t xml:space="preserve"> mm, where the average percentage of the run comprised</w:t>
      </w:r>
      <w:r w:rsidR="002972A3">
        <w:t xml:space="preserve"> of females declined to under one-third of adults</w:t>
      </w:r>
      <w:r>
        <w:t xml:space="preserve"> from a peak of </w:t>
      </w:r>
      <w:r w:rsidR="00636673">
        <w:t>56% between 640</w:t>
      </w:r>
      <w:r w:rsidR="00D749E3">
        <w:t xml:space="preserve"> and </w:t>
      </w:r>
      <w:r w:rsidR="00D24F61">
        <w:t>669 mm (Figure 28</w:t>
      </w:r>
      <w:r w:rsidR="009347D7">
        <w:t xml:space="preserve">). </w:t>
      </w:r>
      <w:r w:rsidR="00F43B7F">
        <w:t xml:space="preserve">The increase in selectivity between 690 mm and a second </w:t>
      </w:r>
      <w:r w:rsidR="002972A3">
        <w:t xml:space="preserve">peak at the largest size class (≥730 </w:t>
      </w:r>
      <w:r w:rsidR="00F43B7F">
        <w:t>mm) that includes</w:t>
      </w:r>
      <w:r w:rsidR="002972A3">
        <w:t xml:space="preserve"> only a small female component</w:t>
      </w:r>
      <w:r w:rsidR="00F43B7F">
        <w:t xml:space="preserve"> </w:t>
      </w:r>
      <w:r w:rsidR="002972A3">
        <w:t xml:space="preserve">(21%) </w:t>
      </w:r>
      <w:r w:rsidR="00F43B7F">
        <w:t>suggests that low vulnerability by the largest males to wedging in the mesh is more than offset by their increased vulnerability to entanglement.</w:t>
      </w:r>
    </w:p>
    <w:p w:rsidR="00433235" w:rsidRDefault="009347D7" w:rsidP="00433235">
      <w:r w:rsidRPr="00363925">
        <w:t xml:space="preserve">This pattern </w:t>
      </w:r>
      <w:r w:rsidR="00AF4B1F" w:rsidRPr="00363925">
        <w:t xml:space="preserve">contrasts with </w:t>
      </w:r>
      <w:r w:rsidR="00EE3FB2" w:rsidRPr="00363925">
        <w:t xml:space="preserve">selectivity curves </w:t>
      </w:r>
      <w:r w:rsidR="00106C3B" w:rsidRPr="00363925">
        <w:t xml:space="preserve">for sockeye salmon in the </w:t>
      </w:r>
      <w:proofErr w:type="spellStart"/>
      <w:r w:rsidR="00106C3B" w:rsidRPr="00363925">
        <w:t>Nushagak</w:t>
      </w:r>
      <w:proofErr w:type="spellEnd"/>
      <w:r w:rsidR="00106C3B" w:rsidRPr="00363925">
        <w:t xml:space="preserve"> River in Bristol Bay that typically show</w:t>
      </w:r>
      <w:r w:rsidR="00EE3FB2" w:rsidRPr="00363925">
        <w:t xml:space="preserve"> a single peak (Kendall 2011)</w:t>
      </w:r>
      <w:r w:rsidR="00106C3B" w:rsidRPr="00363925">
        <w:t>,</w:t>
      </w:r>
      <w:r w:rsidR="00EE3FB2" w:rsidRPr="00363925">
        <w:t xml:space="preserve"> but </w:t>
      </w:r>
      <w:r w:rsidR="007A6F45" w:rsidRPr="00363925">
        <w:t>is consistent with some other studies indicating bimodal selectivity curves representing fish caught by wedging and tangling, respectively (</w:t>
      </w:r>
      <w:proofErr w:type="spellStart"/>
      <w:r w:rsidR="007A6F45" w:rsidRPr="00363925">
        <w:t>Hamley</w:t>
      </w:r>
      <w:proofErr w:type="spellEnd"/>
      <w:r w:rsidR="007A6F45" w:rsidRPr="00363925">
        <w:t xml:space="preserve"> and </w:t>
      </w:r>
      <w:proofErr w:type="spellStart"/>
      <w:r w:rsidR="007A6F45" w:rsidRPr="00363925">
        <w:t>Regier</w:t>
      </w:r>
      <w:proofErr w:type="spellEnd"/>
      <w:r w:rsidR="007A6F45" w:rsidRPr="00363925">
        <w:t xml:space="preserve"> 1973; </w:t>
      </w:r>
      <w:proofErr w:type="spellStart"/>
      <w:r w:rsidR="007A6F45" w:rsidRPr="00363925">
        <w:t>Hamley</w:t>
      </w:r>
      <w:proofErr w:type="spellEnd"/>
      <w:r w:rsidR="007A6F45" w:rsidRPr="00363925">
        <w:t xml:space="preserve"> 1975)</w:t>
      </w:r>
      <w:r w:rsidR="002D2F8F" w:rsidRPr="00363925">
        <w:t xml:space="preserve">. </w:t>
      </w:r>
      <w:r w:rsidR="00433235" w:rsidRPr="00363925">
        <w:t>Th</w:t>
      </w:r>
      <w:r w:rsidR="00C16F29" w:rsidRPr="00363925">
        <w:t>e largest Berne</w:t>
      </w:r>
      <w:r w:rsidR="00106C3B" w:rsidRPr="00363925">
        <w:t>rs River coho salmon</w:t>
      </w:r>
      <w:r w:rsidR="00433235" w:rsidRPr="00363925">
        <w:t xml:space="preserve"> were most vulnerable to the </w:t>
      </w:r>
      <w:r w:rsidR="00627ABA" w:rsidRPr="00363925">
        <w:t xml:space="preserve">drift </w:t>
      </w:r>
      <w:r w:rsidR="00433235" w:rsidRPr="00363925">
        <w:t xml:space="preserve">gillnet fishery, likely because they were predominantly larger males with well-developed </w:t>
      </w:r>
      <w:proofErr w:type="spellStart"/>
      <w:r w:rsidR="00433235" w:rsidRPr="00363925">
        <w:t>kypes</w:t>
      </w:r>
      <w:proofErr w:type="spellEnd"/>
      <w:r w:rsidR="00433235" w:rsidRPr="00363925">
        <w:t xml:space="preserve"> that are easily entangled in gillnet material.</w:t>
      </w:r>
      <w:r w:rsidR="00433235">
        <w:t xml:space="preserve"> </w:t>
      </w:r>
    </w:p>
    <w:p w:rsidR="008161C7" w:rsidRDefault="00C82F01" w:rsidP="006771AD">
      <w:r>
        <w:t>On average during the 25-</w:t>
      </w:r>
      <w:r w:rsidR="006771AD">
        <w:t xml:space="preserve">year period, the estimated effect of the </w:t>
      </w:r>
      <w:r w:rsidR="00627ABA">
        <w:t xml:space="preserve">drift </w:t>
      </w:r>
      <w:r w:rsidR="006771AD">
        <w:t>gillnet fishery on the ratio of females to males was not significant (</w:t>
      </w:r>
      <w:r w:rsidR="006771AD" w:rsidRPr="00E32D73">
        <w:rPr>
          <w:i/>
        </w:rPr>
        <w:t>p</w:t>
      </w:r>
      <w:r w:rsidR="006771AD">
        <w:t xml:space="preserve"> = 0.336), with the estimated average ratio before and after the fishery decreasing from 0.80 to 0.75.</w:t>
      </w:r>
      <w:r w:rsidR="00106C3B">
        <w:t xml:space="preserve"> On balance, although there appear to be mechanisms that may favor one sex over another at various points over the size distribution, there is no indication of a morphological difference between the sexes (other than size) that would likely have a material effect </w:t>
      </w:r>
      <w:r w:rsidR="00D749E3">
        <w:t xml:space="preserve">on </w:t>
      </w:r>
      <w:r w:rsidR="00106C3B">
        <w:t xml:space="preserve">the overall sex ratio of fish removed by the </w:t>
      </w:r>
      <w:r w:rsidR="00627ABA">
        <w:t xml:space="preserve">drift </w:t>
      </w:r>
      <w:r w:rsidR="00106C3B">
        <w:t>gillnet fishery.</w:t>
      </w:r>
    </w:p>
    <w:p w:rsidR="00E32D73" w:rsidRDefault="00E32D73" w:rsidP="00E32D73">
      <w:pPr>
        <w:rPr>
          <w:color w:val="000000" w:themeColor="text1"/>
        </w:rPr>
      </w:pPr>
      <w:r>
        <w:lastRenderedPageBreak/>
        <w:t xml:space="preserve">The primary driver of the linear selection differential (LSD) is </w:t>
      </w:r>
      <w:r w:rsidR="00D61553">
        <w:t>the removal</w:t>
      </w:r>
      <w:r w:rsidR="00AD53F8">
        <w:t xml:space="preserve"> rate. W</w:t>
      </w:r>
      <w:r>
        <w:t xml:space="preserve">e did not find </w:t>
      </w:r>
      <w:r w:rsidR="00AF4B1F">
        <w:t>a significant correlation</w:t>
      </w:r>
      <w:r>
        <w:t xml:space="preserve"> between LSD and average pre-gillnet length</w:t>
      </w:r>
      <w:r w:rsidR="00106C3B">
        <w:t xml:space="preserve"> </w:t>
      </w:r>
      <w:r w:rsidR="00AD53F8">
        <w:t xml:space="preserve">(including both sexes combined) </w:t>
      </w:r>
      <w:r w:rsidR="00106C3B">
        <w:t>or the coefficient of variation (CV) of</w:t>
      </w:r>
      <w:r w:rsidR="00AD53F8">
        <w:t xml:space="preserve"> length in tests using simple regression models</w:t>
      </w:r>
      <w:r>
        <w:t>. However</w:t>
      </w:r>
      <w:r w:rsidRPr="00394518">
        <w:rPr>
          <w:color w:val="000000" w:themeColor="text1"/>
        </w:rPr>
        <w:t xml:space="preserve">, </w:t>
      </w:r>
      <w:r>
        <w:rPr>
          <w:color w:val="000000" w:themeColor="text1"/>
        </w:rPr>
        <w:t>a multiple regression model using</w:t>
      </w:r>
      <w:r w:rsidRPr="00394518">
        <w:rPr>
          <w:color w:val="000000" w:themeColor="text1"/>
        </w:rPr>
        <w:t xml:space="preserve"> standardized predictive variables</w:t>
      </w:r>
      <w:r>
        <w:rPr>
          <w:color w:val="000000" w:themeColor="text1"/>
        </w:rPr>
        <w:t xml:space="preserve"> assigned a weighting of 36% to</w:t>
      </w:r>
      <w:r w:rsidRPr="00394518">
        <w:rPr>
          <w:color w:val="000000" w:themeColor="text1"/>
        </w:rPr>
        <w:t xml:space="preserve"> CV in length (</w:t>
      </w:r>
      <w:r w:rsidRPr="00394518">
        <w:rPr>
          <w:i/>
          <w:color w:val="000000" w:themeColor="text1"/>
        </w:rPr>
        <w:t>p</w:t>
      </w:r>
      <w:r w:rsidRPr="00394518">
        <w:rPr>
          <w:color w:val="000000" w:themeColor="text1"/>
        </w:rPr>
        <w:t xml:space="preserve"> = 0.010)</w:t>
      </w:r>
      <w:r>
        <w:rPr>
          <w:color w:val="000000" w:themeColor="text1"/>
        </w:rPr>
        <w:t xml:space="preserve"> compared with 64% for</w:t>
      </w:r>
      <w:r w:rsidR="00D61553">
        <w:rPr>
          <w:color w:val="000000" w:themeColor="text1"/>
        </w:rPr>
        <w:t xml:space="preserve"> removal</w:t>
      </w:r>
      <w:r w:rsidRPr="00394518">
        <w:rPr>
          <w:color w:val="000000" w:themeColor="text1"/>
        </w:rPr>
        <w:t xml:space="preserve"> rate (</w:t>
      </w:r>
      <w:r w:rsidRPr="00394518">
        <w:rPr>
          <w:i/>
          <w:color w:val="000000" w:themeColor="text1"/>
        </w:rPr>
        <w:t>p</w:t>
      </w:r>
      <w:r w:rsidRPr="00394518">
        <w:rPr>
          <w:color w:val="000000" w:themeColor="text1"/>
        </w:rPr>
        <w:t xml:space="preserve"> &lt; 0.001) </w:t>
      </w:r>
      <w:r>
        <w:rPr>
          <w:color w:val="000000" w:themeColor="text1"/>
        </w:rPr>
        <w:t>and explained over half of variation in the LSD (</w:t>
      </w:r>
      <w:r w:rsidRPr="00394518">
        <w:rPr>
          <w:i/>
          <w:color w:val="000000" w:themeColor="text1"/>
        </w:rPr>
        <w:t>R</w:t>
      </w:r>
      <w:r w:rsidRPr="00394518">
        <w:rPr>
          <w:color w:val="000000" w:themeColor="text1"/>
          <w:vertAlign w:val="superscript"/>
        </w:rPr>
        <w:t>2</w:t>
      </w:r>
      <w:r>
        <w:rPr>
          <w:color w:val="000000" w:themeColor="text1"/>
        </w:rPr>
        <w:t xml:space="preserve"> = 0.564; adjusted </w:t>
      </w:r>
      <w:r w:rsidRPr="00394518">
        <w:rPr>
          <w:i/>
          <w:color w:val="000000" w:themeColor="text1"/>
        </w:rPr>
        <w:t>R</w:t>
      </w:r>
      <w:r w:rsidRPr="00394518">
        <w:rPr>
          <w:color w:val="000000" w:themeColor="text1"/>
          <w:vertAlign w:val="superscript"/>
        </w:rPr>
        <w:t>2</w:t>
      </w:r>
      <w:r>
        <w:rPr>
          <w:color w:val="000000" w:themeColor="text1"/>
        </w:rPr>
        <w:t xml:space="preserve"> = 0.525) compared wi</w:t>
      </w:r>
      <w:r w:rsidR="00CB494E">
        <w:rPr>
          <w:color w:val="000000" w:themeColor="text1"/>
        </w:rPr>
        <w:t>th 41% explained by removal</w:t>
      </w:r>
      <w:r>
        <w:rPr>
          <w:color w:val="000000" w:themeColor="text1"/>
        </w:rPr>
        <w:t xml:space="preserve"> rate alone (</w:t>
      </w:r>
      <w:r w:rsidRPr="00394518">
        <w:rPr>
          <w:i/>
          <w:color w:val="000000" w:themeColor="text1"/>
        </w:rPr>
        <w:t>R</w:t>
      </w:r>
      <w:r w:rsidRPr="00394518">
        <w:rPr>
          <w:color w:val="000000" w:themeColor="text1"/>
          <w:vertAlign w:val="superscript"/>
        </w:rPr>
        <w:t>2</w:t>
      </w:r>
      <w:r>
        <w:rPr>
          <w:color w:val="000000" w:themeColor="text1"/>
        </w:rPr>
        <w:t xml:space="preserve"> = 0.409; adjusted </w:t>
      </w:r>
      <w:r w:rsidRPr="00394518">
        <w:rPr>
          <w:i/>
          <w:color w:val="000000" w:themeColor="text1"/>
        </w:rPr>
        <w:t>R</w:t>
      </w:r>
      <w:r w:rsidRPr="00394518">
        <w:rPr>
          <w:color w:val="000000" w:themeColor="text1"/>
          <w:vertAlign w:val="superscript"/>
        </w:rPr>
        <w:t>2</w:t>
      </w:r>
      <w:r>
        <w:rPr>
          <w:color w:val="000000" w:themeColor="text1"/>
        </w:rPr>
        <w:t xml:space="preserve"> = 0.383).</w:t>
      </w:r>
      <w:r w:rsidRPr="00394518">
        <w:rPr>
          <w:color w:val="000000" w:themeColor="text1"/>
        </w:rPr>
        <w:t xml:space="preserve"> </w:t>
      </w:r>
    </w:p>
    <w:p w:rsidR="00E32D73" w:rsidRPr="00394518" w:rsidRDefault="00E32D73" w:rsidP="00E32D73">
      <w:pPr>
        <w:rPr>
          <w:color w:val="000000" w:themeColor="text1"/>
        </w:rPr>
      </w:pPr>
      <w:r>
        <w:rPr>
          <w:color w:val="000000" w:themeColor="text1"/>
        </w:rPr>
        <w:t>Variation in pre-gillnet length for the combined sexes was negatively correlated with average length (</w:t>
      </w:r>
      <w:r w:rsidRPr="005C6F6A">
        <w:rPr>
          <w:i/>
          <w:color w:val="000000" w:themeColor="text1"/>
        </w:rPr>
        <w:t>r</w:t>
      </w:r>
      <w:r>
        <w:rPr>
          <w:color w:val="000000" w:themeColor="text1"/>
        </w:rPr>
        <w:t xml:space="preserve"> = -0.608; </w:t>
      </w:r>
      <w:r w:rsidRPr="005C6F6A">
        <w:rPr>
          <w:i/>
          <w:color w:val="000000" w:themeColor="text1"/>
        </w:rPr>
        <w:t>p</w:t>
      </w:r>
      <w:r>
        <w:rPr>
          <w:color w:val="000000" w:themeColor="text1"/>
        </w:rPr>
        <w:t xml:space="preserve"> = 0.001), as a result of both a higher proportion of males and greater variation in length of males </w:t>
      </w:r>
      <w:r w:rsidR="00106C3B">
        <w:rPr>
          <w:color w:val="000000" w:themeColor="text1"/>
        </w:rPr>
        <w:t xml:space="preserve">in the population </w:t>
      </w:r>
      <w:r>
        <w:rPr>
          <w:color w:val="000000" w:themeColor="text1"/>
        </w:rPr>
        <w:t xml:space="preserve">in years of poor growth. </w:t>
      </w:r>
      <w:r w:rsidR="008D1569">
        <w:rPr>
          <w:color w:val="000000" w:themeColor="text1"/>
        </w:rPr>
        <w:t xml:space="preserve">During 1999–2014, a recent period of strong even-year dominance in adult length, variation in the pre-gillnet length of the combined sexes was significantly higher in odd years </w:t>
      </w:r>
      <w:r w:rsidR="008D1569">
        <w:t>(</w:t>
      </w:r>
      <w:r w:rsidR="008D1569" w:rsidRPr="00704299">
        <w:rPr>
          <w:i/>
        </w:rPr>
        <w:t>p</w:t>
      </w:r>
      <w:r w:rsidR="008D1569">
        <w:t xml:space="preserve"> = 0.019; two-tailed </w:t>
      </w:r>
      <w:r w:rsidR="008D1569" w:rsidRPr="00704299">
        <w:rPr>
          <w:i/>
        </w:rPr>
        <w:t>t</w:t>
      </w:r>
      <w:r w:rsidR="008D1569">
        <w:t xml:space="preserve">-test). </w:t>
      </w:r>
      <w:r>
        <w:rPr>
          <w:color w:val="000000" w:themeColor="text1"/>
        </w:rPr>
        <w:t xml:space="preserve">Among </w:t>
      </w:r>
      <w:proofErr w:type="spellStart"/>
      <w:r>
        <w:rPr>
          <w:color w:val="000000" w:themeColor="text1"/>
        </w:rPr>
        <w:t>spawners</w:t>
      </w:r>
      <w:proofErr w:type="spellEnd"/>
      <w:r>
        <w:rPr>
          <w:color w:val="000000" w:themeColor="text1"/>
        </w:rPr>
        <w:t>, there was a positive correlation between the female-to-male ratio and average length of males (</w:t>
      </w:r>
      <w:r w:rsidRPr="00045725">
        <w:rPr>
          <w:i/>
          <w:color w:val="000000" w:themeColor="text1"/>
        </w:rPr>
        <w:t>r</w:t>
      </w:r>
      <w:r>
        <w:rPr>
          <w:color w:val="000000" w:themeColor="text1"/>
        </w:rPr>
        <w:t xml:space="preserve"> = 0.423; </w:t>
      </w:r>
      <w:r w:rsidRPr="00045725">
        <w:rPr>
          <w:i/>
          <w:color w:val="000000" w:themeColor="text1"/>
        </w:rPr>
        <w:t>p</w:t>
      </w:r>
      <w:r>
        <w:rPr>
          <w:color w:val="000000" w:themeColor="text1"/>
        </w:rPr>
        <w:t xml:space="preserve"> = 0.035) and females (</w:t>
      </w:r>
      <w:r w:rsidRPr="00045725">
        <w:rPr>
          <w:i/>
          <w:color w:val="000000" w:themeColor="text1"/>
        </w:rPr>
        <w:t>r</w:t>
      </w:r>
      <w:r>
        <w:rPr>
          <w:color w:val="000000" w:themeColor="text1"/>
        </w:rPr>
        <w:t xml:space="preserve"> = 0.469; </w:t>
      </w:r>
      <w:r w:rsidRPr="00045725">
        <w:rPr>
          <w:i/>
          <w:color w:val="000000" w:themeColor="text1"/>
        </w:rPr>
        <w:t>p</w:t>
      </w:r>
      <w:r>
        <w:rPr>
          <w:color w:val="000000" w:themeColor="text1"/>
        </w:rPr>
        <w:t xml:space="preserve"> = 0.018) as well as strong negative correlations (p &lt; 0.001) between average length and variation in length for males (</w:t>
      </w:r>
      <w:r w:rsidRPr="00045725">
        <w:rPr>
          <w:i/>
          <w:color w:val="000000" w:themeColor="text1"/>
        </w:rPr>
        <w:t>r</w:t>
      </w:r>
      <w:r>
        <w:rPr>
          <w:color w:val="000000" w:themeColor="text1"/>
        </w:rPr>
        <w:t xml:space="preserve"> = -0.688) and females (</w:t>
      </w:r>
      <w:r w:rsidRPr="00045725">
        <w:rPr>
          <w:i/>
          <w:color w:val="000000" w:themeColor="text1"/>
        </w:rPr>
        <w:t>r</w:t>
      </w:r>
      <w:r>
        <w:rPr>
          <w:color w:val="000000" w:themeColor="text1"/>
        </w:rPr>
        <w:t xml:space="preserve"> = -0.608).</w:t>
      </w:r>
      <w:r w:rsidR="00DB14B5">
        <w:rPr>
          <w:color w:val="000000" w:themeColor="text1"/>
        </w:rPr>
        <w:t xml:space="preserve"> </w:t>
      </w:r>
    </w:p>
    <w:p w:rsidR="00E32D73" w:rsidRPr="00363925" w:rsidRDefault="00E32D73" w:rsidP="00E32D73">
      <w:r w:rsidRPr="00363925">
        <w:t>During 1990–2014, the estimated sex ratio more strongly favored males in odd years (</w:t>
      </w:r>
      <w:r w:rsidRPr="00363925">
        <w:rPr>
          <w:i/>
        </w:rPr>
        <w:t>p</w:t>
      </w:r>
      <w:r w:rsidRPr="00363925">
        <w:t xml:space="preserve"> = 0.012; two-tailed </w:t>
      </w:r>
      <w:r w:rsidRPr="00363925">
        <w:rPr>
          <w:i/>
        </w:rPr>
        <w:t>t</w:t>
      </w:r>
      <w:r w:rsidRPr="00363925">
        <w:t xml:space="preserve">-test), prior to exposure to the </w:t>
      </w:r>
      <w:r w:rsidR="00627ABA" w:rsidRPr="00363925">
        <w:t xml:space="preserve">drift </w:t>
      </w:r>
      <w:r w:rsidRPr="00363925">
        <w:t xml:space="preserve">gillnet fishery, suggesting that females experienced proportionately higher </w:t>
      </w:r>
      <w:r w:rsidR="008052E7" w:rsidRPr="00363925">
        <w:t xml:space="preserve">marine </w:t>
      </w:r>
      <w:r w:rsidRPr="00363925">
        <w:t>mortality w</w:t>
      </w:r>
      <w:r w:rsidR="00C87EAF" w:rsidRPr="00363925">
        <w:t>hen growth conditions were poor (Shaul and Geiger 2016). R</w:t>
      </w:r>
      <w:r w:rsidRPr="00363925">
        <w:t xml:space="preserve">eturning males show a more pronounced bimodal pattern (reinforced by exposure to the </w:t>
      </w:r>
      <w:r w:rsidR="00627ABA" w:rsidRPr="00363925">
        <w:t xml:space="preserve">drift </w:t>
      </w:r>
      <w:r w:rsidRPr="00363925">
        <w:t>gillnet fishery)</w:t>
      </w:r>
      <w:r w:rsidR="008052E7" w:rsidRPr="00363925">
        <w:t xml:space="preserve"> under poor growth conditions</w:t>
      </w:r>
      <w:r w:rsidR="00B576F5" w:rsidRPr="00363925">
        <w:t xml:space="preserve"> (Figure 29)</w:t>
      </w:r>
      <w:r w:rsidRPr="00363925">
        <w:t>.</w:t>
      </w:r>
      <w:r w:rsidR="00AD53F8" w:rsidRPr="00363925">
        <w:t xml:space="preserve"> Fe</w:t>
      </w:r>
      <w:r w:rsidR="008D1166" w:rsidRPr="00363925">
        <w:t>males comprised an average of 41.4</w:t>
      </w:r>
      <w:r w:rsidR="00AD53F8" w:rsidRPr="00363925">
        <w:t xml:space="preserve">% of pre-gillnet adults in </w:t>
      </w:r>
      <w:r w:rsidR="008D1166" w:rsidRPr="00363925">
        <w:t>odd years compared with 46.3</w:t>
      </w:r>
      <w:r w:rsidR="00AD53F8" w:rsidRPr="00363925">
        <w:t>% in even years.</w:t>
      </w:r>
      <w:r w:rsidR="00C87EAF" w:rsidRPr="00363925">
        <w:t xml:space="preserve"> During the 25-year period 1990–2014, the estimated ratio of</w:t>
      </w:r>
      <w:r w:rsidR="00AF4B1F" w:rsidRPr="00363925">
        <w:t xml:space="preserve"> females-to-males among age</w:t>
      </w:r>
      <w:r w:rsidR="0010600E" w:rsidRPr="00363925">
        <w:t>-</w:t>
      </w:r>
      <w:r w:rsidR="00AF4B1F" w:rsidRPr="00363925">
        <w:t>.1 a</w:t>
      </w:r>
      <w:r w:rsidR="00C87EAF" w:rsidRPr="00363925">
        <w:t xml:space="preserve">dults prior to the </w:t>
      </w:r>
      <w:r w:rsidR="00627ABA" w:rsidRPr="00363925">
        <w:t xml:space="preserve">drift </w:t>
      </w:r>
      <w:r w:rsidR="00C87EAF" w:rsidRPr="00363925">
        <w:t xml:space="preserve">gillnet fishery averaged </w:t>
      </w:r>
      <w:r w:rsidR="00164002" w:rsidRPr="00363925">
        <w:t>0.80 (range 0.57–1.24</w:t>
      </w:r>
      <w:r w:rsidR="00C87EAF" w:rsidRPr="00363925">
        <w:t>), and was significantly lower in odd years (0.</w:t>
      </w:r>
      <w:r w:rsidR="00164002" w:rsidRPr="00363925">
        <w:t>71</w:t>
      </w:r>
      <w:r w:rsidR="00C87EAF" w:rsidRPr="00363925">
        <w:t>) compared with even years (</w:t>
      </w:r>
      <w:r w:rsidR="00164002" w:rsidRPr="00363925">
        <w:t>0.88</w:t>
      </w:r>
      <w:r w:rsidR="00C87EAF" w:rsidRPr="00363925">
        <w:t xml:space="preserve">; 2-tailed </w:t>
      </w:r>
      <w:r w:rsidR="00C87EAF" w:rsidRPr="00363925">
        <w:rPr>
          <w:i/>
        </w:rPr>
        <w:t>t</w:t>
      </w:r>
      <w:r w:rsidR="00C87EAF" w:rsidRPr="00363925">
        <w:t xml:space="preserve">-test, </w:t>
      </w:r>
      <w:r w:rsidR="00C87EAF" w:rsidRPr="00363925">
        <w:rPr>
          <w:i/>
        </w:rPr>
        <w:t>p</w:t>
      </w:r>
      <w:r w:rsidR="00C87EAF" w:rsidRPr="00363925">
        <w:t xml:space="preserve"> = 0.00</w:t>
      </w:r>
      <w:r w:rsidR="00164002" w:rsidRPr="00363925">
        <w:t>6</w:t>
      </w:r>
      <w:r w:rsidR="00C87EAF" w:rsidRPr="00363925">
        <w:t>).</w:t>
      </w:r>
    </w:p>
    <w:p w:rsidR="00C87EAF" w:rsidRDefault="00E32D73" w:rsidP="00E32D73">
      <w:r w:rsidRPr="00363925">
        <w:t xml:space="preserve">Although small </w:t>
      </w:r>
      <w:r w:rsidR="0010600E" w:rsidRPr="00363925">
        <w:t>age-</w:t>
      </w:r>
      <w:r w:rsidRPr="00363925">
        <w:t xml:space="preserve">.1 males &lt;500 mm are relatively common in even years, there was a pronounced size shift toward more small males in odd years (Figure </w:t>
      </w:r>
      <w:r w:rsidR="008052E7" w:rsidRPr="00363925">
        <w:t>29), suggesting differentially</w:t>
      </w:r>
      <w:r w:rsidRPr="00363925">
        <w:t xml:space="preserve"> higher survival of small males or a shift in strategy by some males to sacrifice size for survival</w:t>
      </w:r>
      <w:r w:rsidR="003C6C5B" w:rsidRPr="00363925">
        <w:t xml:space="preserve"> (</w:t>
      </w:r>
      <w:proofErr w:type="spellStart"/>
      <w:r w:rsidR="003C6C5B" w:rsidRPr="00363925">
        <w:t>Holtby</w:t>
      </w:r>
      <w:proofErr w:type="spellEnd"/>
      <w:r w:rsidR="003C6C5B" w:rsidRPr="00363925">
        <w:t xml:space="preserve"> and Healy 1990), thereby adopting a stealth </w:t>
      </w:r>
      <w:r w:rsidR="00C87EAF" w:rsidRPr="00363925">
        <w:t xml:space="preserve">(satellite) mating </w:t>
      </w:r>
      <w:r w:rsidR="003C6C5B" w:rsidRPr="00363925">
        <w:t>role instead of dominance in a more competitive breeding envir</w:t>
      </w:r>
      <w:r w:rsidR="008D1166" w:rsidRPr="00363925">
        <w:t>onment with a relatively less abundant</w:t>
      </w:r>
      <w:r w:rsidR="003C6C5B" w:rsidRPr="00363925">
        <w:t xml:space="preserve"> female component in the spawning population</w:t>
      </w:r>
      <w:r w:rsidR="008D1166" w:rsidRPr="00363925">
        <w:t xml:space="preserve"> (Shaul and Geiger 2016)</w:t>
      </w:r>
      <w:r w:rsidRPr="00363925">
        <w:t xml:space="preserve">. This </w:t>
      </w:r>
      <w:r w:rsidR="003C6C5B" w:rsidRPr="00363925">
        <w:t xml:space="preserve">apparent </w:t>
      </w:r>
      <w:r w:rsidRPr="00363925">
        <w:t xml:space="preserve">strategy also </w:t>
      </w:r>
      <w:r w:rsidR="008D1166" w:rsidRPr="00363925">
        <w:t>increases survival to spawning by reducing</w:t>
      </w:r>
      <w:r w:rsidR="00C87EAF" w:rsidRPr="00363925">
        <w:t xml:space="preserve"> </w:t>
      </w:r>
      <w:r w:rsidRPr="00363925">
        <w:t>vulne</w:t>
      </w:r>
      <w:r w:rsidR="00C87EAF" w:rsidRPr="00363925">
        <w:t xml:space="preserve">rability </w:t>
      </w:r>
      <w:r w:rsidR="008D1166" w:rsidRPr="00363925">
        <w:t>of smaller</w:t>
      </w:r>
      <w:r w:rsidR="00C87EAF" w:rsidRPr="00363925">
        <w:t xml:space="preserve"> males to the </w:t>
      </w:r>
      <w:r w:rsidR="00627ABA" w:rsidRPr="00363925">
        <w:t xml:space="preserve">drift </w:t>
      </w:r>
      <w:r w:rsidR="00C87EAF" w:rsidRPr="00363925">
        <w:t>gillnet fishery.</w:t>
      </w:r>
    </w:p>
    <w:p w:rsidR="00E32D73" w:rsidRPr="00C87EAF" w:rsidRDefault="00E32D73" w:rsidP="00E32D73">
      <w:pPr>
        <w:rPr>
          <w:color w:val="000000" w:themeColor="text1"/>
        </w:rPr>
      </w:pPr>
      <w:r>
        <w:t>During the 26-year period from 1989–2014, the ratio of</w:t>
      </w:r>
      <w:r w:rsidR="009A7B67">
        <w:t xml:space="preserve"> females-to-males among </w:t>
      </w:r>
      <w:r w:rsidR="0010600E">
        <w:t>age-</w:t>
      </w:r>
      <w:r w:rsidR="009A7B67">
        <w:t xml:space="preserve">.1 </w:t>
      </w:r>
      <w:proofErr w:type="spellStart"/>
      <w:r>
        <w:t>spawners</w:t>
      </w:r>
      <w:proofErr w:type="spellEnd"/>
      <w:r>
        <w:t xml:space="preserve"> averaged 0.75 (range 0.48–1.18), and was significantly lower in odd years (0.66) compared with even years (0.85; 2-tailed </w:t>
      </w:r>
      <w:r w:rsidRPr="0071634E">
        <w:rPr>
          <w:i/>
        </w:rPr>
        <w:t>t</w:t>
      </w:r>
      <w:r>
        <w:t xml:space="preserve">-test, </w:t>
      </w:r>
      <w:r w:rsidRPr="0071634E">
        <w:rPr>
          <w:i/>
        </w:rPr>
        <w:t>p</w:t>
      </w:r>
      <w:r>
        <w:t xml:space="preserve"> = 0.005).</w:t>
      </w:r>
      <w:r w:rsidR="00067129">
        <w:t xml:space="preserve"> However, the sex ratio</w:t>
      </w:r>
      <w:r>
        <w:t xml:space="preserve"> was relatively low </w:t>
      </w:r>
      <w:r w:rsidRPr="00C87EAF">
        <w:rPr>
          <w:color w:val="000000" w:themeColor="text1"/>
        </w:rPr>
        <w:t xml:space="preserve">in the two most recent even years (2012 and 2014), at 0.73 </w:t>
      </w:r>
      <w:r w:rsidR="00164002">
        <w:rPr>
          <w:color w:val="000000" w:themeColor="text1"/>
        </w:rPr>
        <w:t>a</w:t>
      </w:r>
      <w:r w:rsidR="008052E7">
        <w:rPr>
          <w:color w:val="000000" w:themeColor="text1"/>
        </w:rPr>
        <w:t>nd 0.58, respectively (Figure 19</w:t>
      </w:r>
      <w:r w:rsidR="00164002">
        <w:rPr>
          <w:color w:val="000000" w:themeColor="text1"/>
        </w:rPr>
        <w:t>B</w:t>
      </w:r>
      <w:r w:rsidRPr="00C87EAF">
        <w:rPr>
          <w:color w:val="000000" w:themeColor="text1"/>
        </w:rPr>
        <w:t>)</w:t>
      </w:r>
      <w:r w:rsidR="00CB494E">
        <w:rPr>
          <w:color w:val="000000" w:themeColor="text1"/>
        </w:rPr>
        <w:t>, possibly because growth was poorer as indicated by average adult length that was well-below average for even years (Figure 19A)</w:t>
      </w:r>
      <w:r w:rsidRPr="00C87EAF">
        <w:rPr>
          <w:color w:val="000000" w:themeColor="text1"/>
        </w:rPr>
        <w:t>.</w:t>
      </w:r>
    </w:p>
    <w:p w:rsidR="007B5FCE" w:rsidRDefault="00751689" w:rsidP="007B5FCE">
      <w:pPr>
        <w:rPr>
          <w:color w:val="000000" w:themeColor="text1"/>
        </w:rPr>
      </w:pPr>
      <w:r w:rsidRPr="00363925">
        <w:rPr>
          <w:color w:val="000000" w:themeColor="text1"/>
        </w:rPr>
        <w:t>We attempted to estimate fishery selection only for the drift gillnet fishery, as growth during the fishing season complicates estimation of selection by other fisheries (troll, marine sport and purse seine) in which peak catches occur weeks before the run peaks in the in the drift gillnet fishery (Shaul et al. 199</w:t>
      </w:r>
      <w:r w:rsidR="00405CAD">
        <w:rPr>
          <w:color w:val="000000" w:themeColor="text1"/>
        </w:rPr>
        <w:t>4)</w:t>
      </w:r>
      <w:r w:rsidRPr="00363925">
        <w:rPr>
          <w:color w:val="000000" w:themeColor="text1"/>
        </w:rPr>
        <w:t xml:space="preserve">. A comparison of the </w:t>
      </w:r>
      <w:r w:rsidR="00D61553" w:rsidRPr="00363925">
        <w:rPr>
          <w:color w:val="000000" w:themeColor="text1"/>
        </w:rPr>
        <w:t xml:space="preserve">pre-gillnet </w:t>
      </w:r>
      <w:r w:rsidRPr="00363925">
        <w:rPr>
          <w:color w:val="000000" w:themeColor="text1"/>
        </w:rPr>
        <w:t>length distrib</w:t>
      </w:r>
      <w:r w:rsidR="00651A14" w:rsidRPr="00363925">
        <w:rPr>
          <w:color w:val="000000" w:themeColor="text1"/>
        </w:rPr>
        <w:t xml:space="preserve">ution </w:t>
      </w:r>
      <w:r w:rsidR="00D61553" w:rsidRPr="00363925">
        <w:rPr>
          <w:color w:val="000000" w:themeColor="text1"/>
        </w:rPr>
        <w:t xml:space="preserve">with the length distribution </w:t>
      </w:r>
      <w:r w:rsidR="00651A14" w:rsidRPr="00363925">
        <w:rPr>
          <w:color w:val="000000" w:themeColor="text1"/>
        </w:rPr>
        <w:t>of troll-caught fish restricted to</w:t>
      </w:r>
      <w:r w:rsidRPr="00363925">
        <w:rPr>
          <w:color w:val="000000" w:themeColor="text1"/>
        </w:rPr>
        <w:t xml:space="preserve"> later weeks (late</w:t>
      </w:r>
      <w:r w:rsidR="00B53C14" w:rsidRPr="00363925">
        <w:rPr>
          <w:color w:val="000000" w:themeColor="text1"/>
        </w:rPr>
        <w:t xml:space="preserve"> </w:t>
      </w:r>
      <w:r w:rsidRPr="00363925">
        <w:rPr>
          <w:color w:val="000000" w:themeColor="text1"/>
        </w:rPr>
        <w:t xml:space="preserve">August through September) </w:t>
      </w:r>
      <w:r w:rsidRPr="00363925">
        <w:rPr>
          <w:color w:val="000000" w:themeColor="text1"/>
        </w:rPr>
        <w:lastRenderedPageBreak/>
        <w:t xml:space="preserve">suggested that fish increased by about 1 cm in their last 2 weeks at sea before entering the drift gillnet fishing area and that the troll fishery was relatively non-selective for size, with the exception that the smallest size classes below 520 mm (comprised almost entirely of males) were under-represented. There is not a strong market for such small fish, and some </w:t>
      </w:r>
      <w:proofErr w:type="spellStart"/>
      <w:r w:rsidRPr="00363925">
        <w:rPr>
          <w:color w:val="000000" w:themeColor="text1"/>
        </w:rPr>
        <w:t>trollers</w:t>
      </w:r>
      <w:proofErr w:type="spellEnd"/>
      <w:r w:rsidRPr="00363925">
        <w:rPr>
          <w:color w:val="000000" w:themeColor="text1"/>
        </w:rPr>
        <w:t xml:space="preserve"> have indicated that they frequently catch small fish but often either release the smallest males or retain them for personal use. However, sex-selective harvest (independent of size selection) by the troll fishery cannot be ruled out because females may feed more actively compared with males to attain necessary growth for successful reproduction (</w:t>
      </w:r>
      <w:proofErr w:type="spellStart"/>
      <w:r w:rsidRPr="00363925">
        <w:rPr>
          <w:color w:val="000000" w:themeColor="text1"/>
        </w:rPr>
        <w:t>Holtby</w:t>
      </w:r>
      <w:proofErr w:type="spellEnd"/>
      <w:r w:rsidRPr="00363925">
        <w:rPr>
          <w:color w:val="000000" w:themeColor="text1"/>
        </w:rPr>
        <w:t xml:space="preserve"> and Healy 1990).</w:t>
      </w:r>
    </w:p>
    <w:p w:rsidR="007B5FCE" w:rsidRDefault="00462BEF" w:rsidP="007B5FCE">
      <w:pPr>
        <w:pStyle w:val="Heading3"/>
      </w:pPr>
      <w:bookmarkStart w:id="377" w:name="_Toc487200848"/>
      <w:r w:rsidRPr="00281491">
        <w:t>Interaction between Growth, Sex-specific Survival</w:t>
      </w:r>
      <w:r w:rsidR="00FB1A25" w:rsidRPr="00281491">
        <w:t xml:space="preserve"> and Fishery </w:t>
      </w:r>
      <w:r w:rsidRPr="00281491">
        <w:t>Selection</w:t>
      </w:r>
      <w:bookmarkEnd w:id="377"/>
    </w:p>
    <w:p w:rsidR="009B223D" w:rsidRDefault="00462BEF" w:rsidP="007B5FCE">
      <w:r>
        <w:t>A remarkably consistent difference in adult size between even and odd</w:t>
      </w:r>
      <w:r w:rsidR="0010600E">
        <w:t xml:space="preserve"> </w:t>
      </w:r>
      <w:r>
        <w:t>years developed in the 1990s and intensified in the late</w:t>
      </w:r>
      <w:r w:rsidR="00B53C14">
        <w:t xml:space="preserve"> </w:t>
      </w:r>
      <w:r>
        <w:t xml:space="preserve">1990s prior to a sharp decrease in even-year size in 2012. </w:t>
      </w:r>
      <w:r w:rsidR="009B223D">
        <w:t xml:space="preserve">A </w:t>
      </w:r>
      <w:r w:rsidR="00FB1A25">
        <w:t xml:space="preserve">14-year period with a </w:t>
      </w:r>
      <w:r w:rsidR="009B223D">
        <w:t>consistent biennial cycle in size du</w:t>
      </w:r>
      <w:r w:rsidR="00646256">
        <w:t xml:space="preserve">ring </w:t>
      </w:r>
      <w:r w:rsidR="00CB494E">
        <w:t>1998–2011 offers the potential</w:t>
      </w:r>
      <w:r w:rsidR="00B576F5">
        <w:t xml:space="preserve"> to examine </w:t>
      </w:r>
      <w:r w:rsidR="009B223D">
        <w:t>difference</w:t>
      </w:r>
      <w:r w:rsidR="00B576F5">
        <w:t>s</w:t>
      </w:r>
      <w:r w:rsidR="009B223D">
        <w:t xml:space="preserve"> between “good” a</w:t>
      </w:r>
      <w:r w:rsidR="00CB494E">
        <w:t>nd “poor” growth years for adult size</w:t>
      </w:r>
      <w:r w:rsidR="009B223D">
        <w:t xml:space="preserve">, survival and reproductive variables, </w:t>
      </w:r>
      <w:r w:rsidR="00FB1A25">
        <w:t>with minimal influence by</w:t>
      </w:r>
      <w:r w:rsidR="009B223D">
        <w:t xml:space="preserve"> potential background trends. </w:t>
      </w:r>
      <w:r w:rsidR="00FB1A25">
        <w:t>T</w:t>
      </w:r>
      <w:r w:rsidR="009B223D">
        <w:t xml:space="preserve">he </w:t>
      </w:r>
      <w:r w:rsidR="00FB1A25">
        <w:t>consistent alternating pattern in adult size during this period</w:t>
      </w:r>
      <w:r w:rsidR="00476224">
        <w:t xml:space="preserve"> </w:t>
      </w:r>
      <w:r w:rsidR="00FB1A25">
        <w:t xml:space="preserve">also facilitates </w:t>
      </w:r>
      <w:r w:rsidR="00476224">
        <w:t>exploration of</w:t>
      </w:r>
      <w:r w:rsidR="009B223D">
        <w:t xml:space="preserve"> </w:t>
      </w:r>
      <w:r w:rsidR="00476224">
        <w:t xml:space="preserve">the </w:t>
      </w:r>
      <w:r w:rsidR="009B223D">
        <w:t>interaction</w:t>
      </w:r>
      <w:r w:rsidR="00476224">
        <w:t xml:space="preserve"> between fishery selection and </w:t>
      </w:r>
      <w:r w:rsidR="00277EDC">
        <w:t xml:space="preserve">natural factors </w:t>
      </w:r>
      <w:r w:rsidR="00476224">
        <w:t>affect</w:t>
      </w:r>
      <w:r w:rsidR="00277EDC">
        <w:t>ing</w:t>
      </w:r>
      <w:r w:rsidR="00476224">
        <w:t xml:space="preserve"> </w:t>
      </w:r>
      <w:r w:rsidR="009B223D">
        <w:t>growth</w:t>
      </w:r>
      <w:r w:rsidR="00476224">
        <w:t xml:space="preserve"> and survival.</w:t>
      </w:r>
    </w:p>
    <w:p w:rsidR="00277EDC" w:rsidRDefault="00462BEF" w:rsidP="007B5FCE">
      <w:pPr>
        <w:rPr>
          <w:color w:val="000000" w:themeColor="text1"/>
        </w:rPr>
      </w:pPr>
      <w:r>
        <w:rPr>
          <w:color w:val="000000" w:themeColor="text1"/>
        </w:rPr>
        <w:t xml:space="preserve">The average survival rate of smolts </w:t>
      </w:r>
      <w:r w:rsidR="00B576F5">
        <w:rPr>
          <w:color w:val="000000" w:themeColor="text1"/>
        </w:rPr>
        <w:t xml:space="preserve">to the </w:t>
      </w:r>
      <w:r w:rsidR="00627ABA">
        <w:t xml:space="preserve">drift </w:t>
      </w:r>
      <w:r w:rsidR="00B576F5">
        <w:rPr>
          <w:color w:val="000000" w:themeColor="text1"/>
        </w:rPr>
        <w:t xml:space="preserve">gillnet fishery </w:t>
      </w:r>
      <w:r>
        <w:rPr>
          <w:color w:val="000000" w:themeColor="text1"/>
        </w:rPr>
        <w:t xml:space="preserve">by </w:t>
      </w:r>
      <w:r w:rsidR="00B576F5">
        <w:rPr>
          <w:color w:val="000000" w:themeColor="text1"/>
        </w:rPr>
        <w:t xml:space="preserve">adult </w:t>
      </w:r>
      <w:r>
        <w:rPr>
          <w:color w:val="000000" w:themeColor="text1"/>
        </w:rPr>
        <w:t>length and sex</w:t>
      </w:r>
      <w:r w:rsidR="00646256">
        <w:rPr>
          <w:color w:val="000000" w:themeColor="text1"/>
        </w:rPr>
        <w:t xml:space="preserve"> </w:t>
      </w:r>
      <w:r>
        <w:rPr>
          <w:color w:val="000000" w:themeColor="text1"/>
        </w:rPr>
        <w:t>varied markedly between good and poor growth years</w:t>
      </w:r>
      <w:r w:rsidR="009B223D">
        <w:rPr>
          <w:color w:val="000000" w:themeColor="text1"/>
        </w:rPr>
        <w:t xml:space="preserve"> </w:t>
      </w:r>
      <w:r>
        <w:rPr>
          <w:color w:val="000000" w:themeColor="text1"/>
        </w:rPr>
        <w:t xml:space="preserve">(Table 4; </w:t>
      </w:r>
      <w:r>
        <w:t>Figure 29</w:t>
      </w:r>
      <w:r>
        <w:rPr>
          <w:color w:val="000000" w:themeColor="text1"/>
        </w:rPr>
        <w:t>)</w:t>
      </w:r>
      <w:r w:rsidRPr="00434F92">
        <w:rPr>
          <w:color w:val="000000" w:themeColor="text1"/>
        </w:rPr>
        <w:t xml:space="preserve">. </w:t>
      </w:r>
      <w:r w:rsidR="0010600E">
        <w:rPr>
          <w:color w:val="000000" w:themeColor="text1"/>
        </w:rPr>
        <w:t>Before entering</w:t>
      </w:r>
      <w:r>
        <w:rPr>
          <w:color w:val="000000" w:themeColor="text1"/>
        </w:rPr>
        <w:t xml:space="preserve"> the </w:t>
      </w:r>
      <w:r w:rsidR="00627ABA">
        <w:t xml:space="preserve">drift </w:t>
      </w:r>
      <w:r>
        <w:rPr>
          <w:color w:val="000000" w:themeColor="text1"/>
        </w:rPr>
        <w:t>gillnet fishery</w:t>
      </w:r>
      <w:r w:rsidR="0010600E">
        <w:rPr>
          <w:color w:val="000000" w:themeColor="text1"/>
        </w:rPr>
        <w:t>,</w:t>
      </w:r>
      <w:r>
        <w:rPr>
          <w:color w:val="000000" w:themeColor="text1"/>
        </w:rPr>
        <w:t xml:space="preserve"> both sexes averaged significantly shorter (6.4% for males and 4.2% for females) in the odd years, a difference that increased slightly to 7.1% and 4.7%, respectively</w:t>
      </w:r>
      <w:r w:rsidR="00FB1A25">
        <w:rPr>
          <w:color w:val="000000" w:themeColor="text1"/>
        </w:rPr>
        <w:t>,</w:t>
      </w:r>
      <w:r>
        <w:rPr>
          <w:color w:val="000000" w:themeColor="text1"/>
        </w:rPr>
        <w:t xml:space="preserve"> in the spawning population. However, </w:t>
      </w:r>
      <w:r w:rsidR="00FB1A25">
        <w:rPr>
          <w:color w:val="000000" w:themeColor="text1"/>
        </w:rPr>
        <w:t xml:space="preserve">average </w:t>
      </w:r>
      <w:r>
        <w:rPr>
          <w:color w:val="000000" w:themeColor="text1"/>
        </w:rPr>
        <w:t xml:space="preserve">variation (CV) in length </w:t>
      </w:r>
      <w:r w:rsidR="00B576F5">
        <w:rPr>
          <w:color w:val="000000" w:themeColor="text1"/>
        </w:rPr>
        <w:t xml:space="preserve">of </w:t>
      </w:r>
      <w:proofErr w:type="spellStart"/>
      <w:r w:rsidR="00B576F5">
        <w:rPr>
          <w:color w:val="000000" w:themeColor="text1"/>
        </w:rPr>
        <w:t>spawners</w:t>
      </w:r>
      <w:proofErr w:type="spellEnd"/>
      <w:r w:rsidR="00B576F5">
        <w:rPr>
          <w:color w:val="000000" w:themeColor="text1"/>
        </w:rPr>
        <w:t xml:space="preserve"> </w:t>
      </w:r>
      <w:r>
        <w:rPr>
          <w:color w:val="000000" w:themeColor="text1"/>
        </w:rPr>
        <w:t>was greater in odd years, but only significant</w:t>
      </w:r>
      <w:r w:rsidR="00A57B85">
        <w:rPr>
          <w:color w:val="000000" w:themeColor="text1"/>
        </w:rPr>
        <w:t>ly</w:t>
      </w:r>
      <w:r>
        <w:rPr>
          <w:color w:val="000000" w:themeColor="text1"/>
        </w:rPr>
        <w:t xml:space="preserve"> more</w:t>
      </w:r>
      <w:r w:rsidR="00A57B85">
        <w:rPr>
          <w:color w:val="000000" w:themeColor="text1"/>
        </w:rPr>
        <w:t xml:space="preserve"> </w:t>
      </w:r>
      <w:r w:rsidR="00FB1A25">
        <w:rPr>
          <w:color w:val="000000" w:themeColor="text1"/>
        </w:rPr>
        <w:t xml:space="preserve">so </w:t>
      </w:r>
      <w:r>
        <w:rPr>
          <w:color w:val="000000" w:themeColor="text1"/>
        </w:rPr>
        <w:t>(17.3%</w:t>
      </w:r>
      <w:r w:rsidR="00A57B85">
        <w:rPr>
          <w:color w:val="000000" w:themeColor="text1"/>
        </w:rPr>
        <w:t>)</w:t>
      </w:r>
      <w:r w:rsidR="00FB1A25">
        <w:rPr>
          <w:color w:val="000000" w:themeColor="text1"/>
        </w:rPr>
        <w:t xml:space="preserve"> </w:t>
      </w:r>
      <w:r>
        <w:rPr>
          <w:color w:val="000000" w:themeColor="text1"/>
        </w:rPr>
        <w:t>in females</w:t>
      </w:r>
      <w:r w:rsidR="00A57B85">
        <w:rPr>
          <w:color w:val="000000" w:themeColor="text1"/>
        </w:rPr>
        <w:t xml:space="preserve"> (</w:t>
      </w:r>
      <w:r w:rsidR="00A57B85" w:rsidRPr="00DE06EC">
        <w:rPr>
          <w:i/>
          <w:color w:val="000000" w:themeColor="text1"/>
        </w:rPr>
        <w:t>p</w:t>
      </w:r>
      <w:r w:rsidR="00A57B85">
        <w:rPr>
          <w:color w:val="000000" w:themeColor="text1"/>
        </w:rPr>
        <w:t xml:space="preserve"> = 0.049)</w:t>
      </w:r>
      <w:r>
        <w:rPr>
          <w:color w:val="000000" w:themeColor="text1"/>
        </w:rPr>
        <w:t xml:space="preserve">. </w:t>
      </w:r>
    </w:p>
    <w:p w:rsidR="00DA02A3" w:rsidRDefault="00DA02A3" w:rsidP="00433235">
      <w:pPr>
        <w:jc w:val="center"/>
      </w:pPr>
      <w:r w:rsidRPr="00DA02A3">
        <w:rPr>
          <w:noProof/>
        </w:rPr>
        <w:lastRenderedPageBreak/>
        <w:drawing>
          <wp:inline distT="0" distB="0" distL="0" distR="0" wp14:anchorId="369DAC51" wp14:editId="59E8815B">
            <wp:extent cx="5762445" cy="4057148"/>
            <wp:effectExtent l="19050" t="19050" r="1016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3662" cy="4058005"/>
                    </a:xfrm>
                    <a:prstGeom prst="rect">
                      <a:avLst/>
                    </a:prstGeom>
                    <a:noFill/>
                    <a:ln w="6350">
                      <a:solidFill>
                        <a:schemeClr val="tx1"/>
                      </a:solidFill>
                    </a:ln>
                  </pic:spPr>
                </pic:pic>
              </a:graphicData>
            </a:graphic>
          </wp:inline>
        </w:drawing>
      </w:r>
    </w:p>
    <w:p w:rsidR="00CC399C" w:rsidRPr="00CC399C" w:rsidRDefault="00A67B22" w:rsidP="00A67B22">
      <w:pPr>
        <w:pStyle w:val="Caption"/>
        <w:rPr>
          <w:vanish/>
          <w:specVanish/>
        </w:rPr>
      </w:pPr>
      <w:bookmarkStart w:id="378" w:name="_Toc487202788"/>
      <w:r>
        <w:t xml:space="preserve">Figure </w:t>
      </w:r>
      <w:fldSimple w:instr=" SEQ Figure \* ARABIC ">
        <w:r w:rsidR="009C1768">
          <w:rPr>
            <w:noProof/>
          </w:rPr>
          <w:t>29</w:t>
        </w:r>
      </w:fldSimple>
      <w:r>
        <w:t>.–</w:t>
      </w:r>
      <w:r w:rsidRPr="00A67B22">
        <w:t xml:space="preserve">Estimated average percent of Berners River coho salmon smolts returning as adults by MEF length and sex in even years compared with odd years during 1998–2011, both before and after exposure to drift gillnet </w:t>
      </w:r>
      <w:r w:rsidR="00CC399C">
        <w:t>fisheries.</w:t>
      </w:r>
      <w:bookmarkEnd w:id="378"/>
    </w:p>
    <w:p w:rsidR="00433235" w:rsidRDefault="00CC399C" w:rsidP="00A67B22">
      <w:pPr>
        <w:pStyle w:val="Caption"/>
      </w:pPr>
      <w:r>
        <w:t xml:space="preserve"> </w:t>
      </w:r>
      <w:r w:rsidR="00A67B22" w:rsidRPr="00A67B22">
        <w:t xml:space="preserve">The proportion of males </w:t>
      </w:r>
      <w:proofErr w:type="gramStart"/>
      <w:r w:rsidR="00A67B22" w:rsidRPr="00A67B22">
        <w:t>above a 50:50 sex ratio</w:t>
      </w:r>
      <w:proofErr w:type="gramEnd"/>
      <w:r w:rsidR="00A67B22" w:rsidRPr="00A67B22">
        <w:t xml:space="preserve"> is shaded.</w:t>
      </w:r>
    </w:p>
    <w:p w:rsidR="00BB160C" w:rsidRPr="00BB160C" w:rsidRDefault="00BB160C" w:rsidP="00BB160C"/>
    <w:p w:rsidR="00CC399C" w:rsidRPr="00CC399C" w:rsidRDefault="00A67B22" w:rsidP="00A67B22">
      <w:pPr>
        <w:pStyle w:val="Caption"/>
        <w:rPr>
          <w:vanish/>
          <w:specVanish/>
        </w:rPr>
      </w:pPr>
      <w:bookmarkStart w:id="379" w:name="_Toc487200879"/>
      <w:r>
        <w:t xml:space="preserve">Table </w:t>
      </w:r>
      <w:fldSimple w:instr=" SEQ Table \* ARABIC ">
        <w:r w:rsidR="009C1768">
          <w:rPr>
            <w:noProof/>
          </w:rPr>
          <w:t>4</w:t>
        </w:r>
      </w:fldSimple>
      <w:r>
        <w:t>.–</w:t>
      </w:r>
      <w:r w:rsidRPr="00A67B22">
        <w:t>Comparison of even-year and odd-year averages for variables related to growth, survival and</w:t>
      </w:r>
      <w:r w:rsidR="00C70695">
        <w:t xml:space="preserve"> </w:t>
      </w:r>
      <w:r w:rsidRPr="00A67B22">
        <w:t>sex ratio</w:t>
      </w:r>
      <w:r w:rsidR="00576A0B">
        <w:t>,</w:t>
      </w:r>
      <w:r w:rsidRPr="00A67B22">
        <w:t xml:space="preserve"> and reproductive potential (per capita egg biomass in grams) of coho salmon returning to the Berners River during a 14-year period (1998–2011) when adult size w</w:t>
      </w:r>
      <w:r w:rsidR="00CC399C">
        <w:t>as strongly even-year dominant.</w:t>
      </w:r>
      <w:bookmarkEnd w:id="379"/>
    </w:p>
    <w:p w:rsidR="00BB160C" w:rsidRDefault="00CC399C" w:rsidP="00A67B22">
      <w:pPr>
        <w:pStyle w:val="Caption"/>
      </w:pPr>
      <w:r>
        <w:t xml:space="preserve"> </w:t>
      </w:r>
      <w:r w:rsidR="00A67B22" w:rsidRPr="00A67B22">
        <w:t xml:space="preserve">P-values are based on a 2-tailed </w:t>
      </w:r>
      <w:r w:rsidR="00A67B22" w:rsidRPr="00A67B22">
        <w:rPr>
          <w:i/>
        </w:rPr>
        <w:t>t</w:t>
      </w:r>
      <w:r w:rsidR="00A67B22" w:rsidRPr="00A67B22">
        <w:t>-test</w:t>
      </w:r>
      <w:r w:rsidR="00576A0B">
        <w:t>,</w:t>
      </w:r>
      <w:r w:rsidR="00A67B22" w:rsidRPr="00A67B22">
        <w:t xml:space="preserve"> with those values significant at </w:t>
      </w:r>
      <w:r w:rsidR="00A67B22" w:rsidRPr="00A67B22">
        <w:rPr>
          <w:i/>
        </w:rPr>
        <w:t>p</w:t>
      </w:r>
      <w:r w:rsidR="00A67B22" w:rsidRPr="00A67B22">
        <w:t xml:space="preserve"> = 0.05 shown in bold.</w:t>
      </w:r>
    </w:p>
    <w:tbl>
      <w:tblPr>
        <w:tblW w:w="9360" w:type="dxa"/>
        <w:tblInd w:w="93" w:type="dxa"/>
        <w:tblLook w:val="04A0" w:firstRow="1" w:lastRow="0" w:firstColumn="1" w:lastColumn="0" w:noHBand="0" w:noVBand="1"/>
      </w:tblPr>
      <w:tblGrid>
        <w:gridCol w:w="4377"/>
        <w:gridCol w:w="1661"/>
        <w:gridCol w:w="1661"/>
        <w:gridCol w:w="1661"/>
      </w:tblGrid>
      <w:tr w:rsidR="00BB160C" w:rsidRPr="00246B53" w:rsidTr="00E15038">
        <w:trPr>
          <w:trHeight w:val="300"/>
        </w:trPr>
        <w:tc>
          <w:tcPr>
            <w:tcW w:w="4060" w:type="dxa"/>
            <w:tcBorders>
              <w:top w:val="single" w:sz="4" w:space="0" w:color="auto"/>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 </w:t>
            </w:r>
          </w:p>
        </w:tc>
        <w:tc>
          <w:tcPr>
            <w:tcW w:w="3080" w:type="dxa"/>
            <w:gridSpan w:val="2"/>
            <w:tcBorders>
              <w:top w:val="single" w:sz="4" w:space="0" w:color="auto"/>
              <w:left w:val="nil"/>
              <w:bottom w:val="single" w:sz="4" w:space="0" w:color="auto"/>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Average</w:t>
            </w:r>
          </w:p>
        </w:tc>
        <w:tc>
          <w:tcPr>
            <w:tcW w:w="1540" w:type="dxa"/>
            <w:tcBorders>
              <w:top w:val="single" w:sz="4" w:space="0" w:color="auto"/>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 </w:t>
            </w:r>
          </w:p>
        </w:tc>
      </w:tr>
      <w:tr w:rsidR="00BB160C" w:rsidRPr="00246B53" w:rsidTr="00E15038">
        <w:trPr>
          <w:trHeight w:val="360"/>
        </w:trPr>
        <w:tc>
          <w:tcPr>
            <w:tcW w:w="406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left"/>
              <w:rPr>
                <w:color w:val="000000"/>
                <w:sz w:val="22"/>
                <w:szCs w:val="22"/>
              </w:rPr>
            </w:pPr>
            <w:r w:rsidRPr="00246B53">
              <w:rPr>
                <w:color w:val="000000"/>
                <w:sz w:val="22"/>
                <w:szCs w:val="22"/>
              </w:rPr>
              <w:t>Variable</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Even Years</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Odd Years</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i/>
                <w:iCs/>
                <w:color w:val="000000"/>
                <w:sz w:val="22"/>
                <w:szCs w:val="22"/>
              </w:rPr>
            </w:pPr>
            <w:r w:rsidRPr="00246B53">
              <w:rPr>
                <w:i/>
                <w:iCs/>
                <w:color w:val="000000"/>
                <w:sz w:val="22"/>
                <w:szCs w:val="22"/>
              </w:rPr>
              <w:t>p</w:t>
            </w:r>
          </w:p>
        </w:tc>
      </w:tr>
      <w:tr w:rsidR="00BB160C" w:rsidRPr="00246B53" w:rsidTr="00E15038">
        <w:trPr>
          <w:trHeight w:hRule="exact" w:val="346"/>
        </w:trPr>
        <w:tc>
          <w:tcPr>
            <w:tcW w:w="4060" w:type="dxa"/>
            <w:tcBorders>
              <w:top w:val="nil"/>
              <w:left w:val="nil"/>
              <w:bottom w:val="nil"/>
              <w:right w:val="nil"/>
            </w:tcBorders>
            <w:shd w:val="clear" w:color="auto" w:fill="auto"/>
            <w:noWrap/>
            <w:vAlign w:val="bottom"/>
            <w:hideMark/>
          </w:tcPr>
          <w:p w:rsidR="00BB160C" w:rsidRPr="00246B53" w:rsidRDefault="00BB160C" w:rsidP="009C611C">
            <w:pPr>
              <w:spacing w:after="0"/>
              <w:jc w:val="left"/>
              <w:rPr>
                <w:color w:val="000000"/>
                <w:sz w:val="22"/>
                <w:szCs w:val="22"/>
              </w:rPr>
            </w:pPr>
            <w:r w:rsidRPr="00246B53">
              <w:rPr>
                <w:color w:val="000000"/>
                <w:sz w:val="22"/>
                <w:szCs w:val="22"/>
              </w:rPr>
              <w:t xml:space="preserve">Male </w:t>
            </w:r>
            <w:ins w:id="380" w:author="jb" w:date="2017-08-23T12:35:00Z">
              <w:r w:rsidR="009C611C">
                <w:rPr>
                  <w:color w:val="000000"/>
                  <w:sz w:val="22"/>
                  <w:szCs w:val="22"/>
                </w:rPr>
                <w:t xml:space="preserve">MEF </w:t>
              </w:r>
            </w:ins>
            <w:r w:rsidRPr="00246B53">
              <w:rPr>
                <w:color w:val="000000"/>
                <w:sz w:val="22"/>
                <w:szCs w:val="22"/>
              </w:rPr>
              <w:t xml:space="preserve">Length </w:t>
            </w:r>
            <w:ins w:id="381" w:author="jb" w:date="2017-08-23T12:36:00Z">
              <w:r w:rsidR="009C611C">
                <w:rPr>
                  <w:color w:val="000000"/>
                  <w:sz w:val="22"/>
                  <w:szCs w:val="22"/>
                </w:rPr>
                <w:t xml:space="preserve">(mm) </w:t>
              </w:r>
            </w:ins>
            <w:r w:rsidRPr="00246B53">
              <w:rPr>
                <w:color w:val="000000"/>
                <w:sz w:val="22"/>
                <w:szCs w:val="22"/>
              </w:rPr>
              <w:t>(Pre-Gillnet)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634</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593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 xml:space="preserve">Female </w:t>
            </w:r>
            <w:ins w:id="382" w:author="jb" w:date="2017-08-23T12:35:00Z">
              <w:r w:rsidR="009C611C">
                <w:rPr>
                  <w:color w:val="000000"/>
                  <w:sz w:val="22"/>
                  <w:szCs w:val="22"/>
                </w:rPr>
                <w:t xml:space="preserve">MEF </w:t>
              </w:r>
            </w:ins>
            <w:r w:rsidRPr="00246B53">
              <w:rPr>
                <w:color w:val="000000"/>
                <w:sz w:val="22"/>
                <w:szCs w:val="22"/>
              </w:rPr>
              <w:t xml:space="preserve">Length </w:t>
            </w:r>
            <w:ins w:id="383" w:author="jb" w:date="2017-08-23T12:36:00Z">
              <w:r w:rsidR="009C611C">
                <w:rPr>
                  <w:color w:val="000000"/>
                  <w:sz w:val="22"/>
                  <w:szCs w:val="22"/>
                </w:rPr>
                <w:t xml:space="preserve">(mm) </w:t>
              </w:r>
            </w:ins>
            <w:r w:rsidRPr="00246B53">
              <w:rPr>
                <w:color w:val="000000"/>
                <w:sz w:val="22"/>
                <w:szCs w:val="22"/>
              </w:rPr>
              <w:t>(Pre-Gillnet)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657</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629</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 xml:space="preserve">Male </w:t>
            </w:r>
            <w:ins w:id="384" w:author="jb" w:date="2017-08-23T12:35:00Z">
              <w:r w:rsidR="009C611C">
                <w:rPr>
                  <w:color w:val="000000"/>
                  <w:sz w:val="22"/>
                  <w:szCs w:val="22"/>
                </w:rPr>
                <w:t xml:space="preserve">MEF </w:t>
              </w:r>
            </w:ins>
            <w:r w:rsidRPr="00246B53">
              <w:rPr>
                <w:color w:val="000000"/>
                <w:sz w:val="22"/>
                <w:szCs w:val="22"/>
              </w:rPr>
              <w:t xml:space="preserve">Length </w:t>
            </w:r>
            <w:ins w:id="385" w:author="jb" w:date="2017-08-23T12:36:00Z">
              <w:r w:rsidR="009C611C">
                <w:rPr>
                  <w:color w:val="000000"/>
                  <w:sz w:val="22"/>
                  <w:szCs w:val="22"/>
                </w:rPr>
                <w:t xml:space="preserve">(mm) </w:t>
              </w:r>
            </w:ins>
            <w:r w:rsidRPr="00246B53">
              <w:rPr>
                <w:color w:val="000000"/>
                <w:sz w:val="22"/>
                <w:szCs w:val="22"/>
              </w:rPr>
              <w:t>(</w:t>
            </w:r>
            <w:proofErr w:type="spellStart"/>
            <w:r w:rsidRPr="00246B53">
              <w:rPr>
                <w:color w:val="000000"/>
                <w:sz w:val="22"/>
                <w:szCs w:val="22"/>
              </w:rPr>
              <w:t>Spawners</w:t>
            </w:r>
            <w:proofErr w:type="spellEnd"/>
            <w:r w:rsidRPr="00246B53">
              <w:rPr>
                <w:color w:val="000000"/>
                <w:sz w:val="22"/>
                <w:szCs w:val="22"/>
              </w:rPr>
              <w: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627</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583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 xml:space="preserve">Female </w:t>
            </w:r>
            <w:ins w:id="386" w:author="jb" w:date="2017-08-23T12:35:00Z">
              <w:r w:rsidR="009C611C">
                <w:rPr>
                  <w:color w:val="000000"/>
                  <w:sz w:val="22"/>
                  <w:szCs w:val="22"/>
                </w:rPr>
                <w:t xml:space="preserve">MEF </w:t>
              </w:r>
            </w:ins>
            <w:r w:rsidRPr="00246B53">
              <w:rPr>
                <w:color w:val="000000"/>
                <w:sz w:val="22"/>
                <w:szCs w:val="22"/>
              </w:rPr>
              <w:t xml:space="preserve">Length </w:t>
            </w:r>
            <w:ins w:id="387" w:author="jb" w:date="2017-08-23T12:36:00Z">
              <w:r w:rsidR="009C611C">
                <w:rPr>
                  <w:color w:val="000000"/>
                  <w:sz w:val="22"/>
                  <w:szCs w:val="22"/>
                </w:rPr>
                <w:t xml:space="preserve">(mm) </w:t>
              </w:r>
            </w:ins>
            <w:r w:rsidRPr="00246B53">
              <w:rPr>
                <w:color w:val="000000"/>
                <w:sz w:val="22"/>
                <w:szCs w:val="22"/>
              </w:rPr>
              <w:t>(</w:t>
            </w:r>
            <w:proofErr w:type="spellStart"/>
            <w:r w:rsidRPr="00246B53">
              <w:rPr>
                <w:color w:val="000000"/>
                <w:sz w:val="22"/>
                <w:szCs w:val="22"/>
              </w:rPr>
              <w:t>Spawners</w:t>
            </w:r>
            <w:proofErr w:type="spellEnd"/>
            <w:r w:rsidRPr="00246B53">
              <w:rPr>
                <w:color w:val="000000"/>
                <w:sz w:val="22"/>
                <w:szCs w:val="22"/>
              </w:rPr>
              <w: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656</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625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0.001</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CV of Male Length (</w:t>
            </w:r>
            <w:proofErr w:type="spellStart"/>
            <w:r w:rsidRPr="00246B53">
              <w:rPr>
                <w:color w:val="000000"/>
                <w:sz w:val="22"/>
                <w:szCs w:val="22"/>
              </w:rPr>
              <w:t>Spawners</w:t>
            </w:r>
            <w:proofErr w:type="spellEnd"/>
            <w:r w:rsidRPr="00246B53">
              <w:rPr>
                <w:color w:val="000000"/>
                <w:sz w:val="22"/>
                <w:szCs w:val="22"/>
              </w:rPr>
              <w: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0.105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0.113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0.097</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CV of Female Length (</w:t>
            </w:r>
            <w:proofErr w:type="spellStart"/>
            <w:r w:rsidRPr="00246B53">
              <w:rPr>
                <w:color w:val="000000"/>
                <w:sz w:val="22"/>
                <w:szCs w:val="22"/>
              </w:rPr>
              <w:t>Spawners</w:t>
            </w:r>
            <w:proofErr w:type="spellEnd"/>
            <w:r w:rsidRPr="00246B53">
              <w:rPr>
                <w:color w:val="000000"/>
                <w:sz w:val="22"/>
                <w:szCs w:val="22"/>
              </w:rPr>
              <w: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0.055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0.065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0.049</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Male Survival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6.31%</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5.03%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0.150</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 Survival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5.88%</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3.56%</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0.028</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lastRenderedPageBreak/>
              <w:t>Male Survival (River)</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3.43%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2.93%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0.347</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 Survival (River)</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3.11%</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1.86%</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0.042</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Marine Survival (Total)</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16.9%</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12.5%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0.053</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Females Per Male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0.930</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0.695</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0.024</w:t>
            </w: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Females Per Male (</w:t>
            </w:r>
            <w:proofErr w:type="spellStart"/>
            <w:r w:rsidRPr="00246B53">
              <w:rPr>
                <w:color w:val="000000"/>
                <w:sz w:val="22"/>
                <w:szCs w:val="22"/>
              </w:rPr>
              <w:t>Spawners</w:t>
            </w:r>
            <w:proofErr w:type="spellEnd"/>
            <w:r w:rsidRPr="00246B53">
              <w:rPr>
                <w:color w:val="000000"/>
                <w:sz w:val="22"/>
                <w:szCs w:val="22"/>
              </w:rPr>
              <w: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0.901</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0.623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0.006</w:t>
            </w:r>
          </w:p>
        </w:tc>
      </w:tr>
      <w:tr w:rsidR="00BB160C" w:rsidRPr="00246B53" w:rsidTr="00E15038">
        <w:trPr>
          <w:trHeight w:hRule="exact" w:val="173"/>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rFonts w:ascii="Calibri" w:hAnsi="Calibri"/>
                <w:color w:val="000000"/>
                <w:sz w:val="22"/>
                <w:szCs w:val="22"/>
              </w:rPr>
            </w:pPr>
          </w:p>
        </w:tc>
      </w:tr>
      <w:tr w:rsidR="00BB160C" w:rsidRPr="00246B53" w:rsidTr="00E15038">
        <w:trPr>
          <w:trHeight w:val="300"/>
        </w:trPr>
        <w:tc>
          <w:tcPr>
            <w:tcW w:w="4060" w:type="dxa"/>
            <w:tcBorders>
              <w:top w:val="nil"/>
              <w:left w:val="nil"/>
              <w:bottom w:val="nil"/>
              <w:right w:val="nil"/>
            </w:tcBorders>
            <w:shd w:val="clear" w:color="auto" w:fill="auto"/>
            <w:noWrap/>
            <w:vAlign w:val="bottom"/>
            <w:hideMark/>
          </w:tcPr>
          <w:p w:rsidR="00BB160C" w:rsidRPr="00246B53" w:rsidRDefault="00BB160C" w:rsidP="00E15038">
            <w:pPr>
              <w:spacing w:after="0"/>
              <w:jc w:val="left"/>
              <w:rPr>
                <w:color w:val="000000"/>
                <w:sz w:val="22"/>
                <w:szCs w:val="22"/>
              </w:rPr>
            </w:pPr>
            <w:r w:rsidRPr="00246B53">
              <w:rPr>
                <w:color w:val="000000"/>
                <w:sz w:val="22"/>
                <w:szCs w:val="22"/>
              </w:rPr>
              <w:t>Per Capital Egg Biomass (Pre-Gillnet)</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407</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color w:val="000000"/>
                <w:sz w:val="22"/>
                <w:szCs w:val="22"/>
              </w:rPr>
            </w:pPr>
            <w:r w:rsidRPr="00246B53">
              <w:rPr>
                <w:color w:val="000000"/>
                <w:sz w:val="22"/>
                <w:szCs w:val="22"/>
              </w:rPr>
              <w:t>303</w:t>
            </w:r>
          </w:p>
        </w:tc>
        <w:tc>
          <w:tcPr>
            <w:tcW w:w="1540" w:type="dxa"/>
            <w:tcBorders>
              <w:top w:val="nil"/>
              <w:left w:val="nil"/>
              <w:bottom w:val="nil"/>
              <w:right w:val="nil"/>
            </w:tcBorders>
            <w:shd w:val="clear" w:color="auto" w:fill="auto"/>
            <w:noWrap/>
            <w:vAlign w:val="bottom"/>
            <w:hideMark/>
          </w:tcPr>
          <w:p w:rsidR="00BB160C" w:rsidRPr="00246B53" w:rsidRDefault="00BB160C" w:rsidP="00E15038">
            <w:pPr>
              <w:spacing w:after="0"/>
              <w:jc w:val="center"/>
              <w:rPr>
                <w:b/>
                <w:bCs/>
                <w:color w:val="000000"/>
                <w:sz w:val="22"/>
                <w:szCs w:val="22"/>
              </w:rPr>
            </w:pPr>
            <w:r w:rsidRPr="00246B53">
              <w:rPr>
                <w:b/>
                <w:bCs/>
                <w:color w:val="000000"/>
                <w:sz w:val="22"/>
                <w:szCs w:val="22"/>
              </w:rPr>
              <w:t>&lt;0.001</w:t>
            </w:r>
          </w:p>
        </w:tc>
      </w:tr>
      <w:tr w:rsidR="00BB160C" w:rsidRPr="00246B53" w:rsidTr="00E15038">
        <w:trPr>
          <w:trHeight w:hRule="exact" w:val="389"/>
        </w:trPr>
        <w:tc>
          <w:tcPr>
            <w:tcW w:w="406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left"/>
              <w:rPr>
                <w:color w:val="000000"/>
                <w:sz w:val="22"/>
                <w:szCs w:val="22"/>
              </w:rPr>
            </w:pPr>
            <w:r w:rsidRPr="00246B53">
              <w:rPr>
                <w:color w:val="000000"/>
                <w:sz w:val="22"/>
                <w:szCs w:val="22"/>
              </w:rPr>
              <w:t>Per Capital Egg Biomass (</w:t>
            </w:r>
            <w:proofErr w:type="spellStart"/>
            <w:r w:rsidRPr="00246B53">
              <w:rPr>
                <w:color w:val="000000"/>
                <w:sz w:val="22"/>
                <w:szCs w:val="22"/>
              </w:rPr>
              <w:t>Spawners</w:t>
            </w:r>
            <w:proofErr w:type="spellEnd"/>
            <w:r w:rsidRPr="00246B53">
              <w:rPr>
                <w:color w:val="000000"/>
                <w:sz w:val="22"/>
                <w:szCs w:val="22"/>
              </w:rPr>
              <w:t>)</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398</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color w:val="000000"/>
                <w:sz w:val="22"/>
                <w:szCs w:val="22"/>
              </w:rPr>
            </w:pPr>
            <w:r w:rsidRPr="00246B53">
              <w:rPr>
                <w:color w:val="000000"/>
                <w:sz w:val="22"/>
                <w:szCs w:val="22"/>
              </w:rPr>
              <w:t>278</w:t>
            </w:r>
          </w:p>
        </w:tc>
        <w:tc>
          <w:tcPr>
            <w:tcW w:w="1540" w:type="dxa"/>
            <w:tcBorders>
              <w:top w:val="nil"/>
              <w:left w:val="nil"/>
              <w:bottom w:val="single" w:sz="4" w:space="0" w:color="auto"/>
              <w:right w:val="nil"/>
            </w:tcBorders>
            <w:shd w:val="clear" w:color="auto" w:fill="auto"/>
            <w:noWrap/>
            <w:vAlign w:val="center"/>
            <w:hideMark/>
          </w:tcPr>
          <w:p w:rsidR="00BB160C" w:rsidRPr="00246B53" w:rsidRDefault="00BB160C" w:rsidP="00E15038">
            <w:pPr>
              <w:spacing w:after="0"/>
              <w:jc w:val="center"/>
              <w:rPr>
                <w:b/>
                <w:bCs/>
                <w:color w:val="000000"/>
                <w:sz w:val="22"/>
                <w:szCs w:val="22"/>
              </w:rPr>
            </w:pPr>
            <w:r w:rsidRPr="00246B53">
              <w:rPr>
                <w:b/>
                <w:bCs/>
                <w:color w:val="000000"/>
                <w:sz w:val="22"/>
                <w:szCs w:val="22"/>
              </w:rPr>
              <w:t>&lt;0.001</w:t>
            </w:r>
          </w:p>
        </w:tc>
      </w:tr>
    </w:tbl>
    <w:p w:rsidR="009A7B67" w:rsidRDefault="009A7B67" w:rsidP="00BB160C">
      <w:pPr>
        <w:rPr>
          <w:color w:val="000000" w:themeColor="text1"/>
        </w:rPr>
      </w:pPr>
    </w:p>
    <w:p w:rsidR="00BB160C" w:rsidRDefault="00BB160C" w:rsidP="00BB160C">
      <w:pPr>
        <w:rPr>
          <w:color w:val="000000" w:themeColor="text1"/>
        </w:rPr>
      </w:pPr>
      <w:r>
        <w:rPr>
          <w:color w:val="000000" w:themeColor="text1"/>
        </w:rPr>
        <w:t xml:space="preserve">Estimates of marine survival to the </w:t>
      </w:r>
      <w:r w:rsidR="00627ABA">
        <w:t xml:space="preserve">drift </w:t>
      </w:r>
      <w:r>
        <w:rPr>
          <w:color w:val="000000" w:themeColor="text1"/>
        </w:rPr>
        <w:t xml:space="preserve">gillnet fishery averaged lower in odd years, but only significantly so </w:t>
      </w:r>
      <w:ins w:id="388" w:author="jb" w:date="2017-08-23T12:39:00Z">
        <w:r w:rsidR="009C611C">
          <w:rPr>
            <w:color w:val="000000" w:themeColor="text1"/>
          </w:rPr>
          <w:t>for females</w:t>
        </w:r>
        <w:r w:rsidR="009C611C">
          <w:rPr>
            <w:color w:val="000000" w:themeColor="text1"/>
          </w:rPr>
          <w:t xml:space="preserve"> </w:t>
        </w:r>
      </w:ins>
      <w:r>
        <w:rPr>
          <w:color w:val="000000" w:themeColor="text1"/>
        </w:rPr>
        <w:t xml:space="preserve">(39%; </w:t>
      </w:r>
      <w:r w:rsidRPr="00DE06EC">
        <w:rPr>
          <w:i/>
          <w:color w:val="000000" w:themeColor="text1"/>
        </w:rPr>
        <w:t>p</w:t>
      </w:r>
      <w:r>
        <w:rPr>
          <w:color w:val="000000" w:themeColor="text1"/>
        </w:rPr>
        <w:t xml:space="preserve"> = 0.028)</w:t>
      </w:r>
      <w:del w:id="389" w:author="jb" w:date="2017-08-23T12:39:00Z">
        <w:r w:rsidDel="009C611C">
          <w:rPr>
            <w:color w:val="000000" w:themeColor="text1"/>
          </w:rPr>
          <w:delText xml:space="preserve"> for females</w:delText>
        </w:r>
      </w:del>
      <w:r>
        <w:rPr>
          <w:color w:val="000000" w:themeColor="text1"/>
        </w:rPr>
        <w:t>, while the difference between odd and even</w:t>
      </w:r>
      <w:r w:rsidR="00576A0B">
        <w:rPr>
          <w:color w:val="000000" w:themeColor="text1"/>
        </w:rPr>
        <w:t xml:space="preserve"> </w:t>
      </w:r>
      <w:r>
        <w:rPr>
          <w:color w:val="000000" w:themeColor="text1"/>
        </w:rPr>
        <w:t xml:space="preserve">years in total survival from smolt to returning adult </w:t>
      </w:r>
      <w:r w:rsidR="009A7B67">
        <w:rPr>
          <w:color w:val="000000" w:themeColor="text1"/>
        </w:rPr>
        <w:t xml:space="preserve">(combined sexes) </w:t>
      </w:r>
      <w:r>
        <w:rPr>
          <w:color w:val="000000" w:themeColor="text1"/>
        </w:rPr>
        <w:t>narrowly missed significance (</w:t>
      </w:r>
      <w:r w:rsidRPr="00DE06EC">
        <w:rPr>
          <w:i/>
          <w:color w:val="000000" w:themeColor="text1"/>
        </w:rPr>
        <w:t>p</w:t>
      </w:r>
      <w:r>
        <w:rPr>
          <w:color w:val="000000" w:themeColor="text1"/>
        </w:rPr>
        <w:t xml:space="preserve"> = 0.053). The estimated ratio of females to males prior to the </w:t>
      </w:r>
      <w:r w:rsidR="00627ABA">
        <w:t xml:space="preserve">drift </w:t>
      </w:r>
      <w:r>
        <w:rPr>
          <w:color w:val="000000" w:themeColor="text1"/>
        </w:rPr>
        <w:t xml:space="preserve">gillnet fishery averaged 25% lower in odd years (0.695) compared with even years (0.930), a difference that was accentuated by exposure to the </w:t>
      </w:r>
      <w:r w:rsidR="00627ABA">
        <w:t xml:space="preserve">drift </w:t>
      </w:r>
      <w:r>
        <w:rPr>
          <w:color w:val="000000" w:themeColor="text1"/>
        </w:rPr>
        <w:t xml:space="preserve">gillnet fishery, which reduced the average female-to-male ratio by 10.3% in odd years compared with only 3.1% in even years. Likewise, per capita reproductive potential was 26% lower prior to the </w:t>
      </w:r>
      <w:r w:rsidR="00627ABA">
        <w:t xml:space="preserve">drift </w:t>
      </w:r>
      <w:r>
        <w:rPr>
          <w:color w:val="000000" w:themeColor="text1"/>
        </w:rPr>
        <w:t xml:space="preserve">gillnet fishery and 30% lower in the spawning escapement in odd-years (Table 4), as the </w:t>
      </w:r>
      <w:r w:rsidR="00627ABA">
        <w:t xml:space="preserve">drift </w:t>
      </w:r>
      <w:r>
        <w:rPr>
          <w:color w:val="000000" w:themeColor="text1"/>
        </w:rPr>
        <w:t>gillnet fishery reduced average PCEB by 8.3% in odd years compared with only 2.1% in even years.</w:t>
      </w:r>
    </w:p>
    <w:p w:rsidR="00BB160C" w:rsidRDefault="00BB160C" w:rsidP="00BB160C">
      <w:pPr>
        <w:rPr>
          <w:color w:val="000000" w:themeColor="text1"/>
        </w:rPr>
      </w:pPr>
      <w:r>
        <w:rPr>
          <w:color w:val="000000" w:themeColor="text1"/>
        </w:rPr>
        <w:t xml:space="preserve">Even-year adult size decreased markedly in </w:t>
      </w:r>
      <w:proofErr w:type="gramStart"/>
      <w:r>
        <w:rPr>
          <w:color w:val="000000" w:themeColor="text1"/>
        </w:rPr>
        <w:t>2012,</w:t>
      </w:r>
      <w:proofErr w:type="gramEnd"/>
      <w:r>
        <w:rPr>
          <w:color w:val="000000" w:themeColor="text1"/>
        </w:rPr>
        <w:t xml:space="preserve"> with pre-gillnet length averaging 1% shorter than the odd-year mean-average for 1998–2011 for both sexes. Overall marine survival (8.8%) and the female-to-male ratio (0.738) in 2012 were closer to recent odd-year averages (12.5% and 0.695, respectively, than even-year averages (16.9% and 0.827, respectively), adding support for the hypothesis that differences in growth and (sex-specific) survival in odd-years versus even years in 1998–2011 reflect the influence of lower prey abundance on growth and late-ocean survival, rather than some other coincidental biennial factor (</w:t>
      </w:r>
      <w:r w:rsidR="0054514A">
        <w:rPr>
          <w:color w:val="000000" w:themeColor="text1"/>
        </w:rPr>
        <w:t xml:space="preserve">Appendices </w:t>
      </w:r>
      <w:r>
        <w:rPr>
          <w:color w:val="000000" w:themeColor="text1"/>
        </w:rPr>
        <w:t>B2 and E1).</w:t>
      </w:r>
    </w:p>
    <w:p w:rsidR="00BB160C" w:rsidRDefault="00BB160C" w:rsidP="00BB160C">
      <w:pPr>
        <w:rPr>
          <w:color w:val="000000" w:themeColor="text1"/>
        </w:rPr>
      </w:pPr>
      <w:r>
        <w:rPr>
          <w:color w:val="000000" w:themeColor="text1"/>
        </w:rPr>
        <w:t>Figure 29 incorporates elements of sex-specific growth, survival</w:t>
      </w:r>
      <w:r w:rsidR="00576A0B">
        <w:rPr>
          <w:color w:val="000000" w:themeColor="text1"/>
        </w:rPr>
        <w:t>,</w:t>
      </w:r>
      <w:r>
        <w:rPr>
          <w:color w:val="000000" w:themeColor="text1"/>
        </w:rPr>
        <w:t xml:space="preserve"> and fishery selection, showing how males maintained a higher survival rate in poor growth (odd) years while becoming more bimodal in their size distribution, a factor that is also accentuated by the fishery to a greater extent in odd years, when a smaller proportion of males returned at a size small enough to avoid capture in the </w:t>
      </w:r>
      <w:r w:rsidR="00627ABA">
        <w:t xml:space="preserve">drift </w:t>
      </w:r>
      <w:r>
        <w:rPr>
          <w:color w:val="000000" w:themeColor="text1"/>
        </w:rPr>
        <w:t xml:space="preserve">gillnet fishery. The dominant mode in the average length-frequency distribution of males prior to the </w:t>
      </w:r>
      <w:r w:rsidR="00627ABA">
        <w:t xml:space="preserve">drift </w:t>
      </w:r>
      <w:r>
        <w:rPr>
          <w:color w:val="000000" w:themeColor="text1"/>
        </w:rPr>
        <w:t xml:space="preserve">gillnet fishery decreased by about 50 mm to 630–639 </w:t>
      </w:r>
      <w:ins w:id="390" w:author="jb" w:date="2017-08-23T12:38:00Z">
        <w:r w:rsidR="009C611C">
          <w:rPr>
            <w:color w:val="000000" w:themeColor="text1"/>
          </w:rPr>
          <w:t xml:space="preserve">mm </w:t>
        </w:r>
      </w:ins>
      <w:r>
        <w:rPr>
          <w:color w:val="000000" w:themeColor="text1"/>
        </w:rPr>
        <w:t xml:space="preserve">in odd years, compared with 680–689 mm in even years, while the secondary mode underwent an equal shift between 630–639 mm and 580–589 mm (Figure 29A). Meanwhile, the mode in average length-frequency distribution for females (Figure 29C) underwent a shift of about half that magnitude, from 660–669 </w:t>
      </w:r>
      <w:ins w:id="391" w:author="jb" w:date="2017-08-23T12:38:00Z">
        <w:r w:rsidR="009C611C">
          <w:rPr>
            <w:color w:val="000000" w:themeColor="text1"/>
          </w:rPr>
          <w:t xml:space="preserve">mm </w:t>
        </w:r>
      </w:ins>
      <w:r>
        <w:rPr>
          <w:color w:val="000000" w:themeColor="text1"/>
        </w:rPr>
        <w:t>(even years) to 640–649</w:t>
      </w:r>
      <w:ins w:id="392" w:author="jb" w:date="2017-08-23T12:38:00Z">
        <w:r w:rsidR="009C611C">
          <w:rPr>
            <w:color w:val="000000" w:themeColor="text1"/>
          </w:rPr>
          <w:t xml:space="preserve"> mm</w:t>
        </w:r>
      </w:ins>
      <w:r>
        <w:rPr>
          <w:color w:val="000000" w:themeColor="text1"/>
        </w:rPr>
        <w:t xml:space="preserve"> (odd-years).</w:t>
      </w:r>
    </w:p>
    <w:p w:rsidR="00BB160C" w:rsidRPr="007B5FCE" w:rsidRDefault="00BB160C" w:rsidP="00BB160C">
      <w:r w:rsidRPr="00363925">
        <w:rPr>
          <w:color w:val="000000" w:themeColor="text1"/>
        </w:rPr>
        <w:t xml:space="preserve">Overall, the </w:t>
      </w:r>
      <w:r w:rsidR="00627ABA" w:rsidRPr="00363925">
        <w:t xml:space="preserve">drift </w:t>
      </w:r>
      <w:r w:rsidRPr="00363925">
        <w:rPr>
          <w:color w:val="000000" w:themeColor="text1"/>
        </w:rPr>
        <w:t xml:space="preserve">gillnet fishery appears to have had a relatively small influence on the sex ratio compared with a far greater influence by growth-related, sex-specific mortality prior to the </w:t>
      </w:r>
      <w:r w:rsidR="00627ABA" w:rsidRPr="00363925">
        <w:t xml:space="preserve">drift </w:t>
      </w:r>
      <w:r w:rsidRPr="00363925">
        <w:rPr>
          <w:color w:val="000000" w:themeColor="text1"/>
        </w:rPr>
        <w:t xml:space="preserve">gillnet fishery. However, </w:t>
      </w:r>
      <w:ins w:id="393" w:author="jb" w:date="2017-08-23T12:43:00Z">
        <w:r w:rsidR="001C7639">
          <w:rPr>
            <w:color w:val="000000" w:themeColor="text1"/>
          </w:rPr>
          <w:t xml:space="preserve">drift </w:t>
        </w:r>
      </w:ins>
      <w:r w:rsidRPr="00363925">
        <w:rPr>
          <w:color w:val="000000" w:themeColor="text1"/>
        </w:rPr>
        <w:t xml:space="preserve">gillnet selection tends to magnify growth- and survival-related influences, exerting a proportionately greater effect on the sex ratio and average size and </w:t>
      </w:r>
      <w:proofErr w:type="gramStart"/>
      <w:r w:rsidRPr="00363925">
        <w:rPr>
          <w:color w:val="000000" w:themeColor="text1"/>
        </w:rPr>
        <w:t>reproductive</w:t>
      </w:r>
      <w:proofErr w:type="gramEnd"/>
      <w:r w:rsidRPr="00363925">
        <w:rPr>
          <w:color w:val="000000" w:themeColor="text1"/>
        </w:rPr>
        <w:t xml:space="preserve"> potential of </w:t>
      </w:r>
      <w:proofErr w:type="spellStart"/>
      <w:r w:rsidRPr="00363925">
        <w:rPr>
          <w:color w:val="000000" w:themeColor="text1"/>
        </w:rPr>
        <w:t>spawners</w:t>
      </w:r>
      <w:proofErr w:type="spellEnd"/>
      <w:r w:rsidRPr="00363925">
        <w:rPr>
          <w:color w:val="000000" w:themeColor="text1"/>
        </w:rPr>
        <w:t xml:space="preserve"> during poor growth condi</w:t>
      </w:r>
      <w:r w:rsidR="00CB494E" w:rsidRPr="00363925">
        <w:rPr>
          <w:color w:val="000000" w:themeColor="text1"/>
        </w:rPr>
        <w:t xml:space="preserve">tions when returning adults average </w:t>
      </w:r>
      <w:r w:rsidRPr="00363925">
        <w:rPr>
          <w:color w:val="000000" w:themeColor="text1"/>
        </w:rPr>
        <w:t xml:space="preserve">smaller and </w:t>
      </w:r>
      <w:r w:rsidR="00CB494E" w:rsidRPr="00363925">
        <w:rPr>
          <w:color w:val="000000" w:themeColor="text1"/>
        </w:rPr>
        <w:t xml:space="preserve">tend to be </w:t>
      </w:r>
      <w:r w:rsidRPr="00363925">
        <w:rPr>
          <w:color w:val="000000" w:themeColor="text1"/>
        </w:rPr>
        <w:t>more variable in size.</w:t>
      </w:r>
    </w:p>
    <w:p w:rsidR="00D51ED0" w:rsidRDefault="00D51ED0" w:rsidP="00D51ED0">
      <w:pPr>
        <w:pStyle w:val="Heading2"/>
      </w:pPr>
      <w:bookmarkStart w:id="394" w:name="_Toc487200849"/>
      <w:r>
        <w:rPr>
          <w:rFonts w:hint="eastAsia"/>
        </w:rPr>
        <w:lastRenderedPageBreak/>
        <w:t xml:space="preserve">Smolt </w:t>
      </w:r>
      <w:r>
        <w:t>estimates</w:t>
      </w:r>
      <w:bookmarkEnd w:id="394"/>
    </w:p>
    <w:p w:rsidR="00291D64" w:rsidRDefault="008F085B" w:rsidP="00D51ED0">
      <w:r>
        <w:t>Only 6,</w:t>
      </w:r>
      <w:r w:rsidR="008052E7">
        <w:t>438 smolts were captured in</w:t>
      </w:r>
      <w:r>
        <w:t xml:space="preserve"> the first ye</w:t>
      </w:r>
      <w:r w:rsidR="004572CC">
        <w:t>ar of smolt marking</w:t>
      </w:r>
      <w:r w:rsidR="008052E7">
        <w:t xml:space="preserve"> (1989)</w:t>
      </w:r>
      <w:r w:rsidR="004572CC">
        <w:t xml:space="preserve">, </w:t>
      </w:r>
      <w:r>
        <w:t xml:space="preserve">primarily from trough traps installed on beaver dam spillways on </w:t>
      </w:r>
      <w:proofErr w:type="spellStart"/>
      <w:r>
        <w:t>Det’s</w:t>
      </w:r>
      <w:proofErr w:type="spellEnd"/>
      <w:r>
        <w:t xml:space="preserve"> pond. Suitable capture sites at larger-producing Shaul Pond were discovered late in the 1989 season and only 908 smolts were captured from that location. After 1989, the total catch from all locations averaged 29,558 smolts, and ranged from a low of</w:t>
      </w:r>
      <w:r w:rsidR="004572CC">
        <w:t xml:space="preserve"> 10,985 smolts in 2008 to 58,345</w:t>
      </w:r>
      <w:r>
        <w:t xml:space="preserve"> smolts in 2000</w:t>
      </w:r>
      <w:r w:rsidR="001A598F">
        <w:t xml:space="preserve"> </w:t>
      </w:r>
      <w:r w:rsidR="00785C22">
        <w:t>(</w:t>
      </w:r>
      <w:r w:rsidR="001A598F">
        <w:t xml:space="preserve">Appendix </w:t>
      </w:r>
      <w:r w:rsidR="004572CC">
        <w:t>B1</w:t>
      </w:r>
      <w:r w:rsidR="001A598F">
        <w:t>)</w:t>
      </w:r>
      <w:r>
        <w:t>. Because of habitat changes, Shaul Pond was the only consistently trapped location during 1990–2013</w:t>
      </w:r>
      <w:r w:rsidR="00785C22">
        <w:t>,</w:t>
      </w:r>
      <w:r>
        <w:t xml:space="preserve"> with catches ranging from 7,322–35,861 smolts (average 21,011 smolts; Figure </w:t>
      </w:r>
      <w:r w:rsidR="004572CC">
        <w:t>28)</w:t>
      </w:r>
      <w:r>
        <w:t xml:space="preserve">. </w:t>
      </w:r>
      <w:r w:rsidR="00B62A45">
        <w:t xml:space="preserve">After 1989, Shaul Pond produced an average of 72% of the total smolt catch. The </w:t>
      </w:r>
      <w:r w:rsidR="001A598F">
        <w:t xml:space="preserve">catch from the pond </w:t>
      </w:r>
      <w:r w:rsidR="00B62A45">
        <w:t xml:space="preserve">declined markedly after 2005 from an average of 25.5 thousand smolts in 1990–2005 to only 12.0 thousand in 2006–2013, </w:t>
      </w:r>
      <w:r w:rsidR="00785C22">
        <w:t xml:space="preserve">and reached </w:t>
      </w:r>
      <w:r w:rsidR="00B62A45">
        <w:t xml:space="preserve">a low </w:t>
      </w:r>
      <w:r w:rsidR="006D1CF5">
        <w:t xml:space="preserve">of </w:t>
      </w:r>
      <w:r w:rsidR="00B62A45">
        <w:t xml:space="preserve">7.3 thousand smolts in 2009. Smolt production from Shaul Pond declined later and </w:t>
      </w:r>
      <w:r w:rsidR="001A598F">
        <w:t xml:space="preserve">more abruptly </w:t>
      </w:r>
      <w:r w:rsidR="00B62A45">
        <w:t xml:space="preserve">than production from the overall Berners River system (Figure </w:t>
      </w:r>
      <w:r w:rsidR="008052E7">
        <w:t>30</w:t>
      </w:r>
      <w:r w:rsidR="00B62A45">
        <w:t>).</w:t>
      </w:r>
    </w:p>
    <w:p w:rsidR="008F085B" w:rsidRDefault="001A598F" w:rsidP="00D51ED0">
      <w:r>
        <w:t>After 1996, t</w:t>
      </w:r>
      <w:r w:rsidR="008F085B">
        <w:t xml:space="preserve">he </w:t>
      </w:r>
      <w:r>
        <w:t>main beaver dam containing</w:t>
      </w:r>
      <w:r w:rsidR="008F085B">
        <w:t xml:space="preserve"> </w:t>
      </w:r>
      <w:proofErr w:type="spellStart"/>
      <w:r w:rsidR="008F085B">
        <w:t>Det’s</w:t>
      </w:r>
      <w:proofErr w:type="spellEnd"/>
      <w:r>
        <w:t xml:space="preserve"> Pond deteriorated</w:t>
      </w:r>
      <w:r w:rsidR="008F085B">
        <w:t xml:space="preserve"> </w:t>
      </w:r>
      <w:r>
        <w:t>and the pond level dropped, so</w:t>
      </w:r>
      <w:r w:rsidR="008F085B">
        <w:t xml:space="preserve"> trapping </w:t>
      </w:r>
      <w:r>
        <w:t>there</w:t>
      </w:r>
      <w:r w:rsidR="008F085B">
        <w:t xml:space="preserve"> was discontinued until a 3-year period (2006–2008)</w:t>
      </w:r>
      <w:r>
        <w:t xml:space="preserve"> when a trough trap was installed</w:t>
      </w:r>
      <w:r w:rsidR="008F085B">
        <w:t xml:space="preserve"> at a new, smaller dam below the old one</w:t>
      </w:r>
      <w:r w:rsidR="008052E7">
        <w:t xml:space="preserve"> (Figure 7</w:t>
      </w:r>
      <w:r>
        <w:t>, right photo)</w:t>
      </w:r>
      <w:r w:rsidR="008F085B">
        <w:t xml:space="preserve">. During 1992–1993, 1997–2005, and 2009–2013, smolts were trapped from Brown Slough </w:t>
      </w:r>
      <w:r>
        <w:t>(and adjacent small ponds and sloughs</w:t>
      </w:r>
      <w:r w:rsidR="008F085B">
        <w:t>) at varying locations</w:t>
      </w:r>
      <w:r>
        <w:t xml:space="preserve"> while employing various means</w:t>
      </w:r>
      <w:r w:rsidR="008F085B">
        <w:t xml:space="preserve"> including incline plane trap</w:t>
      </w:r>
      <w:r>
        <w:t>s</w:t>
      </w:r>
      <w:r w:rsidR="008F085B">
        <w:t xml:space="preserve">, trough traps </w:t>
      </w:r>
      <w:r>
        <w:t>and baited magnum minnow traps</w:t>
      </w:r>
      <w:r w:rsidR="008F085B">
        <w:t xml:space="preserve">. </w:t>
      </w:r>
      <w:r w:rsidR="004572CC">
        <w:t>M</w:t>
      </w:r>
      <w:r>
        <w:t>innow traps were</w:t>
      </w:r>
      <w:r w:rsidR="008F085B">
        <w:t xml:space="preserve"> used exclusively to capture smolts from the main slough during 2009–2013</w:t>
      </w:r>
      <w:r w:rsidR="00A6361B">
        <w:t xml:space="preserve">. The exceptionally large catch of 31,281 smolts from Brown Slough in 2000 </w:t>
      </w:r>
      <w:r w:rsidR="009A7B67">
        <w:t xml:space="preserve">(Appendix B1) </w:t>
      </w:r>
      <w:r w:rsidR="00A6361B">
        <w:t xml:space="preserve">was taken primarily from </w:t>
      </w:r>
      <w:r>
        <w:t xml:space="preserve">trough trap on </w:t>
      </w:r>
      <w:r w:rsidR="00A6361B">
        <w:t xml:space="preserve">a beaver </w:t>
      </w:r>
      <w:r>
        <w:t>dam across</w:t>
      </w:r>
      <w:r w:rsidR="00A6361B">
        <w:t xml:space="preserve"> the upper part of Side Pond</w:t>
      </w:r>
      <w:r w:rsidR="009A7B67">
        <w:t xml:space="preserve"> (Figure 1</w:t>
      </w:r>
      <w:r>
        <w:t>), which received most of the flow from the slough during that period. In that year, a</w:t>
      </w:r>
      <w:r w:rsidR="00A6361B">
        <w:t xml:space="preserve"> </w:t>
      </w:r>
      <w:proofErr w:type="spellStart"/>
      <w:r w:rsidR="00A6361B">
        <w:t>vexar</w:t>
      </w:r>
      <w:proofErr w:type="spellEnd"/>
      <w:r w:rsidR="00A6361B">
        <w:t xml:space="preserve"> mesh fence was </w:t>
      </w:r>
      <w:r>
        <w:t>constructed across part of the pond</w:t>
      </w:r>
      <w:r w:rsidR="00A6361B">
        <w:t xml:space="preserve"> to direct most fish </w:t>
      </w:r>
      <w:r w:rsidR="004572CC">
        <w:t xml:space="preserve">away from the main flow and </w:t>
      </w:r>
      <w:r w:rsidR="00A6361B">
        <w:t xml:space="preserve">into </w:t>
      </w:r>
      <w:r>
        <w:t xml:space="preserve">the trap on </w:t>
      </w:r>
      <w:r w:rsidR="00A6361B">
        <w:t xml:space="preserve">a </w:t>
      </w:r>
      <w:r>
        <w:t>smaller spillway</w:t>
      </w:r>
      <w:r w:rsidR="00A6361B">
        <w:t>.</w:t>
      </w:r>
    </w:p>
    <w:p w:rsidR="00D51ED0" w:rsidRDefault="00D51ED0" w:rsidP="00D51ED0">
      <w:r>
        <w:t xml:space="preserve">The transition from </w:t>
      </w:r>
      <w:proofErr w:type="spellStart"/>
      <w:r>
        <w:t>presmolt</w:t>
      </w:r>
      <w:proofErr w:type="spellEnd"/>
      <w:r>
        <w:t xml:space="preserve"> to smolt taggi</w:t>
      </w:r>
      <w:r w:rsidR="002340BC">
        <w:t xml:space="preserve">ng </w:t>
      </w:r>
      <w:commentRangeStart w:id="395"/>
      <w:ins w:id="396" w:author="jb" w:date="2017-08-23T12:47:00Z">
        <w:r w:rsidR="001C7639">
          <w:t>(late 1980’s</w:t>
        </w:r>
      </w:ins>
      <w:commentRangeEnd w:id="395"/>
      <w:ins w:id="397" w:author="jb" w:date="2017-08-23T12:48:00Z">
        <w:r w:rsidR="001C7639">
          <w:rPr>
            <w:rStyle w:val="CommentReference"/>
          </w:rPr>
          <w:commentReference w:id="395"/>
        </w:r>
      </w:ins>
      <w:ins w:id="398" w:author="jb" w:date="2017-08-23T12:47:00Z">
        <w:r w:rsidR="001C7639">
          <w:t xml:space="preserve">) </w:t>
        </w:r>
      </w:ins>
      <w:r w:rsidR="002340BC">
        <w:t>increased the proportion tagged</w:t>
      </w:r>
      <w:r>
        <w:t xml:space="preserve"> (</w:t>
      </w:r>
      <w:r w:rsidRPr="00051673">
        <w:rPr>
          <w:i/>
        </w:rPr>
        <w:t>Ө</w:t>
      </w:r>
      <w:r w:rsidR="002340BC">
        <w:t>) in</w:t>
      </w:r>
      <w:r>
        <w:t xml:space="preserve"> the adult population from an average of 1.9% (range 0.9–2.8%) in the 1982</w:t>
      </w:r>
      <w:r w:rsidR="00785C22">
        <w:t>–</w:t>
      </w:r>
      <w:r>
        <w:t>1989 returns to 9.2</w:t>
      </w:r>
      <w:r w:rsidR="002340BC">
        <w:t>% in</w:t>
      </w:r>
      <w:r w:rsidR="00C24D34">
        <w:t xml:space="preserve"> 1990, the first year with retu</w:t>
      </w:r>
      <w:r w:rsidR="002340BC">
        <w:t>rns from smolt tagging, and 17.3% (range 8.5</w:t>
      </w:r>
      <w:r>
        <w:t>–30.6%) since 1991</w:t>
      </w:r>
      <w:r w:rsidR="002340BC">
        <w:t xml:space="preserve"> (Appendix A2)</w:t>
      </w:r>
      <w:r>
        <w:t xml:space="preserve">. </w:t>
      </w:r>
    </w:p>
    <w:p w:rsidR="00D51ED0" w:rsidRDefault="00D51ED0" w:rsidP="00D51ED0">
      <w:r>
        <w:t xml:space="preserve">A focus on smolts </w:t>
      </w:r>
      <w:r w:rsidR="00C24D34">
        <w:t>and</w:t>
      </w:r>
      <w:r>
        <w:t xml:space="preserve"> improved tagging rates</w:t>
      </w:r>
      <w:ins w:id="399" w:author="jb" w:date="2017-08-23T12:49:00Z">
        <w:r w:rsidR="001C7639">
          <w:t>,</w:t>
        </w:r>
      </w:ins>
      <w:r>
        <w:t xml:space="preserve"> since 1989</w:t>
      </w:r>
      <w:ins w:id="400" w:author="jb" w:date="2017-08-23T12:50:00Z">
        <w:r w:rsidR="001C7639">
          <w:t>,</w:t>
        </w:r>
      </w:ins>
      <w:r>
        <w:t xml:space="preserve"> has produced relatively precise estimates of total smolt production</w:t>
      </w:r>
      <w:r w:rsidR="00C24D34">
        <w:t xml:space="preserve"> (Figure </w:t>
      </w:r>
      <w:r w:rsidR="008052E7">
        <w:t>30</w:t>
      </w:r>
      <w:r w:rsidR="00785C22">
        <w:t>;</w:t>
      </w:r>
      <w:r w:rsidR="00C24D34">
        <w:t xml:space="preserve"> </w:t>
      </w:r>
      <w:r w:rsidR="00051F6C">
        <w:t>Appendix</w:t>
      </w:r>
      <w:r w:rsidR="004572CC">
        <w:t xml:space="preserve"> B3</w:t>
      </w:r>
      <w:r w:rsidR="00C24D34">
        <w:t>)</w:t>
      </w:r>
      <w:r>
        <w:t>.</w:t>
      </w:r>
      <w:r w:rsidR="00C24D34">
        <w:t xml:space="preserve"> </w:t>
      </w:r>
      <w:r>
        <w:t>Chapman estimates of the total smolt production from the Berne</w:t>
      </w:r>
      <w:r w:rsidR="00C24D34">
        <w:t>rs River system during 1989</w:t>
      </w:r>
      <w:r w:rsidR="00DF4217">
        <w:t>–</w:t>
      </w:r>
      <w:r w:rsidR="00C24D34">
        <w:t>2013 averaged 193,8</w:t>
      </w:r>
      <w:r w:rsidR="004572CC">
        <w:t>22 smolts and ranged from 89,169</w:t>
      </w:r>
      <w:r w:rsidR="00C24D34">
        <w:t xml:space="preserve"> smolts in 2007</w:t>
      </w:r>
      <w:r>
        <w:t xml:space="preserve"> to</w:t>
      </w:r>
      <w:r w:rsidR="004572CC">
        <w:t xml:space="preserve"> 326,312 smolts in 1992</w:t>
      </w:r>
      <w:r w:rsidR="007069C1">
        <w:t xml:space="preserve">. </w:t>
      </w:r>
      <w:r w:rsidR="009B5385">
        <w:t>S</w:t>
      </w:r>
      <w:r w:rsidR="007069C1">
        <w:t xml:space="preserve">molt production showed an overall cyclical pattern, </w:t>
      </w:r>
      <w:r w:rsidR="009B5385">
        <w:t xml:space="preserve">with periods of high production </w:t>
      </w:r>
      <w:r w:rsidR="00785C22">
        <w:t xml:space="preserve">during </w:t>
      </w:r>
      <w:r w:rsidR="009B5385">
        <w:t xml:space="preserve">the 1992–1996 and 1999–2002 </w:t>
      </w:r>
      <w:r w:rsidR="00785C22">
        <w:t xml:space="preserve">return years </w:t>
      </w:r>
      <w:r w:rsidR="009B5385">
        <w:t>preceding a period of low production during the 2005–2013 return years</w:t>
      </w:r>
      <w:r w:rsidR="008052E7">
        <w:t xml:space="preserve"> (Figure 30</w:t>
      </w:r>
      <w:r w:rsidR="00777969">
        <w:t>)</w:t>
      </w:r>
      <w:r w:rsidR="009B5385">
        <w:t>.</w:t>
      </w:r>
    </w:p>
    <w:p w:rsidR="00851F07" w:rsidRDefault="00851F07" w:rsidP="00851F07">
      <w:r w:rsidRPr="00B62A45">
        <w:rPr>
          <w:noProof/>
        </w:rPr>
        <w:lastRenderedPageBreak/>
        <w:drawing>
          <wp:inline distT="0" distB="0" distL="0" distR="0" wp14:anchorId="0353E2E0" wp14:editId="44335CE7">
            <wp:extent cx="5943600" cy="3730701"/>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730701"/>
                    </a:xfrm>
                    <a:prstGeom prst="rect">
                      <a:avLst/>
                    </a:prstGeom>
                    <a:noFill/>
                    <a:ln w="6350">
                      <a:solidFill>
                        <a:schemeClr val="tx1"/>
                      </a:solidFill>
                    </a:ln>
                  </pic:spPr>
                </pic:pic>
              </a:graphicData>
            </a:graphic>
          </wp:inline>
        </w:drawing>
      </w:r>
    </w:p>
    <w:p w:rsidR="00851F07" w:rsidRDefault="00E445C3" w:rsidP="00E445C3">
      <w:pPr>
        <w:pStyle w:val="Caption"/>
      </w:pPr>
      <w:bookmarkStart w:id="401" w:name="_Toc487202789"/>
      <w:r>
        <w:t xml:space="preserve">Figure </w:t>
      </w:r>
      <w:fldSimple w:instr=" SEQ Figure \* ARABIC ">
        <w:r w:rsidR="009C1768">
          <w:rPr>
            <w:noProof/>
          </w:rPr>
          <w:t>30</w:t>
        </w:r>
      </w:fldSimple>
      <w:r>
        <w:t>.–</w:t>
      </w:r>
      <w:r w:rsidRPr="00E445C3">
        <w:t>Annual catch of coho salmon smolts from Shaul Pond (1990–2013) compared with estimated total smolt production (with a 95% confidence interval) from the overall Berners River (1989–2013).</w:t>
      </w:r>
      <w:bookmarkEnd w:id="401"/>
    </w:p>
    <w:p w:rsidR="00A16C11" w:rsidRDefault="00D92ECA" w:rsidP="00D51ED0">
      <w:r>
        <w:t>A mark</w:t>
      </w:r>
      <w:r w:rsidR="00092AE3">
        <w:t>–</w:t>
      </w:r>
      <w:r>
        <w:t xml:space="preserve">recapture </w:t>
      </w:r>
      <w:r w:rsidR="00051F6C">
        <w:t xml:space="preserve">estimate </w:t>
      </w:r>
      <w:r>
        <w:t>of</w:t>
      </w:r>
      <w:r w:rsidR="008052E7">
        <w:t xml:space="preserve"> the </w:t>
      </w:r>
      <w:proofErr w:type="spellStart"/>
      <w:r w:rsidR="008052E7">
        <w:t>presmolt</w:t>
      </w:r>
      <w:proofErr w:type="spellEnd"/>
      <w:r w:rsidR="008052E7">
        <w:t xml:space="preserve"> population in 1988 (368,626 fish) </w:t>
      </w:r>
      <w:r>
        <w:t xml:space="preserve">was </w:t>
      </w:r>
      <w:r w:rsidR="00665B95">
        <w:t xml:space="preserve">2.248 times the estimate of 163,998 smolts migrating from the system the following spring. </w:t>
      </w:r>
      <w:proofErr w:type="gramStart"/>
      <w:r w:rsidR="00665B95">
        <w:t xml:space="preserve">Based on an assumed constant </w:t>
      </w:r>
      <w:proofErr w:type="spellStart"/>
      <w:r w:rsidR="00665B95">
        <w:t>presmolt</w:t>
      </w:r>
      <w:proofErr w:type="spellEnd"/>
      <w:r w:rsidR="00665B95">
        <w:t>-to-smolt survival rate, projected smolt populations during 9 years</w:t>
      </w:r>
      <w:r w:rsidR="008052E7">
        <w:t xml:space="preserve"> prior to</w:t>
      </w:r>
      <w:r w:rsidR="00665B95">
        <w:t xml:space="preserve"> </w:t>
      </w:r>
      <w:r w:rsidR="008052E7">
        <w:t xml:space="preserve">the smolt project </w:t>
      </w:r>
      <w:r w:rsidR="00665B95">
        <w:t>ranged from 107,577</w:t>
      </w:r>
      <w:r w:rsidR="007971C9">
        <w:t xml:space="preserve"> to </w:t>
      </w:r>
      <w:r w:rsidR="00665B95">
        <w:t>216,369</w:t>
      </w:r>
      <w:r w:rsidR="007971C9">
        <w:t xml:space="preserve"> fish</w:t>
      </w:r>
      <w:r w:rsidR="00665B95">
        <w:t xml:space="preserve"> (average 161,611</w:t>
      </w:r>
      <w:r w:rsidR="007971C9">
        <w:t xml:space="preserve"> fish</w:t>
      </w:r>
      <w:r w:rsidR="00665B95">
        <w:t>).</w:t>
      </w:r>
      <w:proofErr w:type="gramEnd"/>
      <w:r w:rsidR="00665B95">
        <w:t xml:space="preserve"> Estimates during the 1970s (1973, 1977</w:t>
      </w:r>
      <w:r w:rsidR="007971C9">
        <w:t>,</w:t>
      </w:r>
      <w:r w:rsidR="00665B95">
        <w:t xml:space="preserve"> and 1978) averaged 117,129 smolts, similar to the average for the more recent period of low</w:t>
      </w:r>
      <w:r w:rsidR="0066355F">
        <w:t>est average</w:t>
      </w:r>
      <w:r w:rsidR="00665B95">
        <w:t xml:space="preserve"> smolt production </w:t>
      </w:r>
      <w:r w:rsidR="0066355F">
        <w:t>(</w:t>
      </w:r>
      <w:r w:rsidR="00665B95">
        <w:t>119,124 smolts) during 2005–2011</w:t>
      </w:r>
      <w:r w:rsidR="003555E7">
        <w:t xml:space="preserve"> </w:t>
      </w:r>
      <w:r w:rsidR="008052E7">
        <w:t>(Figure 31</w:t>
      </w:r>
      <w:r w:rsidR="007971C9">
        <w:t>;</w:t>
      </w:r>
      <w:r w:rsidR="004572CC">
        <w:t xml:space="preserve"> Appendix B3</w:t>
      </w:r>
      <w:r w:rsidR="003555E7">
        <w:t>)</w:t>
      </w:r>
      <w:r w:rsidR="00D51ED0">
        <w:t xml:space="preserve">. No projection was made for 1981 smolts because the inverse of the proportion </w:t>
      </w:r>
      <w:r w:rsidR="0066355F">
        <w:t>marked (1/</w:t>
      </w:r>
      <w:r w:rsidR="0066355F" w:rsidRPr="00C60FCF">
        <w:rPr>
          <w:i/>
        </w:rPr>
        <w:t>Ө</w:t>
      </w:r>
      <w:r w:rsidR="0066355F">
        <w:t>) was highly uncertain</w:t>
      </w:r>
      <w:r w:rsidR="00D51ED0">
        <w:t xml:space="preserve"> </w:t>
      </w:r>
      <w:r w:rsidR="007971C9">
        <w:t>(</w:t>
      </w:r>
      <w:r w:rsidR="00D51ED0">
        <w:t>relati</w:t>
      </w:r>
      <w:r w:rsidR="0066355F">
        <w:t xml:space="preserve">ve precision </w:t>
      </w:r>
      <w:r w:rsidR="007971C9">
        <w:t>=</w:t>
      </w:r>
      <w:r w:rsidR="0066355F">
        <w:t xml:space="preserve"> 121%</w:t>
      </w:r>
      <w:r w:rsidR="007971C9">
        <w:t>)</w:t>
      </w:r>
      <w:r w:rsidR="00A16C11">
        <w:t>.</w:t>
      </w:r>
    </w:p>
    <w:p w:rsidR="009A7B67" w:rsidRDefault="009A7B67" w:rsidP="009A7B67">
      <w:r>
        <w:t>During 1990–2013, the number of smolts caught showed a moderate positive correlation (</w:t>
      </w:r>
      <w:r w:rsidRPr="00A74268">
        <w:rPr>
          <w:i/>
        </w:rPr>
        <w:t>r</w:t>
      </w:r>
      <w:r>
        <w:t xml:space="preserve"> = 0.672) with the system-wide smolt estimate (based on the marked rate of returning </w:t>
      </w:r>
      <w:proofErr w:type="spellStart"/>
      <w:r>
        <w:t>spawners</w:t>
      </w:r>
      <w:proofErr w:type="spellEnd"/>
      <w:r>
        <w:t xml:space="preserve">). Beginning in 2009, 2 to 4 magnum minnow traps were fished in the main river below the confluence with Brown Slough (and nearly </w:t>
      </w:r>
      <w:proofErr w:type="gramStart"/>
      <w:r>
        <w:t>all of the</w:t>
      </w:r>
      <w:proofErr w:type="gramEnd"/>
      <w:r>
        <w:t xml:space="preserve"> rearing habitat in the system) in order to estimate the marked fraction of the return in an effort to obtain a real-time smolt estimate that would be useful for fishery management. To date, these efforts have produced only limited success, with catches ranging from 1,247 smolts in 2009 to as low as 115 smolts in 2013 (Appendix B5). Although the marked rate was positively correlated between recapture methods during the 5-year period (</w:t>
      </w:r>
      <w:r w:rsidRPr="00A74268">
        <w:rPr>
          <w:i/>
        </w:rPr>
        <w:t>r</w:t>
      </w:r>
      <w:r>
        <w:t xml:space="preserve"> = 0.878), the average marked rate based on the minnow trap catch (9.3%) was lower than the 11.0% average marked rate in the adult return.</w:t>
      </w:r>
    </w:p>
    <w:p w:rsidR="00DA4071" w:rsidRPr="007971C9" w:rsidRDefault="00DA4071" w:rsidP="009A7B67">
      <w:pPr>
        <w:rPr>
          <w:color w:val="000000" w:themeColor="text1"/>
        </w:rPr>
      </w:pPr>
    </w:p>
    <w:p w:rsidR="00D51ED0" w:rsidRDefault="0025490C" w:rsidP="003555E7">
      <w:pPr>
        <w:jc w:val="center"/>
      </w:pPr>
      <w:r w:rsidRPr="0025490C">
        <w:rPr>
          <w:noProof/>
        </w:rPr>
        <w:lastRenderedPageBreak/>
        <w:drawing>
          <wp:inline distT="0" distB="0" distL="0" distR="0" wp14:anchorId="017FE63C" wp14:editId="22B04DE3">
            <wp:extent cx="5365630" cy="3288793"/>
            <wp:effectExtent l="19050" t="19050" r="26035"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79793" cy="3297474"/>
                    </a:xfrm>
                    <a:prstGeom prst="rect">
                      <a:avLst/>
                    </a:prstGeom>
                    <a:noFill/>
                    <a:ln w="6350">
                      <a:solidFill>
                        <a:schemeClr val="tx1"/>
                      </a:solidFill>
                    </a:ln>
                  </pic:spPr>
                </pic:pic>
              </a:graphicData>
            </a:graphic>
          </wp:inline>
        </w:drawing>
      </w:r>
    </w:p>
    <w:p w:rsidR="00B05DBB" w:rsidRDefault="00E445C3" w:rsidP="00E445C3">
      <w:pPr>
        <w:pStyle w:val="Caption"/>
      </w:pPr>
      <w:bookmarkStart w:id="402" w:name="_Toc487202790"/>
      <w:r>
        <w:t xml:space="preserve">Figure </w:t>
      </w:r>
      <w:fldSimple w:instr=" SEQ Figure \* ARABIC ">
        <w:r w:rsidR="009C1768">
          <w:rPr>
            <w:noProof/>
          </w:rPr>
          <w:t>31</w:t>
        </w:r>
      </w:fldSimple>
      <w:r>
        <w:t>.–</w:t>
      </w:r>
      <w:r w:rsidRPr="00E445C3">
        <w:t>Berners River coho salmon smolt production estimates based on direct mark</w:t>
      </w:r>
      <w:r w:rsidR="00092AE3">
        <w:t>–</w:t>
      </w:r>
      <w:r w:rsidRPr="00E445C3">
        <w:t>recapture estimates for smolts (1989</w:t>
      </w:r>
      <w:r w:rsidR="007971C9">
        <w:t>–</w:t>
      </w:r>
      <w:r w:rsidRPr="00E445C3">
        <w:t xml:space="preserve">2013) and predicted smolt abundance based on the </w:t>
      </w:r>
      <w:proofErr w:type="spellStart"/>
      <w:r w:rsidRPr="00E445C3">
        <w:t>presmolt</w:t>
      </w:r>
      <w:proofErr w:type="spellEnd"/>
      <w:r w:rsidRPr="00E445C3">
        <w:t xml:space="preserve"> estimate from the prior summer multiplied by 0.4449 (1973, 1977</w:t>
      </w:r>
      <w:r w:rsidR="007971C9">
        <w:t>–</w:t>
      </w:r>
      <w:r w:rsidRPr="00E445C3">
        <w:t>1978, 1982, and 1984</w:t>
      </w:r>
      <w:r w:rsidR="007971C9">
        <w:t>–</w:t>
      </w:r>
      <w:r w:rsidRPr="00E445C3">
        <w:t>1989).</w:t>
      </w:r>
      <w:bookmarkEnd w:id="402"/>
    </w:p>
    <w:p w:rsidR="00BB160C" w:rsidRDefault="00BB160C" w:rsidP="00BB160C">
      <w:pPr>
        <w:pStyle w:val="Heading2"/>
      </w:pPr>
      <w:bookmarkStart w:id="403" w:name="_Toc487200850"/>
      <w:r>
        <w:t>Marine Survival</w:t>
      </w:r>
      <w:bookmarkEnd w:id="403"/>
    </w:p>
    <w:p w:rsidR="00BB160C" w:rsidRDefault="00BB160C" w:rsidP="00BB160C">
      <w:r>
        <w:t>Marine survival e</w:t>
      </w:r>
      <w:r w:rsidR="009A7B67">
        <w:t>stimates during the 1990–</w:t>
      </w:r>
      <w:r>
        <w:t xml:space="preserve">2014 return years averaged 16.3% and ranged from 8.4% in 2007 to 30.2% in </w:t>
      </w:r>
      <w:r w:rsidR="00C70695">
        <w:t>1994</w:t>
      </w:r>
      <w:r w:rsidR="007971C9">
        <w:t xml:space="preserve"> </w:t>
      </w:r>
      <w:r>
        <w:t>(Figure 32</w:t>
      </w:r>
      <w:r w:rsidR="007971C9">
        <w:t>;</w:t>
      </w:r>
      <w:r>
        <w:t xml:space="preserve"> Appendix B2). The trend in survival peaked in 1990–1994 at an average of 24.4% (range 16.4–30.2%), with a second lower peak (average 20.8%; range 19.8–21.4%) in 2002–2004, after which survival declined to an average of 12.2% </w:t>
      </w:r>
      <w:r w:rsidR="00C70695">
        <w:t xml:space="preserve">(range 8.4–18.0%) in 2005–2014. </w:t>
      </w:r>
      <w:r>
        <w:t>During 1990</w:t>
      </w:r>
      <w:r w:rsidR="007971C9">
        <w:t>–</w:t>
      </w:r>
      <w:r>
        <w:t>2014, marine survival accounted for 51.7% of the variation in adult returns while freshwater factors, including parent escapement, accounted for 48.3%.</w:t>
      </w:r>
    </w:p>
    <w:p w:rsidR="00C60FCF" w:rsidRPr="00C60FCF" w:rsidRDefault="00BB160C" w:rsidP="00C60FCF">
      <w:r w:rsidRPr="00363925">
        <w:t>The decrease in marine survival in the mid-2000s may have been influenced by the effect of climatic cooling on early marine conditions, an influence that appears to have varied geographically within the region. During the 1989–</w:t>
      </w:r>
      <w:r w:rsidR="009A7B67" w:rsidRPr="00363925">
        <w:t xml:space="preserve">2007 sea-entry years, </w:t>
      </w:r>
      <w:r w:rsidRPr="00363925">
        <w:t xml:space="preserve">marine survival of smolts from the Berners River averaged 17.7%, </w:t>
      </w:r>
      <w:ins w:id="404" w:author="jb" w:date="2017-08-23T12:55:00Z">
        <w:r w:rsidR="003B35F7">
          <w:t xml:space="preserve">which was </w:t>
        </w:r>
      </w:ins>
      <w:r w:rsidRPr="00363925">
        <w:t>substantially higher than survival of smolts migrating from Hugh Smith Lake (13.3%), also a mainland system locate</w:t>
      </w:r>
      <w:r w:rsidR="004F0125">
        <w:t>d 490 km to the south (Figure 33</w:t>
      </w:r>
      <w:r w:rsidRPr="00363925">
        <w:t>; Appendix B2). During this period, marine survival was strongly positively correlated between the two systems (</w:t>
      </w:r>
      <w:r w:rsidRPr="00363925">
        <w:rPr>
          <w:i/>
          <w:color w:val="000000" w:themeColor="text1"/>
        </w:rPr>
        <w:t>r</w:t>
      </w:r>
      <w:r w:rsidRPr="00363925">
        <w:rPr>
          <w:color w:val="000000" w:themeColor="text1"/>
        </w:rPr>
        <w:t xml:space="preserve"> = 0.750; </w:t>
      </w:r>
      <w:r w:rsidRPr="00363925">
        <w:rPr>
          <w:i/>
          <w:color w:val="000000" w:themeColor="text1"/>
        </w:rPr>
        <w:t>p</w:t>
      </w:r>
      <w:r w:rsidRPr="00363925">
        <w:rPr>
          <w:color w:val="000000" w:themeColor="text1"/>
        </w:rPr>
        <w:t xml:space="preserve"> &lt; 0.001).</w:t>
      </w:r>
    </w:p>
    <w:p w:rsidR="00C60FCF" w:rsidRDefault="00851F07" w:rsidP="00C60FCF">
      <w:pPr>
        <w:jc w:val="center"/>
      </w:pPr>
      <w:r w:rsidRPr="00851F07">
        <w:rPr>
          <w:noProof/>
        </w:rPr>
        <w:lastRenderedPageBreak/>
        <w:drawing>
          <wp:inline distT="0" distB="0" distL="0" distR="0" wp14:anchorId="60A8B8E2" wp14:editId="43C99D04">
            <wp:extent cx="5943600" cy="3929827"/>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929827"/>
                    </a:xfrm>
                    <a:prstGeom prst="rect">
                      <a:avLst/>
                    </a:prstGeom>
                    <a:noFill/>
                    <a:ln w="6350">
                      <a:solidFill>
                        <a:schemeClr val="tx1"/>
                      </a:solidFill>
                    </a:ln>
                  </pic:spPr>
                </pic:pic>
              </a:graphicData>
            </a:graphic>
          </wp:inline>
        </w:drawing>
      </w:r>
    </w:p>
    <w:p w:rsidR="00C60FCF" w:rsidRDefault="00E445C3" w:rsidP="00E445C3">
      <w:pPr>
        <w:pStyle w:val="Caption"/>
      </w:pPr>
      <w:bookmarkStart w:id="405" w:name="_Toc487202791"/>
      <w:r>
        <w:t xml:space="preserve">Figure </w:t>
      </w:r>
      <w:fldSimple w:instr=" SEQ Figure \* ARABIC ">
        <w:r w:rsidR="009C1768">
          <w:rPr>
            <w:noProof/>
          </w:rPr>
          <w:t>32</w:t>
        </w:r>
      </w:fldSimple>
      <w:r>
        <w:t>.–</w:t>
      </w:r>
      <w:r w:rsidRPr="00E445C3">
        <w:t>Estimated smolt production (with 95% confidence bounds) and marine survival of coho salmon returning to the Berners River by return year, 1990–2014.</w:t>
      </w:r>
      <w:bookmarkEnd w:id="405"/>
    </w:p>
    <w:p w:rsidR="00BB160C" w:rsidRDefault="007E4F08" w:rsidP="004955EC">
      <w:r w:rsidRPr="00363925">
        <w:t>However, the prevailing pattern c</w:t>
      </w:r>
      <w:r w:rsidR="006D1CF5" w:rsidRPr="00363925">
        <w:t>hanged in 2008</w:t>
      </w:r>
      <w:r w:rsidRPr="00363925">
        <w:t xml:space="preserve">–2013 when average survival of Berners </w:t>
      </w:r>
      <w:r w:rsidR="00C822DB" w:rsidRPr="00363925">
        <w:t>River smolts decreased to 12.0%</w:t>
      </w:r>
      <w:r w:rsidRPr="00363925">
        <w:t xml:space="preserve"> while survival of Hugh Smith </w:t>
      </w:r>
      <w:r w:rsidR="006D1CF5" w:rsidRPr="00363925">
        <w:t xml:space="preserve">Lake </w:t>
      </w:r>
      <w:r w:rsidRPr="00363925">
        <w:t xml:space="preserve">smolts </w:t>
      </w:r>
      <w:r w:rsidR="00C822DB" w:rsidRPr="00363925">
        <w:t xml:space="preserve">was consistently higher, </w:t>
      </w:r>
      <w:r w:rsidR="006D1CF5" w:rsidRPr="00363925">
        <w:t>increasing</w:t>
      </w:r>
      <w:r w:rsidRPr="00363925">
        <w:t xml:space="preserve"> to </w:t>
      </w:r>
      <w:r w:rsidR="00113BAD" w:rsidRPr="00363925">
        <w:t>an average of 15.9%</w:t>
      </w:r>
      <w:r w:rsidRPr="00363925">
        <w:t>.</w:t>
      </w:r>
    </w:p>
    <w:p w:rsidR="00BB160C" w:rsidRPr="00363925" w:rsidRDefault="00BB160C" w:rsidP="00BB160C">
      <w:r w:rsidRPr="00363925">
        <w:t>There has been a significant positive relationship between the Pacific Decadal Oscillation (PDO) Index and the ratio of the marine survival rate for the Berners River to marine survival for Hugh Smith Lake (</w:t>
      </w:r>
      <w:r w:rsidRPr="00363925">
        <w:rPr>
          <w:i/>
          <w:color w:val="000000" w:themeColor="text1"/>
        </w:rPr>
        <w:t>r</w:t>
      </w:r>
      <w:r w:rsidRPr="00363925">
        <w:rPr>
          <w:color w:val="000000" w:themeColor="text1"/>
        </w:rPr>
        <w:t xml:space="preserve"> = 0.484; </w:t>
      </w:r>
      <w:r w:rsidRPr="00363925">
        <w:rPr>
          <w:i/>
          <w:color w:val="000000" w:themeColor="text1"/>
        </w:rPr>
        <w:t>p</w:t>
      </w:r>
      <w:r w:rsidRPr="00363925">
        <w:rPr>
          <w:color w:val="000000" w:themeColor="text1"/>
        </w:rPr>
        <w:t xml:space="preserve"> = 0.014; Figure 34</w:t>
      </w:r>
      <w:r w:rsidRPr="00363925">
        <w:t>). A shift in favor of the southern indicator stock</w:t>
      </w:r>
      <w:r w:rsidR="007971C9" w:rsidRPr="00363925">
        <w:t>, Hugh Smith Lake,</w:t>
      </w:r>
      <w:r w:rsidRPr="00363925">
        <w:t xml:space="preserve"> over the Berners River </w:t>
      </w:r>
      <w:r w:rsidR="007971C9" w:rsidRPr="00363925">
        <w:t xml:space="preserve">stock </w:t>
      </w:r>
      <w:r w:rsidRPr="00363925">
        <w:t>occurred coincident with a period of primarily negative PDO Index values (September</w:t>
      </w:r>
      <w:r w:rsidR="007971C9" w:rsidRPr="00363925">
        <w:t>–</w:t>
      </w:r>
      <w:r w:rsidRPr="00363925">
        <w:t>August average ending in the sea-entry year), suggesting that it may have been caused by a recent period of cooling in the northeast Pacific. There was a significant linear decline in marine survival for Berners River adults returning in 1990–2014 (</w:t>
      </w:r>
      <w:r w:rsidRPr="00363925">
        <w:rPr>
          <w:i/>
          <w:color w:val="000000" w:themeColor="text1"/>
        </w:rPr>
        <w:t>r</w:t>
      </w:r>
      <w:r w:rsidRPr="00363925">
        <w:rPr>
          <w:color w:val="000000" w:themeColor="text1"/>
        </w:rPr>
        <w:t xml:space="preserve"> = -0.627; </w:t>
      </w:r>
      <w:r w:rsidRPr="00363925">
        <w:rPr>
          <w:i/>
          <w:color w:val="000000" w:themeColor="text1"/>
        </w:rPr>
        <w:t>p</w:t>
      </w:r>
      <w:r w:rsidRPr="00363925">
        <w:rPr>
          <w:color w:val="000000" w:themeColor="text1"/>
        </w:rPr>
        <w:t xml:space="preserve"> &lt; 0.001)</w:t>
      </w:r>
      <w:r w:rsidRPr="00363925">
        <w:t>, but not for Hugh Smith Lake adults returning during the same period</w:t>
      </w:r>
      <w:r w:rsidRPr="00363925">
        <w:rPr>
          <w:i/>
          <w:color w:val="000000" w:themeColor="text1"/>
        </w:rPr>
        <w:t xml:space="preserve"> (p</w:t>
      </w:r>
      <w:r w:rsidR="009A7B67" w:rsidRPr="00363925">
        <w:rPr>
          <w:color w:val="000000" w:themeColor="text1"/>
        </w:rPr>
        <w:t xml:space="preserve"> = </w:t>
      </w:r>
      <w:r w:rsidRPr="00363925">
        <w:rPr>
          <w:color w:val="000000" w:themeColor="text1"/>
        </w:rPr>
        <w:t>0.368; Figure 33</w:t>
      </w:r>
      <w:r w:rsidRPr="00363925">
        <w:t>).</w:t>
      </w:r>
    </w:p>
    <w:p w:rsidR="00BB160C" w:rsidRDefault="002E136A" w:rsidP="00BB160C">
      <w:r w:rsidRPr="00363925">
        <w:t>While this pattern suggests that atmospheric forcing related to the PDO influences marine survival during the early period in the ocean, there is also evidence in support of an important late</w:t>
      </w:r>
      <w:r w:rsidR="00B53C14" w:rsidRPr="00363925">
        <w:t xml:space="preserve"> </w:t>
      </w:r>
      <w:r w:rsidRPr="00363925">
        <w:t>marine period in which survival is related to growth, which is in turn related to climatic effects and salmon predation on the primary offshore prey of coho salmon (Shaul and Geiger 2016).</w:t>
      </w:r>
    </w:p>
    <w:p w:rsidR="00B610DF" w:rsidRDefault="004D343A" w:rsidP="000628B6">
      <w:pPr>
        <w:jc w:val="center"/>
      </w:pPr>
      <w:r w:rsidRPr="004D343A">
        <w:rPr>
          <w:noProof/>
        </w:rPr>
        <w:lastRenderedPageBreak/>
        <w:drawing>
          <wp:inline distT="0" distB="0" distL="0" distR="0" wp14:anchorId="28997B9F" wp14:editId="23283C15">
            <wp:extent cx="5175250" cy="3405885"/>
            <wp:effectExtent l="19050" t="19050" r="2540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195075" cy="3418932"/>
                    </a:xfrm>
                    <a:prstGeom prst="rect">
                      <a:avLst/>
                    </a:prstGeom>
                    <a:noFill/>
                    <a:ln w="6350">
                      <a:solidFill>
                        <a:schemeClr val="tx1"/>
                      </a:solidFill>
                    </a:ln>
                  </pic:spPr>
                </pic:pic>
              </a:graphicData>
            </a:graphic>
          </wp:inline>
        </w:drawing>
      </w:r>
    </w:p>
    <w:p w:rsidR="00AF0BE0" w:rsidRDefault="00D72BEA" w:rsidP="00D72BEA">
      <w:pPr>
        <w:pStyle w:val="Caption"/>
      </w:pPr>
      <w:bookmarkStart w:id="406" w:name="_Toc487202792"/>
      <w:r>
        <w:t xml:space="preserve">Figure </w:t>
      </w:r>
      <w:fldSimple w:instr=" SEQ Figure \* ARABIC ">
        <w:r w:rsidR="009C1768">
          <w:rPr>
            <w:noProof/>
          </w:rPr>
          <w:t>33</w:t>
        </w:r>
      </w:fldSimple>
      <w:r>
        <w:t>.–</w:t>
      </w:r>
      <w:r w:rsidRPr="00D72BEA">
        <w:t>Estimated marine survival rates from smolt to adult for 1990–2014 coh</w:t>
      </w:r>
      <w:r w:rsidR="00643D54">
        <w:t xml:space="preserve">o salmon returns to </w:t>
      </w:r>
      <w:r w:rsidRPr="00D72BEA">
        <w:t>the Berners River and Hugh Smith Lake.</w:t>
      </w:r>
      <w:bookmarkEnd w:id="406"/>
    </w:p>
    <w:p w:rsidR="005C3095" w:rsidRPr="005C3095" w:rsidRDefault="005C3095" w:rsidP="00643D54"/>
    <w:p w:rsidR="002111E7" w:rsidRDefault="004D343A" w:rsidP="00BB160C">
      <w:pPr>
        <w:jc w:val="center"/>
      </w:pPr>
      <w:r w:rsidRPr="004D343A">
        <w:rPr>
          <w:noProof/>
        </w:rPr>
        <w:drawing>
          <wp:inline distT="0" distB="0" distL="0" distR="0" wp14:anchorId="5995C9BE" wp14:editId="62696F3D">
            <wp:extent cx="5003800" cy="3287115"/>
            <wp:effectExtent l="19050" t="19050" r="2540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26704" cy="3302161"/>
                    </a:xfrm>
                    <a:prstGeom prst="rect">
                      <a:avLst/>
                    </a:prstGeom>
                    <a:noFill/>
                    <a:ln w="6350">
                      <a:solidFill>
                        <a:schemeClr val="tx1"/>
                      </a:solidFill>
                    </a:ln>
                  </pic:spPr>
                </pic:pic>
              </a:graphicData>
            </a:graphic>
          </wp:inline>
        </w:drawing>
      </w:r>
    </w:p>
    <w:p w:rsidR="005C7350" w:rsidRDefault="00D72BEA" w:rsidP="00D72BEA">
      <w:pPr>
        <w:pStyle w:val="Caption"/>
      </w:pPr>
      <w:bookmarkStart w:id="407" w:name="_Toc487202793"/>
      <w:r>
        <w:t xml:space="preserve">Figure </w:t>
      </w:r>
      <w:fldSimple w:instr=" SEQ Figure \* ARABIC ">
        <w:r w:rsidR="009C1768">
          <w:rPr>
            <w:noProof/>
          </w:rPr>
          <w:t>34</w:t>
        </w:r>
      </w:fldSimple>
      <w:r>
        <w:t>.–</w:t>
      </w:r>
      <w:r w:rsidRPr="00D72BEA">
        <w:t xml:space="preserve">Ratio of </w:t>
      </w:r>
      <w:r w:rsidR="005C3095">
        <w:t xml:space="preserve">coho salmon </w:t>
      </w:r>
      <w:r w:rsidRPr="00D72BEA">
        <w:t>marine survival rates for the Berners River to Hugh Smith Lake compared with the September–August Pacific Decadal Oscillation (PDO) Index ending in the sea-entry year, 1989–2013.</w:t>
      </w:r>
      <w:bookmarkEnd w:id="407"/>
    </w:p>
    <w:p w:rsidR="00ED5F87" w:rsidRPr="008858D9" w:rsidRDefault="00231F54" w:rsidP="00ED5F87">
      <w:pPr>
        <w:jc w:val="center"/>
      </w:pPr>
      <w:r w:rsidRPr="00231F54">
        <w:rPr>
          <w:noProof/>
        </w:rPr>
        <w:lastRenderedPageBreak/>
        <w:drawing>
          <wp:inline distT="0" distB="0" distL="0" distR="0" wp14:anchorId="01DD629D" wp14:editId="251CC048">
            <wp:extent cx="5245100" cy="3437218"/>
            <wp:effectExtent l="19050" t="19050" r="1270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4875" cy="3450177"/>
                    </a:xfrm>
                    <a:prstGeom prst="rect">
                      <a:avLst/>
                    </a:prstGeom>
                    <a:noFill/>
                    <a:ln w="6350">
                      <a:solidFill>
                        <a:schemeClr val="tx1"/>
                      </a:solidFill>
                    </a:ln>
                  </pic:spPr>
                </pic:pic>
              </a:graphicData>
            </a:graphic>
          </wp:inline>
        </w:drawing>
      </w:r>
    </w:p>
    <w:p w:rsidR="005C7350" w:rsidRDefault="00D72BEA" w:rsidP="00D72BEA">
      <w:pPr>
        <w:pStyle w:val="Caption"/>
      </w:pPr>
      <w:bookmarkStart w:id="408" w:name="_Toc487202794"/>
      <w:r>
        <w:t xml:space="preserve">Figure </w:t>
      </w:r>
      <w:fldSimple w:instr=" SEQ Figure \* ARABIC ">
        <w:r w:rsidR="009C1768">
          <w:rPr>
            <w:noProof/>
          </w:rPr>
          <w:t>35</w:t>
        </w:r>
      </w:fldSimple>
      <w:r>
        <w:t>.–</w:t>
      </w:r>
      <w:r w:rsidRPr="00D72BEA">
        <w:t>Marine survival rate of returning age</w:t>
      </w:r>
      <w:r w:rsidR="005C3095">
        <w:t>-</w:t>
      </w:r>
      <w:r w:rsidRPr="00D72BEA">
        <w:t>.1 Berners River coho salmon and modeled survival rate based on the Pink-PDO predictors (Shaul and Geiger 2016) by return year.</w:t>
      </w:r>
      <w:bookmarkEnd w:id="408"/>
    </w:p>
    <w:p w:rsidR="005C3095" w:rsidRPr="005C3095" w:rsidRDefault="005C3095" w:rsidP="005C3095"/>
    <w:p w:rsidR="00517F21" w:rsidRDefault="00252875" w:rsidP="00517F21">
      <w:pPr>
        <w:jc w:val="center"/>
      </w:pPr>
      <w:r w:rsidRPr="00252875">
        <w:rPr>
          <w:noProof/>
        </w:rPr>
        <w:drawing>
          <wp:inline distT="0" distB="0" distL="0" distR="0" wp14:anchorId="5B095A2E" wp14:editId="10D58742">
            <wp:extent cx="4064000" cy="3224075"/>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067783" cy="3227076"/>
                    </a:xfrm>
                    <a:prstGeom prst="rect">
                      <a:avLst/>
                    </a:prstGeom>
                    <a:noFill/>
                    <a:ln w="6350">
                      <a:solidFill>
                        <a:schemeClr val="tx1"/>
                      </a:solidFill>
                    </a:ln>
                  </pic:spPr>
                </pic:pic>
              </a:graphicData>
            </a:graphic>
          </wp:inline>
        </w:drawing>
      </w:r>
    </w:p>
    <w:p w:rsidR="00252875" w:rsidRPr="00517F21" w:rsidRDefault="00D72BEA" w:rsidP="00D72BEA">
      <w:pPr>
        <w:pStyle w:val="Caption"/>
      </w:pPr>
      <w:bookmarkStart w:id="409" w:name="_Toc487202795"/>
      <w:r>
        <w:t xml:space="preserve">Figure </w:t>
      </w:r>
      <w:fldSimple w:instr=" SEQ Figure \* ARABIC ">
        <w:r w:rsidR="009C1768">
          <w:rPr>
            <w:noProof/>
          </w:rPr>
          <w:t>36</w:t>
        </w:r>
      </w:fldSimple>
      <w:r>
        <w:t>.–</w:t>
      </w:r>
      <w:r w:rsidRPr="00D72BEA">
        <w:t>Relationship between the mean-average mid</w:t>
      </w:r>
      <w:r w:rsidR="00B50141">
        <w:t xml:space="preserve"> </w:t>
      </w:r>
      <w:r w:rsidRPr="00D72BEA">
        <w:t>eye</w:t>
      </w:r>
      <w:r w:rsidR="00B50141">
        <w:t xml:space="preserve"> </w:t>
      </w:r>
      <w:r w:rsidRPr="00D72BEA">
        <w:t>to</w:t>
      </w:r>
      <w:r w:rsidR="00B50141">
        <w:t xml:space="preserve"> </w:t>
      </w:r>
      <w:r w:rsidRPr="00D72BEA">
        <w:t>fork length of returning male and female age</w:t>
      </w:r>
      <w:r w:rsidR="005C3095">
        <w:t>-</w:t>
      </w:r>
      <w:r w:rsidRPr="00D72BEA">
        <w:t xml:space="preserve">.1 coho salmon prior to exposure to the </w:t>
      </w:r>
      <w:r w:rsidR="00627ABA">
        <w:t xml:space="preserve">drift </w:t>
      </w:r>
      <w:r w:rsidRPr="00D72BEA">
        <w:t xml:space="preserve">gillnet fishery and their marine survival </w:t>
      </w:r>
      <w:r w:rsidR="005C3095">
        <w:t>rates</w:t>
      </w:r>
      <w:r w:rsidR="005C3095" w:rsidRPr="00D72BEA">
        <w:t xml:space="preserve"> </w:t>
      </w:r>
      <w:r w:rsidRPr="00D72BEA">
        <w:t xml:space="preserve">(Spearman’s rho = 0.669, </w:t>
      </w:r>
      <w:r w:rsidRPr="00D72BEA">
        <w:rPr>
          <w:i/>
        </w:rPr>
        <w:t>p</w:t>
      </w:r>
      <w:r w:rsidRPr="00D72BEA">
        <w:t xml:space="preserve"> &lt; 0.001).</w:t>
      </w:r>
      <w:bookmarkEnd w:id="409"/>
    </w:p>
    <w:p w:rsidR="00231F54" w:rsidRPr="00363925" w:rsidRDefault="00231F54" w:rsidP="00231F54">
      <w:r w:rsidRPr="00363925">
        <w:lastRenderedPageBreak/>
        <w:t xml:space="preserve">Variables targeted at both bottom-up (climatic) effects and top-down (predation) effects on the primary offshore prey </w:t>
      </w:r>
      <w:r w:rsidR="00DF4217" w:rsidRPr="00363925">
        <w:t>(</w:t>
      </w:r>
      <w:proofErr w:type="spellStart"/>
      <w:r w:rsidR="00DF4217" w:rsidRPr="00363925">
        <w:rPr>
          <w:i/>
        </w:rPr>
        <w:t>Berryteuthis</w:t>
      </w:r>
      <w:proofErr w:type="spellEnd"/>
      <w:r w:rsidR="00DF4217" w:rsidRPr="00363925">
        <w:rPr>
          <w:i/>
        </w:rPr>
        <w:t xml:space="preserve"> </w:t>
      </w:r>
      <w:proofErr w:type="spellStart"/>
      <w:r w:rsidR="00DF4217" w:rsidRPr="00363925">
        <w:rPr>
          <w:i/>
        </w:rPr>
        <w:t>anonychus</w:t>
      </w:r>
      <w:proofErr w:type="spellEnd"/>
      <w:r w:rsidR="00DF4217" w:rsidRPr="00363925">
        <w:t xml:space="preserve">) </w:t>
      </w:r>
      <w:r w:rsidRPr="00363925">
        <w:t>of coho salmon also explain some of the variation in marine survival of Berners River coho salmon. Lagged variables representing the Gulf of Alaska pi</w:t>
      </w:r>
      <w:r w:rsidR="00643D54">
        <w:t>nk salmon biomass when squid are maturing</w:t>
      </w:r>
      <w:r w:rsidR="00F243F5" w:rsidRPr="00363925">
        <w:t xml:space="preserve"> and the April–</w:t>
      </w:r>
      <w:r w:rsidRPr="00363925">
        <w:t xml:space="preserve">March PDO Index, during the period of squid </w:t>
      </w:r>
      <w:proofErr w:type="spellStart"/>
      <w:r w:rsidRPr="00363925">
        <w:t>paralarva</w:t>
      </w:r>
      <w:proofErr w:type="spellEnd"/>
      <w:r w:rsidRPr="00363925">
        <w:t xml:space="preserve"> emergence and development explain about 38% of the variation in marine survival of 1990–2014 adult returns (Figure 35</w:t>
      </w:r>
      <w:r w:rsidR="002E136A" w:rsidRPr="00363925">
        <w:t>) but the</w:t>
      </w:r>
      <w:r w:rsidRPr="00363925">
        <w:t xml:space="preserve"> </w:t>
      </w:r>
      <w:r w:rsidR="002E136A" w:rsidRPr="00363925">
        <w:t xml:space="preserve">regression coefficient for the PDO </w:t>
      </w:r>
      <w:r w:rsidR="00F243F5" w:rsidRPr="00363925">
        <w:t xml:space="preserve">variable </w:t>
      </w:r>
      <w:r w:rsidR="002E136A" w:rsidRPr="00363925">
        <w:t>failed to reach significance (</w:t>
      </w:r>
      <w:r w:rsidRPr="00363925">
        <w:t>Shaul and Geiger 2016).</w:t>
      </w:r>
      <w:r w:rsidR="00F243F5" w:rsidRPr="00363925">
        <w:t xml:space="preserve"> The pink salmon biomass variable alone explained about 33% of variation in marine survival</w:t>
      </w:r>
      <w:r w:rsidR="003E7A95" w:rsidRPr="00363925">
        <w:t>. H</w:t>
      </w:r>
      <w:r w:rsidR="00F243F5" w:rsidRPr="00363925">
        <w:t>owever</w:t>
      </w:r>
      <w:r w:rsidR="003E7A95" w:rsidRPr="00363925">
        <w:t>,</w:t>
      </w:r>
      <w:r w:rsidR="00F243F5" w:rsidRPr="00363925">
        <w:t xml:space="preserve"> while </w:t>
      </w:r>
      <w:r w:rsidR="003E7A95" w:rsidRPr="00363925">
        <w:t>diagnostics</w:t>
      </w:r>
      <w:r w:rsidR="00F243F5" w:rsidRPr="00363925">
        <w:t xml:space="preserve"> for this model were poor</w:t>
      </w:r>
      <w:r w:rsidR="003E7A95" w:rsidRPr="00363925">
        <w:t xml:space="preserve">, the same variable explained </w:t>
      </w:r>
      <w:r w:rsidR="00F243F5" w:rsidRPr="00363925">
        <w:t>38% of the year-to-year change in survival</w:t>
      </w:r>
      <w:r w:rsidR="003E7A95" w:rsidRPr="00363925">
        <w:t xml:space="preserve"> with much better diagnostics</w:t>
      </w:r>
      <w:r w:rsidR="00F243F5" w:rsidRPr="00363925">
        <w:t>.</w:t>
      </w:r>
      <w:r w:rsidR="003E7A95" w:rsidRPr="00363925">
        <w:t xml:space="preserve"> This suggests that while other factors may have influenced the trend in survival, pink salmon have an important influence on year-to-year variation in survival (Shaul and Geiger 2016).</w:t>
      </w:r>
    </w:p>
    <w:p w:rsidR="00BB160C" w:rsidRPr="001D6F10" w:rsidRDefault="00BB160C" w:rsidP="00BB160C">
      <w:r w:rsidRPr="00363925">
        <w:t>A positive relationship between adult size and marine survival supports the hypothesis that overall survival in the ocean is related to late-marine growth. There was a moderate correlation (Spearman’s rho = 0.669, p &lt; 0.001) between marine survival and adult length prior to exposure to the drift gillnet fishery (Shaul and Geiger 2016; Figure 36).  An evident decrease in variation in survival at smaller adult sizes suggests that slower late-marine growth may reduce both average survival and the pote</w:t>
      </w:r>
      <w:r w:rsidR="00A85533">
        <w:t xml:space="preserve">ntial range of survival rates. </w:t>
      </w:r>
      <w:r w:rsidRPr="00363925">
        <w:t>This suggests that as the rate of growth slows in the offshore environment, growth-related late-marine mortality may become a proportionately more important influence on marine survival compared with other factors</w:t>
      </w:r>
      <w:r w:rsidR="00426467" w:rsidRPr="00363925">
        <w:t>. As shown earlier, this effect may be more important in influencing survival of females</w:t>
      </w:r>
      <w:r w:rsidRPr="00363925">
        <w:t>.</w:t>
      </w:r>
    </w:p>
    <w:p w:rsidR="007B4E75" w:rsidRDefault="007B4E75" w:rsidP="007B4E75">
      <w:pPr>
        <w:pStyle w:val="Heading2"/>
      </w:pPr>
      <w:bookmarkStart w:id="410" w:name="_Toc487200851"/>
      <w:r w:rsidRPr="003B35F7">
        <w:t>Smolt Production and Climatic Indicators</w:t>
      </w:r>
      <w:bookmarkEnd w:id="410"/>
    </w:p>
    <w:p w:rsidR="007B4E75" w:rsidRDefault="00AD0D94" w:rsidP="00AD0D94">
      <w:r>
        <w:t xml:space="preserve">During the </w:t>
      </w:r>
      <w:r w:rsidR="008E4196">
        <w:t>initial 17</w:t>
      </w:r>
      <w:r>
        <w:t>-year period of high avera</w:t>
      </w:r>
      <w:r w:rsidR="008E4196">
        <w:t>ge smolt production (1989–2005</w:t>
      </w:r>
      <w:r>
        <w:t>), the</w:t>
      </w:r>
      <w:r w:rsidR="007B4E75">
        <w:t xml:space="preserve"> relationship between precipitation at the Juneau International Airport and Berners River smolt produc</w:t>
      </w:r>
      <w:r w:rsidR="008E4196">
        <w:t xml:space="preserve">tion was significant when </w:t>
      </w:r>
      <w:r w:rsidR="007B4E75">
        <w:t>precipitation was cumulated over longer p</w:t>
      </w:r>
      <w:r>
        <w:t xml:space="preserve">eriods of the summer and fall. During </w:t>
      </w:r>
      <w:r w:rsidR="00426467">
        <w:t xml:space="preserve">the period </w:t>
      </w:r>
      <w:r>
        <w:t xml:space="preserve">June–November, </w:t>
      </w:r>
      <w:r w:rsidR="00426467">
        <w:t xml:space="preserve">Shaul et al. (2011) found that </w:t>
      </w:r>
      <w:r>
        <w:t>t</w:t>
      </w:r>
      <w:r w:rsidR="007B4E75">
        <w:t xml:space="preserve">he </w:t>
      </w:r>
      <w:r w:rsidR="00B75F3E">
        <w:t xml:space="preserve">strongest correlation was </w:t>
      </w:r>
      <w:r w:rsidR="007B4E75">
        <w:t>for cumulative total precipit</w:t>
      </w:r>
      <w:r w:rsidR="00B75F3E">
        <w:t>ation from July through November</w:t>
      </w:r>
      <w:r w:rsidR="007B4E75">
        <w:t xml:space="preserve"> (</w:t>
      </w:r>
      <w:r w:rsidRPr="00F75DDE">
        <w:rPr>
          <w:i/>
        </w:rPr>
        <w:t>R</w:t>
      </w:r>
      <w:r w:rsidRPr="00F75DDE">
        <w:rPr>
          <w:vertAlign w:val="superscript"/>
        </w:rPr>
        <w:t>2</w:t>
      </w:r>
      <w:r w:rsidR="00D71A87">
        <w:t xml:space="preserve"> = 0.725, p&lt;0.0001; Figures 37 and 38</w:t>
      </w:r>
      <w:r w:rsidR="007B4E75">
        <w:t xml:space="preserve">). </w:t>
      </w:r>
    </w:p>
    <w:p w:rsidR="00AD0D94" w:rsidRDefault="00954541" w:rsidP="00AD0D94">
      <w:r>
        <w:t>H</w:t>
      </w:r>
      <w:r w:rsidR="00AD0D94">
        <w:t xml:space="preserve">owever, </w:t>
      </w:r>
      <w:r>
        <w:t xml:space="preserve">subsequent </w:t>
      </w:r>
      <w:r w:rsidR="00AD0D94">
        <w:t xml:space="preserve">smolt production began falling </w:t>
      </w:r>
      <w:r>
        <w:t xml:space="preserve">well </w:t>
      </w:r>
      <w:r w:rsidR="00AD0D94">
        <w:t>below expected abundance based on the earlie</w:t>
      </w:r>
      <w:r w:rsidR="00D71A87">
        <w:t xml:space="preserve">r relationship with </w:t>
      </w:r>
      <w:r w:rsidR="00AD0D94">
        <w:t>precipitation. Although no on-site physical monitoring has been conducted in the Berners River drainage throughout the year, we suspect that the recent decrease in smolt production may be related to a recent tr</w:t>
      </w:r>
      <w:r>
        <w:t>end toward colder spring temperatures beginning in the mid-2000s</w:t>
      </w:r>
      <w:r w:rsidR="00AD0D94">
        <w:t xml:space="preserve"> (Figu</w:t>
      </w:r>
      <w:r w:rsidR="00D71A87">
        <w:t>re 39</w:t>
      </w:r>
      <w:r w:rsidR="00AD0D94">
        <w:t xml:space="preserve">), with probable longer annual periods of snow-on-ice coverage on off-channel habitats. </w:t>
      </w:r>
    </w:p>
    <w:p w:rsidR="001B5E7C" w:rsidRDefault="001B5E7C" w:rsidP="001B5E7C">
      <w:r>
        <w:t xml:space="preserve">March–May air temperature at the Juneau International Airport averaged 1.1°C lower in 2006–2013 compared with the 1989–2005 average, coincident with a trend toward lower index values for the </w:t>
      </w:r>
      <w:del w:id="411" w:author="jb" w:date="2017-08-23T13:11:00Z">
        <w:r w:rsidDel="00A85533">
          <w:delText>Pacific Decadal Oscillation (</w:delText>
        </w:r>
      </w:del>
      <w:commentRangeStart w:id="412"/>
      <w:r>
        <w:t>PDO</w:t>
      </w:r>
      <w:commentRangeEnd w:id="412"/>
      <w:r w:rsidR="00A85533">
        <w:rPr>
          <w:rStyle w:val="CommentReference"/>
        </w:rPr>
        <w:commentReference w:id="412"/>
      </w:r>
      <w:del w:id="413" w:author="jb" w:date="2017-08-23T13:11:00Z">
        <w:r w:rsidDel="00A85533">
          <w:delText>)</w:delText>
        </w:r>
      </w:del>
      <w:r>
        <w:t xml:space="preserve">, an indicator of the distribution of heat in the North Pacific Ocean (Mantua et al. 1997; Newman et al. 2016). Smolt production reached a record low in 2007 (Figure 37) following a 2006–2007 winter of record snowfall that resulted in major winter-spring mortality and a reduction in populations of </w:t>
      </w:r>
      <w:r w:rsidRPr="00E153A8">
        <w:t xml:space="preserve">moose </w:t>
      </w:r>
      <w:r w:rsidR="00E153A8">
        <w:t>(</w:t>
      </w:r>
      <w:proofErr w:type="spellStart"/>
      <w:r w:rsidR="00E153A8" w:rsidRPr="00E153A8">
        <w:rPr>
          <w:i/>
        </w:rPr>
        <w:t>Alces</w:t>
      </w:r>
      <w:proofErr w:type="spellEnd"/>
      <w:r w:rsidR="00E153A8" w:rsidRPr="00E153A8">
        <w:rPr>
          <w:i/>
        </w:rPr>
        <w:t xml:space="preserve"> </w:t>
      </w:r>
      <w:proofErr w:type="spellStart"/>
      <w:r w:rsidR="00E153A8" w:rsidRPr="00E153A8">
        <w:rPr>
          <w:i/>
        </w:rPr>
        <w:t>alces</w:t>
      </w:r>
      <w:proofErr w:type="spellEnd"/>
      <w:r w:rsidR="00E153A8">
        <w:t xml:space="preserve">) </w:t>
      </w:r>
      <w:r w:rsidRPr="00E153A8">
        <w:t>and moun</w:t>
      </w:r>
      <w:r w:rsidR="003E7A95" w:rsidRPr="00E153A8">
        <w:t>tain goats</w:t>
      </w:r>
      <w:r w:rsidR="003E7A95">
        <w:t xml:space="preserve"> </w:t>
      </w:r>
      <w:r w:rsidR="00E153A8">
        <w:t>(</w:t>
      </w:r>
      <w:proofErr w:type="spellStart"/>
      <w:r w:rsidR="00E153A8" w:rsidRPr="00E153A8">
        <w:rPr>
          <w:i/>
        </w:rPr>
        <w:t>Oreamnos</w:t>
      </w:r>
      <w:proofErr w:type="spellEnd"/>
      <w:r w:rsidR="00E153A8" w:rsidRPr="00E153A8">
        <w:rPr>
          <w:i/>
        </w:rPr>
        <w:t xml:space="preserve"> </w:t>
      </w:r>
      <w:proofErr w:type="spellStart"/>
      <w:r w:rsidR="00E153A8" w:rsidRPr="00E153A8">
        <w:rPr>
          <w:i/>
        </w:rPr>
        <w:t>americanus</w:t>
      </w:r>
      <w:proofErr w:type="spellEnd"/>
      <w:r w:rsidR="00E153A8">
        <w:t>)</w:t>
      </w:r>
      <w:r w:rsidR="00E153A8" w:rsidRPr="00E153A8">
        <w:t xml:space="preserve"> </w:t>
      </w:r>
      <w:r w:rsidR="003E7A95">
        <w:t>in Berners Bay (White</w:t>
      </w:r>
      <w:r>
        <w:t xml:space="preserve"> et al. 2012a and 2012b).</w:t>
      </w:r>
    </w:p>
    <w:p w:rsidR="001B5E7C" w:rsidRDefault="001B5E7C" w:rsidP="001B5E7C"/>
    <w:p w:rsidR="007B4E75" w:rsidRDefault="00381C8E" w:rsidP="00DF62D5">
      <w:pPr>
        <w:jc w:val="center"/>
      </w:pPr>
      <w:r w:rsidRPr="00381C8E">
        <w:rPr>
          <w:noProof/>
        </w:rPr>
        <w:lastRenderedPageBreak/>
        <w:drawing>
          <wp:inline distT="0" distB="0" distL="0" distR="0" wp14:anchorId="7F7566F4" wp14:editId="55FBACEE">
            <wp:extent cx="5327650" cy="3362463"/>
            <wp:effectExtent l="19050" t="19050" r="2540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38825" cy="3369516"/>
                    </a:xfrm>
                    <a:prstGeom prst="rect">
                      <a:avLst/>
                    </a:prstGeom>
                    <a:noFill/>
                    <a:ln w="6350">
                      <a:solidFill>
                        <a:schemeClr val="tx1"/>
                      </a:solidFill>
                    </a:ln>
                  </pic:spPr>
                </pic:pic>
              </a:graphicData>
            </a:graphic>
          </wp:inline>
        </w:drawing>
      </w:r>
    </w:p>
    <w:p w:rsidR="007B4E75" w:rsidRDefault="00D72BEA" w:rsidP="00D72BEA">
      <w:pPr>
        <w:pStyle w:val="Caption"/>
      </w:pPr>
      <w:bookmarkStart w:id="414" w:name="_Toc487202796"/>
      <w:r>
        <w:t xml:space="preserve">Figure </w:t>
      </w:r>
      <w:fldSimple w:instr=" SEQ Figure \* ARABIC ">
        <w:r w:rsidR="009C1768">
          <w:rPr>
            <w:noProof/>
          </w:rPr>
          <w:t>37</w:t>
        </w:r>
      </w:fldSimple>
      <w:r>
        <w:t>.–</w:t>
      </w:r>
      <w:r w:rsidRPr="00D72BEA">
        <w:t>Estimated coho salmon smolt production from the Berners River, with 95% confidence intervals, compared with total recorded rainfall at the Juneau International Airport during July–November of the year prior to migration to sea.</w:t>
      </w:r>
      <w:bookmarkEnd w:id="414"/>
    </w:p>
    <w:p w:rsidR="00DF62D5" w:rsidRPr="00DF62D5" w:rsidRDefault="00DF62D5" w:rsidP="00DF62D5"/>
    <w:p w:rsidR="00DF62D5" w:rsidRDefault="00DF62D5" w:rsidP="007971C9">
      <w:pPr>
        <w:jc w:val="center"/>
      </w:pPr>
      <w:r w:rsidRPr="00B75F3E">
        <w:rPr>
          <w:noProof/>
        </w:rPr>
        <w:drawing>
          <wp:inline distT="0" distB="0" distL="0" distR="0" wp14:anchorId="3325FDE7" wp14:editId="538A5FC8">
            <wp:extent cx="3709359" cy="3255330"/>
            <wp:effectExtent l="19050" t="19050" r="247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17278" cy="3262280"/>
                    </a:xfrm>
                    <a:prstGeom prst="rect">
                      <a:avLst/>
                    </a:prstGeom>
                    <a:noFill/>
                    <a:ln w="6350">
                      <a:solidFill>
                        <a:schemeClr val="tx1"/>
                      </a:solidFill>
                    </a:ln>
                  </pic:spPr>
                </pic:pic>
              </a:graphicData>
            </a:graphic>
          </wp:inline>
        </w:drawing>
      </w:r>
    </w:p>
    <w:p w:rsidR="00DF62D5" w:rsidRDefault="005B5669" w:rsidP="005B5669">
      <w:pPr>
        <w:pStyle w:val="Caption"/>
      </w:pPr>
      <w:bookmarkStart w:id="415" w:name="_Toc487202797"/>
      <w:r>
        <w:t xml:space="preserve">Figure </w:t>
      </w:r>
      <w:fldSimple w:instr=" SEQ Figure \* ARABIC ">
        <w:r w:rsidR="009C1768">
          <w:rPr>
            <w:noProof/>
          </w:rPr>
          <w:t>38</w:t>
        </w:r>
      </w:fldSimple>
      <w:r>
        <w:t>.–</w:t>
      </w:r>
      <w:r w:rsidRPr="005B5669">
        <w:t>Linear relationship between total July-November precipitation at the Juneau Airport and coho salmon smolt production from the Berners River the following spring (1989–2005 smolt years), showing recent (2006–2012) lower-than-predicted production in based on the relationship.</w:t>
      </w:r>
      <w:bookmarkEnd w:id="415"/>
    </w:p>
    <w:p w:rsidR="001B5E7C" w:rsidRDefault="001B5E7C" w:rsidP="001B5E7C">
      <w:r w:rsidRPr="00AC3A2C">
        <w:rPr>
          <w:noProof/>
        </w:rPr>
        <w:lastRenderedPageBreak/>
        <w:drawing>
          <wp:inline distT="0" distB="0" distL="0" distR="0" wp14:anchorId="7E8965D3" wp14:editId="78145E9D">
            <wp:extent cx="5943600" cy="4656064"/>
            <wp:effectExtent l="19050" t="19050" r="19050" b="11430"/>
            <wp:docPr id="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2" cstate="print"/>
                    <a:srcRect/>
                    <a:stretch>
                      <a:fillRect/>
                    </a:stretch>
                  </pic:blipFill>
                  <pic:spPr bwMode="auto">
                    <a:xfrm>
                      <a:off x="0" y="0"/>
                      <a:ext cx="5943600" cy="4656064"/>
                    </a:xfrm>
                    <a:prstGeom prst="rect">
                      <a:avLst/>
                    </a:prstGeom>
                    <a:noFill/>
                    <a:ln w="6350">
                      <a:solidFill>
                        <a:schemeClr val="tx1"/>
                      </a:solidFill>
                      <a:miter lim="800000"/>
                      <a:headEnd/>
                      <a:tailEnd/>
                    </a:ln>
                  </pic:spPr>
                </pic:pic>
              </a:graphicData>
            </a:graphic>
          </wp:inline>
        </w:drawing>
      </w:r>
    </w:p>
    <w:p w:rsidR="001B5E7C" w:rsidRDefault="005B5669" w:rsidP="005B5669">
      <w:pPr>
        <w:pStyle w:val="Caption"/>
      </w:pPr>
      <w:bookmarkStart w:id="416" w:name="_Toc487202798"/>
      <w:r>
        <w:t xml:space="preserve">Figure </w:t>
      </w:r>
      <w:fldSimple w:instr=" SEQ Figure \* ARABIC ">
        <w:r w:rsidR="009C1768">
          <w:rPr>
            <w:noProof/>
          </w:rPr>
          <w:t>39</w:t>
        </w:r>
      </w:fldSimple>
      <w:r>
        <w:t>.–</w:t>
      </w:r>
      <w:r w:rsidRPr="005B5669">
        <w:t>March–May average daily temperature (°C) at the Juneau International Airport and the March–May average monthly Pacific Decadal Oscillation (PDO) Index, 1944–2014.</w:t>
      </w:r>
      <w:bookmarkEnd w:id="416"/>
    </w:p>
    <w:p w:rsidR="003E7A95" w:rsidRDefault="003E7A95" w:rsidP="00DF62D5">
      <w:r>
        <w:t>The Juneau Airport temperature was strongly positively correlated with the spring (March–May) PDO index during a period of 71 years (</w:t>
      </w:r>
      <w:r w:rsidRPr="0054694F">
        <w:rPr>
          <w:i/>
        </w:rPr>
        <w:t>R</w:t>
      </w:r>
      <w:r w:rsidRPr="0054694F">
        <w:rPr>
          <w:i/>
          <w:vertAlign w:val="superscript"/>
        </w:rPr>
        <w:t>2</w:t>
      </w:r>
      <w:r>
        <w:t xml:space="preserve"> = 0.565; </w:t>
      </w:r>
      <w:r w:rsidRPr="0054694F">
        <w:rPr>
          <w:i/>
        </w:rPr>
        <w:t>p</w:t>
      </w:r>
      <w:r>
        <w:t xml:space="preserve"> &lt; 0.001), but the correlation was not as strong during summer and fall months. We did not find a significant correlation (</w:t>
      </w:r>
      <w:r w:rsidRPr="00DF62D5">
        <w:rPr>
          <w:i/>
        </w:rPr>
        <w:t xml:space="preserve">p </w:t>
      </w:r>
      <w:r>
        <w:t>= 0.05) between the Juneau Airport temperature and smolt production, and our hypothesis about a connection with cooler spring temperatures associated with the PDO is based primarily upon coincident lower trends in smolt production and temperature.</w:t>
      </w:r>
    </w:p>
    <w:p w:rsidR="00DF62D5" w:rsidRPr="00AC3A2C" w:rsidRDefault="00DF62D5" w:rsidP="00DF62D5">
      <w:r>
        <w:t xml:space="preserve">However, the depth and duration of snow and ice cover in the Berners River drainage may be affected by a complex combination of temperature and precipitation patterns throughout the winter–spring period. In warmer years, more precipitation may fall as rain. Precipitation events involving heavy rain on snow may result in infiltration of oxygenated water under ice and </w:t>
      </w:r>
      <w:r w:rsidR="003A3CBA">
        <w:t xml:space="preserve">reduced </w:t>
      </w:r>
      <w:r>
        <w:t>snow depth, increasing potential light penetration and photosynthesis. Reduced light penetration resulting from snow cover has been found to be a key factor in reducing photosynthesis and promoting oxygen depletion (</w:t>
      </w:r>
      <w:proofErr w:type="spellStart"/>
      <w:r>
        <w:t>Greenbank</w:t>
      </w:r>
      <w:proofErr w:type="spellEnd"/>
      <w:r>
        <w:t xml:space="preserve"> 1945; Prowse and Stephenson 1986).  Slightly cooler temperatures may substantially increase the depth and duration of snow coverage, resulting in a longer period during which oxygen demand from bacterial decomposition is not offset by the effect of photosynthesis and other sources of oxygen</w:t>
      </w:r>
      <w:r w:rsidR="00426467">
        <w:t>,</w:t>
      </w:r>
      <w:r>
        <w:t xml:space="preserve"> including water run-in and surface agitation.</w:t>
      </w:r>
    </w:p>
    <w:p w:rsidR="00DF62D5" w:rsidRDefault="00DF62D5" w:rsidP="00DF62D5">
      <w:r>
        <w:lastRenderedPageBreak/>
        <w:t xml:space="preserve">Smolts of both ages 1 and 2 sampled at Shaul Pond reached a period of peak </w:t>
      </w:r>
      <w:r w:rsidR="00426467">
        <w:t xml:space="preserve">average </w:t>
      </w:r>
      <w:r>
        <w:t>size (106 mm for age 1 and 115–117 mm for age 2) during the period of three consecutive years (2006–2008) when total smolt production from the Berners River reached record lows ranging from 89.2</w:t>
      </w:r>
      <w:r w:rsidR="003A3CBA">
        <w:t xml:space="preserve"> to </w:t>
      </w:r>
      <w:r w:rsidR="008A7D26">
        <w:t>115.8 thousand smolts (Figure 40</w:t>
      </w:r>
      <w:r w:rsidR="00581523">
        <w:t>; Appendix B</w:t>
      </w:r>
      <w:r w:rsidR="00681090">
        <w:t>2</w:t>
      </w:r>
      <w:r>
        <w:t>). Overall, there was a significant negative correlation between system-wide smolt production and average length of Shaul Pond smolts of age 1 (</w:t>
      </w:r>
      <w:r w:rsidRPr="004D03F2">
        <w:rPr>
          <w:i/>
        </w:rPr>
        <w:t>r</w:t>
      </w:r>
      <w:r>
        <w:t xml:space="preserve"> = -0.563; </w:t>
      </w:r>
      <w:r w:rsidRPr="004D03F2">
        <w:rPr>
          <w:i/>
        </w:rPr>
        <w:t>p</w:t>
      </w:r>
      <w:r>
        <w:t xml:space="preserve"> = 0.004) and age 2 (</w:t>
      </w:r>
      <w:r w:rsidRPr="004D03F2">
        <w:rPr>
          <w:i/>
        </w:rPr>
        <w:t>r</w:t>
      </w:r>
      <w:r>
        <w:t xml:space="preserve"> = -0.465; </w:t>
      </w:r>
      <w:r w:rsidRPr="004D03F2">
        <w:rPr>
          <w:i/>
        </w:rPr>
        <w:t>p</w:t>
      </w:r>
      <w:r>
        <w:t xml:space="preserve"> = 0.022), suggesting that the factors responsible for the decline in the number of smolts did not impede their growth. To the contrary, it indicates that growth may have benefited from lower density. This suggests either that an increase in </w:t>
      </w:r>
      <w:r w:rsidR="00502C86">
        <w:t xml:space="preserve">mortality occurred </w:t>
      </w:r>
      <w:r w:rsidR="003A3CBA">
        <w:t xml:space="preserve">early </w:t>
      </w:r>
      <w:r>
        <w:t xml:space="preserve">enough prior to </w:t>
      </w:r>
      <w:proofErr w:type="spellStart"/>
      <w:r>
        <w:t>smoltification</w:t>
      </w:r>
      <w:proofErr w:type="spellEnd"/>
      <w:r w:rsidR="00502C86">
        <w:t xml:space="preserve"> for </w:t>
      </w:r>
      <w:r>
        <w:t xml:space="preserve">growth of juveniles </w:t>
      </w:r>
      <w:r w:rsidR="00502C86">
        <w:t>to benefit</w:t>
      </w:r>
      <w:r>
        <w:t xml:space="preserve"> from the decrease in density, or that the decline in smolt production resulted from a decrease in the ability by fry and juveniles to enter prime rearing habitat in Shaul Pond and other similar off-channel habitats in the Berners River system.</w:t>
      </w:r>
      <w:r w:rsidR="00502C86">
        <w:t xml:space="preserve"> Large average size in less accessible off-channel habitats may point to a limitation in the ability of fish to distribute </w:t>
      </w:r>
      <w:proofErr w:type="gramStart"/>
      <w:r w:rsidR="00502C86">
        <w:t>themselves</w:t>
      </w:r>
      <w:proofErr w:type="gramEnd"/>
      <w:r w:rsidR="00502C86">
        <w:t xml:space="preserve"> optimally within the system.</w:t>
      </w:r>
    </w:p>
    <w:p w:rsidR="00DF62D5" w:rsidRDefault="00DF62D5" w:rsidP="00DF62D5">
      <w:r>
        <w:t xml:space="preserve">Oddly, </w:t>
      </w:r>
      <w:r w:rsidR="00502C86">
        <w:t xml:space="preserve">survival-adjusted adult returns indicate that </w:t>
      </w:r>
      <w:r>
        <w:t xml:space="preserve">a reduction in abundance of freshwater age-2 </w:t>
      </w:r>
      <w:r w:rsidR="00502C86">
        <w:t xml:space="preserve">smolts </w:t>
      </w:r>
      <w:r>
        <w:t>account</w:t>
      </w:r>
      <w:r w:rsidR="00502C86">
        <w:t>ed</w:t>
      </w:r>
      <w:r>
        <w:t xml:space="preserve"> for near</w:t>
      </w:r>
      <w:r w:rsidR="00502C86">
        <w:t xml:space="preserve">ly all of the decrease in freshwater production, while </w:t>
      </w:r>
      <w:r w:rsidR="003A3CBA">
        <w:t>age-</w:t>
      </w:r>
      <w:r w:rsidR="00D619FA">
        <w:t>1 smolts showed little change</w:t>
      </w:r>
      <w:r w:rsidR="003E7A95">
        <w:t xml:space="preserve"> (Figure </w:t>
      </w:r>
      <w:r w:rsidR="0036020B">
        <w:t>2</w:t>
      </w:r>
      <w:r w:rsidR="001B5E7C">
        <w:t>1)</w:t>
      </w:r>
      <w:r>
        <w:t>. A strong negative correlation exists between total brood</w:t>
      </w:r>
      <w:del w:id="417" w:author="jb" w:date="2017-08-23T13:17:00Z">
        <w:r w:rsidDel="00F77EBD">
          <w:delText>-</w:delText>
        </w:r>
      </w:del>
      <w:ins w:id="418" w:author="jb" w:date="2017-08-23T13:17:00Z">
        <w:r w:rsidR="00F77EBD">
          <w:t xml:space="preserve"> </w:t>
        </w:r>
      </w:ins>
      <w:r>
        <w:t>year freshwater production (approximated by the survival-adjusted adult return) and the proportion of adults returning at age 3 (</w:t>
      </w:r>
      <w:r>
        <w:rPr>
          <w:i/>
        </w:rPr>
        <w:t>p</w:t>
      </w:r>
      <w:r>
        <w:t xml:space="preserve"> = 0.002; </w:t>
      </w:r>
      <w:r>
        <w:rPr>
          <w:i/>
        </w:rPr>
        <w:t xml:space="preserve">r = </w:t>
      </w:r>
      <w:r>
        <w:t xml:space="preserve">-0.594), pointing to density dependent </w:t>
      </w:r>
      <w:r w:rsidR="00D619FA">
        <w:t>growth as one likely</w:t>
      </w:r>
      <w:r>
        <w:t xml:space="preserve"> cause of the shift toward younger smolts. It is also possible that there were age-specific mortality effects due to climate, potentially based on differences in preferred habitat </w:t>
      </w:r>
      <w:r w:rsidR="00D619FA">
        <w:t>and/</w:t>
      </w:r>
      <w:r>
        <w:t>or a difference in tolerance to low oxygen levels.</w:t>
      </w:r>
    </w:p>
    <w:p w:rsidR="001B5E7C" w:rsidRDefault="003E7A95" w:rsidP="002439F2">
      <w:r>
        <w:t>During the 2004–</w:t>
      </w:r>
      <w:r w:rsidR="00302697">
        <w:t xml:space="preserve">2013 smolt years, </w:t>
      </w:r>
      <w:r w:rsidR="00B37A39">
        <w:t xml:space="preserve">the age composition of Shaul Pond smolts changed relatively little, with the age-2 component accounting for an average of 49% of the migration compared with 53% during the prior 14 years (1990–2003) while the average </w:t>
      </w:r>
      <w:r w:rsidR="003A3CBA">
        <w:t xml:space="preserve">freshwater </w:t>
      </w:r>
      <w:r w:rsidR="00B37A39">
        <w:t>age-2 component of the spawning escapement in the Berners River decreased ma</w:t>
      </w:r>
      <w:r w:rsidR="00D619FA">
        <w:t>rkedly from 57% t</w:t>
      </w:r>
      <w:r w:rsidR="0036020B">
        <w:t>o 28% (Figure 41</w:t>
      </w:r>
      <w:r w:rsidR="00B37A39">
        <w:t xml:space="preserve">). </w:t>
      </w:r>
      <w:r w:rsidR="002439F2">
        <w:t>The fact that</w:t>
      </w:r>
      <w:r w:rsidR="00302697">
        <w:t xml:space="preserve"> there was a comparatively smaller shift in age composition of Shaul Pond smolts compared with syst</w:t>
      </w:r>
      <w:r w:rsidR="00D619FA">
        <w:t xml:space="preserve">em-wide smolts (reflected in </w:t>
      </w:r>
      <w:r w:rsidR="00302697">
        <w:t>the age composition of returning adults) suggests that reduced product</w:t>
      </w:r>
      <w:r w:rsidR="00D619FA">
        <w:t>ion specifically from that location may reflect</w:t>
      </w:r>
      <w:r w:rsidR="00302697">
        <w:t xml:space="preserve"> reduced access by fry and juveniles, rather than differentially high</w:t>
      </w:r>
      <w:r w:rsidR="00B37A39">
        <w:t>er mortality in older</w:t>
      </w:r>
      <w:r w:rsidR="00D619FA">
        <w:t xml:space="preserve"> juveniles within the</w:t>
      </w:r>
      <w:r w:rsidR="008A7D26">
        <w:t xml:space="preserve"> pond</w:t>
      </w:r>
      <w:r w:rsidR="00D619FA">
        <w:t xml:space="preserve"> complex</w:t>
      </w:r>
      <w:r w:rsidR="00B37A39">
        <w:t xml:space="preserve">. </w:t>
      </w:r>
    </w:p>
    <w:p w:rsidR="002439F2" w:rsidRDefault="00B37A39" w:rsidP="002439F2">
      <w:r>
        <w:t>Therefore, it appears likely that production of older juveniles fell much more sharply in other rearing habitats in the system.</w:t>
      </w:r>
      <w:r w:rsidR="000845FF">
        <w:t xml:space="preserve"> While the access limitation hypothesis appears to more closely </w:t>
      </w:r>
      <w:r w:rsidR="00E6798F">
        <w:t>fit the data from Shaul Pond, the winter-kill hypothesis cannot be ruled out as a cause of the decline in smolt production from some</w:t>
      </w:r>
      <w:r w:rsidR="00D619FA">
        <w:t xml:space="preserve"> habitats that may see a proportionately greater reduction in oxygen when covered with ice and snow, or have more limited winter refuge habitat.</w:t>
      </w:r>
    </w:p>
    <w:p w:rsidR="002439F2" w:rsidRDefault="00453606" w:rsidP="007B4E75">
      <w:pPr>
        <w:rPr>
          <w:color w:val="000000" w:themeColor="text1"/>
        </w:rPr>
      </w:pPr>
      <w:r w:rsidRPr="00453606">
        <w:rPr>
          <w:color w:val="000000" w:themeColor="text1"/>
        </w:rPr>
        <w:t>Indirect smolt production estimates for 1974, 1978</w:t>
      </w:r>
      <w:r w:rsidR="003A3CBA">
        <w:rPr>
          <w:color w:val="000000" w:themeColor="text1"/>
        </w:rPr>
        <w:t>,</w:t>
      </w:r>
      <w:r w:rsidRPr="00453606">
        <w:rPr>
          <w:color w:val="000000" w:themeColor="text1"/>
        </w:rPr>
        <w:t xml:space="preserve"> and 1979 returns (inferred from rearing juvenile estimates;</w:t>
      </w:r>
      <w:r w:rsidR="008A7D26">
        <w:rPr>
          <w:color w:val="000000" w:themeColor="text1"/>
        </w:rPr>
        <w:t xml:space="preserve"> Figure 31; Appendix B3</w:t>
      </w:r>
      <w:r w:rsidRPr="00453606">
        <w:rPr>
          <w:color w:val="000000" w:themeColor="text1"/>
        </w:rPr>
        <w:t xml:space="preserve">) suggest </w:t>
      </w:r>
      <w:r w:rsidR="001B5E7C">
        <w:rPr>
          <w:color w:val="000000" w:themeColor="text1"/>
        </w:rPr>
        <w:t xml:space="preserve">that </w:t>
      </w:r>
      <w:r w:rsidRPr="00453606">
        <w:rPr>
          <w:color w:val="000000" w:themeColor="text1"/>
        </w:rPr>
        <w:t xml:space="preserve">freshwater production during this earlier period </w:t>
      </w:r>
      <w:r w:rsidR="00FD2578">
        <w:rPr>
          <w:color w:val="000000" w:themeColor="text1"/>
        </w:rPr>
        <w:t xml:space="preserve">(transcending the 1977 North Pacific regime shift) </w:t>
      </w:r>
      <w:r w:rsidRPr="00453606">
        <w:rPr>
          <w:color w:val="000000" w:themeColor="text1"/>
        </w:rPr>
        <w:t xml:space="preserve">was </w:t>
      </w:r>
      <w:r w:rsidR="008A7D26">
        <w:rPr>
          <w:color w:val="000000" w:themeColor="text1"/>
        </w:rPr>
        <w:t xml:space="preserve">also </w:t>
      </w:r>
      <w:r w:rsidRPr="00453606">
        <w:rPr>
          <w:color w:val="000000" w:themeColor="text1"/>
        </w:rPr>
        <w:t>low, averaging about 117 thousand smolts, similar the average of 126 thousand smolts associated with the recent (2005–2013) period of low adult production. For adults returning in 1983–1989, inferred freshwater production averaged h</w:t>
      </w:r>
      <w:r w:rsidR="008A7D26">
        <w:rPr>
          <w:color w:val="000000" w:themeColor="text1"/>
        </w:rPr>
        <w:t>igher (184 thousand smolts), although</w:t>
      </w:r>
      <w:r w:rsidRPr="00453606">
        <w:rPr>
          <w:color w:val="000000" w:themeColor="text1"/>
        </w:rPr>
        <w:t xml:space="preserve"> slightly below the average for direct population estimates (202 thousand smolts) for the 15-year period of peak adult returns (1990–2004). The most recent (2014) adult return was produced by an estimated migration of 232 thousand smolts in spring 2013, the largest smolt migration since spring 2002.</w:t>
      </w:r>
    </w:p>
    <w:p w:rsidR="0036020B" w:rsidRDefault="0036020B" w:rsidP="0036020B">
      <w:pPr>
        <w:jc w:val="center"/>
      </w:pPr>
      <w:r w:rsidRPr="00E1184D">
        <w:rPr>
          <w:noProof/>
        </w:rPr>
        <w:lastRenderedPageBreak/>
        <w:drawing>
          <wp:inline distT="0" distB="0" distL="0" distR="0" wp14:anchorId="407E9CC1" wp14:editId="54506B5C">
            <wp:extent cx="5167223" cy="3814457"/>
            <wp:effectExtent l="19050" t="19050" r="14605"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67123" cy="3814383"/>
                    </a:xfrm>
                    <a:prstGeom prst="rect">
                      <a:avLst/>
                    </a:prstGeom>
                    <a:noFill/>
                    <a:ln w="6350">
                      <a:solidFill>
                        <a:schemeClr val="tx1"/>
                      </a:solidFill>
                    </a:ln>
                  </pic:spPr>
                </pic:pic>
              </a:graphicData>
            </a:graphic>
          </wp:inline>
        </w:drawing>
      </w:r>
    </w:p>
    <w:p w:rsidR="0036020B" w:rsidRDefault="005B5669" w:rsidP="005B5669">
      <w:pPr>
        <w:pStyle w:val="Caption"/>
      </w:pPr>
      <w:bookmarkStart w:id="419" w:name="_Toc487202799"/>
      <w:r>
        <w:t xml:space="preserve">Figure </w:t>
      </w:r>
      <w:fldSimple w:instr=" SEQ Figure \* ARABIC ">
        <w:r w:rsidR="009C1768">
          <w:rPr>
            <w:noProof/>
          </w:rPr>
          <w:t>40</w:t>
        </w:r>
      </w:fldSimple>
      <w:r>
        <w:t>.–</w:t>
      </w:r>
      <w:r w:rsidRPr="005B5669">
        <w:t>Estimated total number of coho salmon smolts migrating from the Berners River and average snout</w:t>
      </w:r>
      <w:r w:rsidR="003A3CBA">
        <w:t xml:space="preserve"> to </w:t>
      </w:r>
      <w:r w:rsidRPr="005B5669">
        <w:t>fork length of smolts migrating from Shaul Pond, 1990–2013.</w:t>
      </w:r>
      <w:bookmarkEnd w:id="419"/>
    </w:p>
    <w:p w:rsidR="0036020B" w:rsidRDefault="0036020B" w:rsidP="0036020B">
      <w:pPr>
        <w:jc w:val="center"/>
      </w:pPr>
      <w:r w:rsidRPr="005F5D64">
        <w:rPr>
          <w:noProof/>
        </w:rPr>
        <w:drawing>
          <wp:inline distT="0" distB="0" distL="0" distR="0" wp14:anchorId="2C337AB2" wp14:editId="4DF6C313">
            <wp:extent cx="5159411" cy="3441939"/>
            <wp:effectExtent l="19050" t="19050" r="22225"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162909" cy="3444273"/>
                    </a:xfrm>
                    <a:prstGeom prst="rect">
                      <a:avLst/>
                    </a:prstGeom>
                    <a:noFill/>
                    <a:ln w="6350">
                      <a:solidFill>
                        <a:schemeClr val="tx1"/>
                      </a:solidFill>
                    </a:ln>
                  </pic:spPr>
                </pic:pic>
              </a:graphicData>
            </a:graphic>
          </wp:inline>
        </w:drawing>
      </w:r>
    </w:p>
    <w:p w:rsidR="0036020B" w:rsidRDefault="005B5669" w:rsidP="005B5669">
      <w:pPr>
        <w:pStyle w:val="Caption"/>
      </w:pPr>
      <w:bookmarkStart w:id="420" w:name="_Toc487202800"/>
      <w:r>
        <w:t xml:space="preserve">Figure </w:t>
      </w:r>
      <w:fldSimple w:instr=" SEQ Figure \* ARABIC ">
        <w:r w:rsidR="009C1768">
          <w:rPr>
            <w:noProof/>
          </w:rPr>
          <w:t>41</w:t>
        </w:r>
      </w:fldSimple>
      <w:r>
        <w:t>.–</w:t>
      </w:r>
      <w:r w:rsidRPr="005B5669">
        <w:t xml:space="preserve">Estimated total Berners River coho salmon smolt production and the proportion of Shaul Pond smolts and returning adult </w:t>
      </w:r>
      <w:proofErr w:type="spellStart"/>
      <w:r w:rsidRPr="005B5669">
        <w:t>spawners</w:t>
      </w:r>
      <w:proofErr w:type="spellEnd"/>
      <w:r w:rsidRPr="005B5669">
        <w:t xml:space="preserve"> that were freshwater age-2, by smolt migration year.</w:t>
      </w:r>
      <w:bookmarkEnd w:id="420"/>
    </w:p>
    <w:p w:rsidR="009E0CDB" w:rsidRDefault="009E0CDB" w:rsidP="009E0CDB">
      <w:pPr>
        <w:pStyle w:val="Heading2"/>
      </w:pPr>
      <w:bookmarkStart w:id="421" w:name="_Toc487200852"/>
      <w:r>
        <w:lastRenderedPageBreak/>
        <w:t>Fry Marking and Survival</w:t>
      </w:r>
      <w:bookmarkEnd w:id="421"/>
    </w:p>
    <w:p w:rsidR="009E0CDB" w:rsidRDefault="009E0CDB" w:rsidP="009E0CDB">
      <w:r>
        <w:t xml:space="preserve">During 1996–2012, newly emerged fry were captured with </w:t>
      </w:r>
      <w:proofErr w:type="spellStart"/>
      <w:r>
        <w:t>dipnets</w:t>
      </w:r>
      <w:proofErr w:type="spellEnd"/>
      <w:r>
        <w:t xml:space="preserve">, </w:t>
      </w:r>
      <w:r w:rsidR="00FE2D51">
        <w:t xml:space="preserve">tagged </w:t>
      </w:r>
      <w:r>
        <w:t>with half-length coded</w:t>
      </w:r>
      <w:r w:rsidR="0031754B">
        <w:t xml:space="preserve"> </w:t>
      </w:r>
      <w:r>
        <w:t xml:space="preserve">wire tags and released in major rearing ponds in order to generate known-age samples as part of an aging validation study. During the period, </w:t>
      </w:r>
      <w:proofErr w:type="gramStart"/>
      <w:r>
        <w:t>an average of 3,528 (range 2,368–5,482</w:t>
      </w:r>
      <w:r w:rsidR="00E007D7">
        <w:t xml:space="preserve">) </w:t>
      </w:r>
      <w:r>
        <w:t>valid-tagged fry with a distinct code were</w:t>
      </w:r>
      <w:proofErr w:type="gramEnd"/>
      <w:r>
        <w:t xml:space="preserve"> released annually into Shaul Pond (Appendix B3). </w:t>
      </w:r>
    </w:p>
    <w:p w:rsidR="001B5E7C" w:rsidRDefault="001B5E7C" w:rsidP="001B5E7C">
      <w:r>
        <w:t xml:space="preserve">After including fish that were sacrificed for samples as smolts, the estimated survival rate of marked newly-emerged fry released in Shaul Pond averaged 27.5% (range 8.5–66.5%) to the smolt stage (Appendix C1) and 4.5% (range 1.0–12.8%) to the adult stage (Appendix C2). While these rates seem remarkably high for fish ≤ 38 mm </w:t>
      </w:r>
      <w:r w:rsidR="00FE2D51">
        <w:t xml:space="preserve">SNF </w:t>
      </w:r>
      <w:r>
        <w:t>that have undergone the fin-clipping and tagging process, they represent fish that were released directly into highly favorable rearing habitat and may not be representative of fry survival for the overall population.</w:t>
      </w:r>
    </w:p>
    <w:p w:rsidR="00594482" w:rsidRDefault="004B6DC8" w:rsidP="00C80DAE">
      <w:r>
        <w:t>We found no</w:t>
      </w:r>
      <w:r w:rsidR="0087097F">
        <w:t xml:space="preserve"> significant correlation</w:t>
      </w:r>
      <w:r>
        <w:t>s</w:t>
      </w:r>
      <w:r w:rsidR="0087097F">
        <w:t xml:space="preserve"> </w:t>
      </w:r>
      <w:r>
        <w:t>(</w:t>
      </w:r>
      <w:r w:rsidRPr="004B6DC8">
        <w:rPr>
          <w:i/>
        </w:rPr>
        <w:t xml:space="preserve">p </w:t>
      </w:r>
      <w:r>
        <w:t xml:space="preserve">= 0.05) </w:t>
      </w:r>
      <w:r w:rsidR="0087097F">
        <w:t>between</w:t>
      </w:r>
      <w:r>
        <w:t xml:space="preserve"> survival of Shaul Pond fry to </w:t>
      </w:r>
      <w:proofErr w:type="spellStart"/>
      <w:r>
        <w:t>smolthood</w:t>
      </w:r>
      <w:proofErr w:type="spellEnd"/>
      <w:r>
        <w:t xml:space="preserve"> and effective parent spawning escapement (adjusted to constant PCEB) or adult return (adjusted to constant marine survival), for freshwater ages 1, 2, and both ages combined.</w:t>
      </w:r>
      <w:r w:rsidR="00E007D7">
        <w:t xml:space="preserve"> </w:t>
      </w:r>
      <w:r w:rsidR="00872DF0">
        <w:t xml:space="preserve">On average, 75.5% (range 30.1–99.5%) of </w:t>
      </w:r>
      <w:r w:rsidR="0087097F">
        <w:t xml:space="preserve">surviving </w:t>
      </w:r>
      <w:r w:rsidR="00872DF0">
        <w:t xml:space="preserve">fry marked from the 1995–2010 brood years </w:t>
      </w:r>
      <w:proofErr w:type="spellStart"/>
      <w:r w:rsidR="00872DF0">
        <w:t>smolted</w:t>
      </w:r>
      <w:proofErr w:type="spellEnd"/>
      <w:r w:rsidR="00872DF0">
        <w:t xml:space="preserve"> 1 year after </w:t>
      </w:r>
      <w:proofErr w:type="gramStart"/>
      <w:r w:rsidR="00872DF0">
        <w:t>emergence</w:t>
      </w:r>
      <w:r w:rsidR="00FE2D51">
        <w:t>,</w:t>
      </w:r>
      <w:proofErr w:type="gramEnd"/>
      <w:r w:rsidR="00872DF0">
        <w:t xml:space="preserve"> </w:t>
      </w:r>
      <w:r w:rsidR="00FE2D51">
        <w:t xml:space="preserve">and </w:t>
      </w:r>
      <w:r w:rsidR="00872DF0">
        <w:t xml:space="preserve">24.5% (range 0.5–69.9%) </w:t>
      </w:r>
      <w:proofErr w:type="spellStart"/>
      <w:r w:rsidR="00872DF0">
        <w:t>smolted</w:t>
      </w:r>
      <w:proofErr w:type="spellEnd"/>
      <w:r w:rsidR="00872DF0">
        <w:t xml:space="preserve"> after 2 years.</w:t>
      </w:r>
    </w:p>
    <w:p w:rsidR="00DB02FC" w:rsidRDefault="003B02D4" w:rsidP="00DB02FC">
      <w:pPr>
        <w:pStyle w:val="Heading2"/>
      </w:pPr>
      <w:bookmarkStart w:id="422" w:name="_Toc487200853"/>
      <w:r>
        <w:t xml:space="preserve">Production </w:t>
      </w:r>
      <w:r w:rsidR="00DB02FC">
        <w:t>Comparison w</w:t>
      </w:r>
      <w:r w:rsidR="00DF3DFC">
        <w:t xml:space="preserve">ith the </w:t>
      </w:r>
      <w:r w:rsidR="00426467">
        <w:t>C</w:t>
      </w:r>
      <w:r>
        <w:t>hilkat River</w:t>
      </w:r>
      <w:bookmarkEnd w:id="422"/>
    </w:p>
    <w:p w:rsidR="00DB02FC" w:rsidRDefault="00DB02FC" w:rsidP="00DB02FC">
      <w:r>
        <w:t xml:space="preserve">Coho salmon production from the Chilkat River in upper Lynn Canal was estimated during 2000–2014 (Elliott 2013; Brian Elliott, </w:t>
      </w:r>
      <w:r w:rsidR="00695745">
        <w:t xml:space="preserve">ADF&amp;G </w:t>
      </w:r>
      <w:r w:rsidR="00682457">
        <w:t>Fishery</w:t>
      </w:r>
      <w:r w:rsidR="00695745">
        <w:t xml:space="preserve"> Biologist</w:t>
      </w:r>
      <w:r>
        <w:t xml:space="preserve">, </w:t>
      </w:r>
      <w:r w:rsidR="00695745">
        <w:t xml:space="preserve">Haines, </w:t>
      </w:r>
      <w:r>
        <w:t>personal communication). The Chilkat River system</w:t>
      </w:r>
      <w:r w:rsidR="00F73FF0">
        <w:t>, located 67 km to the northwest,</w:t>
      </w:r>
      <w:r>
        <w:t xml:space="preserve"> is dominated by similar glacial mainland valley habitat but is substantially larger, </w:t>
      </w:r>
      <w:r w:rsidR="00363925">
        <w:t xml:space="preserve">and </w:t>
      </w:r>
      <w:r>
        <w:t xml:space="preserve">total adult </w:t>
      </w:r>
      <w:r w:rsidR="00102D36">
        <w:t xml:space="preserve">coho salmon return estimates </w:t>
      </w:r>
      <w:r w:rsidR="00363925">
        <w:t xml:space="preserve">average </w:t>
      </w:r>
      <w:r w:rsidR="00102D36">
        <w:t>about 6</w:t>
      </w:r>
      <w:r>
        <w:t xml:space="preserve"> times returns to the Berners River. </w:t>
      </w:r>
    </w:p>
    <w:p w:rsidR="0036020B" w:rsidRDefault="00DB02FC" w:rsidP="00DB02FC">
      <w:r>
        <w:t>Adult return estimates for the two rivers have been strongly correlated (</w:t>
      </w:r>
      <w:r w:rsidRPr="002D2BD4">
        <w:rPr>
          <w:i/>
        </w:rPr>
        <w:t>R</w:t>
      </w:r>
      <w:r w:rsidRPr="002D2BD4">
        <w:rPr>
          <w:i/>
          <w:vertAlign w:val="superscript"/>
        </w:rPr>
        <w:t>2</w:t>
      </w:r>
      <w:r>
        <w:t xml:space="preserve"> = 0</w:t>
      </w:r>
      <w:r w:rsidR="00447351">
        <w:t>.872</w:t>
      </w:r>
      <w:r>
        <w:t xml:space="preserve">; </w:t>
      </w:r>
      <w:r>
        <w:rPr>
          <w:i/>
        </w:rPr>
        <w:t>p</w:t>
      </w:r>
      <w:r w:rsidRPr="002D2BD4">
        <w:t>&lt;0.001</w:t>
      </w:r>
      <w:r>
        <w:t>)</w:t>
      </w:r>
      <w:r w:rsidR="00F73FF0">
        <w:t>, suggesting that common regional influences (including climate) have acted similarly in affecting both smolt production and marine s</w:t>
      </w:r>
      <w:r w:rsidR="00102D36">
        <w:t>urvival in these two stocks</w:t>
      </w:r>
      <w:r w:rsidR="007B4AAF">
        <w:t xml:space="preserve"> (Figure 42)</w:t>
      </w:r>
      <w:r>
        <w:t>.</w:t>
      </w:r>
      <w:r w:rsidR="00F73FF0">
        <w:t xml:space="preserve"> </w:t>
      </w:r>
      <w:r>
        <w:t xml:space="preserve">However, estimates were not </w:t>
      </w:r>
      <w:r w:rsidR="00305C02">
        <w:t xml:space="preserve">significantly </w:t>
      </w:r>
      <w:r>
        <w:t>correlated for either smolt production (</w:t>
      </w:r>
      <w:r w:rsidRPr="002D2BD4">
        <w:rPr>
          <w:i/>
        </w:rPr>
        <w:t>R</w:t>
      </w:r>
      <w:r w:rsidRPr="002D2BD4">
        <w:rPr>
          <w:i/>
          <w:vertAlign w:val="superscript"/>
        </w:rPr>
        <w:t>2</w:t>
      </w:r>
      <w:r w:rsidR="00305C02">
        <w:t xml:space="preserve"> = 0.225</w:t>
      </w:r>
      <w:r>
        <w:t xml:space="preserve">; </w:t>
      </w:r>
      <w:r>
        <w:rPr>
          <w:i/>
        </w:rPr>
        <w:t>p</w:t>
      </w:r>
      <w:r w:rsidR="00305C02">
        <w:rPr>
          <w:i/>
        </w:rPr>
        <w:t xml:space="preserve"> </w:t>
      </w:r>
      <w:r w:rsidR="00305C02">
        <w:t>= 0.074</w:t>
      </w:r>
      <w:r>
        <w:t>), or marine survival (</w:t>
      </w:r>
      <w:r w:rsidRPr="002D2BD4">
        <w:rPr>
          <w:i/>
        </w:rPr>
        <w:t>R</w:t>
      </w:r>
      <w:r w:rsidRPr="002D2BD4">
        <w:rPr>
          <w:i/>
          <w:vertAlign w:val="superscript"/>
        </w:rPr>
        <w:t>2</w:t>
      </w:r>
      <w:r w:rsidR="00305C02">
        <w:t xml:space="preserve"> = 0.169</w:t>
      </w:r>
      <w:r>
        <w:t xml:space="preserve">; </w:t>
      </w:r>
      <w:r>
        <w:rPr>
          <w:i/>
        </w:rPr>
        <w:t>p</w:t>
      </w:r>
      <w:r w:rsidR="00305C02">
        <w:rPr>
          <w:i/>
        </w:rPr>
        <w:t xml:space="preserve"> </w:t>
      </w:r>
      <w:r>
        <w:t>=</w:t>
      </w:r>
      <w:r w:rsidR="00305C02">
        <w:t xml:space="preserve"> 0.128</w:t>
      </w:r>
      <w:r>
        <w:t>).</w:t>
      </w:r>
    </w:p>
    <w:p w:rsidR="0036020B" w:rsidRDefault="0036020B" w:rsidP="005C3095">
      <w:pPr>
        <w:jc w:val="center"/>
      </w:pPr>
      <w:r w:rsidRPr="00305C02">
        <w:rPr>
          <w:noProof/>
        </w:rPr>
        <w:drawing>
          <wp:inline distT="0" distB="0" distL="0" distR="0" wp14:anchorId="0EA68387" wp14:editId="25107A6E">
            <wp:extent cx="1940943" cy="1881643"/>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51045" cy="1891436"/>
                    </a:xfrm>
                    <a:prstGeom prst="rect">
                      <a:avLst/>
                    </a:prstGeom>
                    <a:noFill/>
                    <a:ln>
                      <a:noFill/>
                    </a:ln>
                  </pic:spPr>
                </pic:pic>
              </a:graphicData>
            </a:graphic>
          </wp:inline>
        </w:drawing>
      </w:r>
      <w:r w:rsidRPr="006E61C1">
        <w:rPr>
          <w:noProof/>
        </w:rPr>
        <w:drawing>
          <wp:inline distT="0" distB="0" distL="0" distR="0" wp14:anchorId="0435A422" wp14:editId="18E65B7C">
            <wp:extent cx="1958841" cy="1888341"/>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69656" cy="1898767"/>
                    </a:xfrm>
                    <a:prstGeom prst="rect">
                      <a:avLst/>
                    </a:prstGeom>
                    <a:noFill/>
                    <a:ln>
                      <a:noFill/>
                    </a:ln>
                  </pic:spPr>
                </pic:pic>
              </a:graphicData>
            </a:graphic>
          </wp:inline>
        </w:drawing>
      </w:r>
      <w:r w:rsidRPr="00305C02">
        <w:rPr>
          <w:noProof/>
        </w:rPr>
        <w:drawing>
          <wp:inline distT="0" distB="0" distL="0" distR="0" wp14:anchorId="58506130" wp14:editId="1EAD50AC">
            <wp:extent cx="1940944" cy="188164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0688" cy="1891092"/>
                    </a:xfrm>
                    <a:prstGeom prst="rect">
                      <a:avLst/>
                    </a:prstGeom>
                    <a:noFill/>
                    <a:ln>
                      <a:noFill/>
                    </a:ln>
                  </pic:spPr>
                </pic:pic>
              </a:graphicData>
            </a:graphic>
          </wp:inline>
        </w:drawing>
      </w:r>
    </w:p>
    <w:p w:rsidR="004846E6" w:rsidRPr="004846E6" w:rsidRDefault="005B5669" w:rsidP="005B5669">
      <w:pPr>
        <w:pStyle w:val="Caption"/>
        <w:rPr>
          <w:vanish/>
          <w:specVanish/>
        </w:rPr>
      </w:pPr>
      <w:bookmarkStart w:id="423" w:name="_Toc487202801"/>
      <w:r>
        <w:t xml:space="preserve">Figure </w:t>
      </w:r>
      <w:fldSimple w:instr=" SEQ Figure \* ARABIC ">
        <w:r w:rsidR="009C1768">
          <w:rPr>
            <w:noProof/>
          </w:rPr>
          <w:t>42</w:t>
        </w:r>
      </w:fldSimple>
      <w:r>
        <w:t>.–</w:t>
      </w:r>
      <w:r w:rsidRPr="005B5669">
        <w:t>Linear regression relationships between the Berners River and the Chilkat River in estimated coho salmon smolt production (A), marine survival (</w:t>
      </w:r>
      <w:r w:rsidR="004846E6">
        <w:t>B), and total adult return (C).</w:t>
      </w:r>
      <w:bookmarkEnd w:id="423"/>
    </w:p>
    <w:p w:rsidR="0036020B" w:rsidRDefault="004846E6" w:rsidP="005B5669">
      <w:pPr>
        <w:pStyle w:val="Caption"/>
      </w:pPr>
      <w:r>
        <w:t xml:space="preserve"> </w:t>
      </w:r>
      <w:r w:rsidR="005B5669" w:rsidRPr="005B5669">
        <w:t>Chilkat River production estimates were provided by Brian Elliott (</w:t>
      </w:r>
      <w:r w:rsidR="00695745">
        <w:t xml:space="preserve">ADF&amp;G </w:t>
      </w:r>
      <w:r w:rsidR="00682457">
        <w:t>Fishery</w:t>
      </w:r>
      <w:r w:rsidR="00695745">
        <w:t xml:space="preserve"> Biologist</w:t>
      </w:r>
      <w:r w:rsidR="005B5669" w:rsidRPr="005B5669">
        <w:t>, Haines, personal communication).</w:t>
      </w:r>
    </w:p>
    <w:p w:rsidR="00DB02FC" w:rsidRDefault="00DB02FC" w:rsidP="00DB02FC">
      <w:r>
        <w:lastRenderedPageBreak/>
        <w:t xml:space="preserve">The contrast in correlations </w:t>
      </w:r>
      <w:r w:rsidR="00F73FF0">
        <w:t xml:space="preserve">between adult return and smolt production and </w:t>
      </w:r>
      <w:r w:rsidR="00102D36">
        <w:t xml:space="preserve">marine </w:t>
      </w:r>
      <w:r w:rsidR="00F73FF0">
        <w:t xml:space="preserve">survival </w:t>
      </w:r>
      <w:r>
        <w:t>may be explained by a combination of process error and statistical error</w:t>
      </w:r>
      <w:r w:rsidR="00102D36">
        <w:t>, primarily in the Chilkat River estimates</w:t>
      </w:r>
      <w:r>
        <w:t>. Estimates of smolt production are sensitive to both forms of error, particularly for the Chilkat River project in which a very small fraction of the population is marked using minnow trapping methods that involve primarily capture of pre-migrating fish in early spring that may vary in selectivity depending on location and weather. The proportion of returning adults with coded</w:t>
      </w:r>
      <w:r w:rsidR="0031754B">
        <w:t xml:space="preserve"> </w:t>
      </w:r>
      <w:r>
        <w:t>wire tags (</w:t>
      </w:r>
      <w:r w:rsidRPr="009157BC">
        <w:rPr>
          <w:i/>
        </w:rPr>
        <w:t>Ɵ</w:t>
      </w:r>
      <w:r>
        <w:t xml:space="preserve">) has averaged 0.019 for the Chilkat River and 0.170 for the Berners River. Estimates of adult return are less affected by error in estimating </w:t>
      </w:r>
      <w:r w:rsidRPr="009157BC">
        <w:rPr>
          <w:i/>
        </w:rPr>
        <w:t>Ɵ</w:t>
      </w:r>
      <w:r>
        <w:t xml:space="preserve"> because only the </w:t>
      </w:r>
      <w:del w:id="424" w:author="jb" w:date="2017-08-23T13:27:00Z">
        <w:r w:rsidDel="004A766F">
          <w:delText xml:space="preserve">catch </w:delText>
        </w:r>
      </w:del>
      <w:ins w:id="425" w:author="jb" w:date="2017-08-23T13:27:00Z">
        <w:r w:rsidR="004A766F">
          <w:t>harvest</w:t>
        </w:r>
        <w:r w:rsidR="004A766F">
          <w:t xml:space="preserve"> </w:t>
        </w:r>
      </w:ins>
      <w:r>
        <w:t xml:space="preserve">estimate is entirely dependent upon </w:t>
      </w:r>
      <w:r w:rsidRPr="009157BC">
        <w:rPr>
          <w:i/>
        </w:rPr>
        <w:t>Ɵ</w:t>
      </w:r>
      <w:r>
        <w:t>, while escapement is estimated independently. Marine survival estimates are directly dependent upon estimated smolt production, such that over-estimation of smolt production will result in a proportionate under-estimate of marine survival and vice versa.</w:t>
      </w:r>
    </w:p>
    <w:p w:rsidR="004962AE" w:rsidRDefault="007B4AAF" w:rsidP="004962AE">
      <w:pPr>
        <w:pStyle w:val="Heading2"/>
      </w:pPr>
      <w:bookmarkStart w:id="426" w:name="_Toc487200854"/>
      <w:r>
        <w:t>Inseason S</w:t>
      </w:r>
      <w:r w:rsidR="004962AE">
        <w:t>tock Assessment</w:t>
      </w:r>
      <w:r>
        <w:t xml:space="preserve"> and Management</w:t>
      </w:r>
      <w:bookmarkEnd w:id="426"/>
    </w:p>
    <w:p w:rsidR="00DB02FC" w:rsidRDefault="00156341" w:rsidP="00DB02FC">
      <w:r>
        <w:t xml:space="preserve">The strong positive correlation in returns to the Berners and Chilkat Rivers indicates that conditions should be favorable for inseason stock assessment based on aggregate catch and effort statistics in </w:t>
      </w:r>
      <w:r w:rsidR="00363925">
        <w:t xml:space="preserve">the </w:t>
      </w:r>
      <w:r>
        <w:t>Lynn Canal</w:t>
      </w:r>
      <w:r w:rsidR="00363925">
        <w:t xml:space="preserve"> </w:t>
      </w:r>
      <w:del w:id="427" w:author="jb" w:date="2017-08-23T08:22:00Z">
        <w:r w:rsidR="00363925" w:rsidDel="00024C41">
          <w:delText xml:space="preserve">commercial </w:delText>
        </w:r>
      </w:del>
      <w:r w:rsidR="00363925">
        <w:t>drift gillnet fishery</w:t>
      </w:r>
      <w:r w:rsidR="00876BAB">
        <w:t xml:space="preserve">. However, </w:t>
      </w:r>
      <w:r w:rsidR="00876BAB" w:rsidRPr="00DF3F77">
        <w:rPr>
          <w:i/>
        </w:rPr>
        <w:t>R</w:t>
      </w:r>
      <w:r w:rsidR="00876BAB" w:rsidRPr="00876BAB">
        <w:rPr>
          <w:vertAlign w:val="superscript"/>
        </w:rPr>
        <w:t>2</w:t>
      </w:r>
      <w:r w:rsidR="00876BAB">
        <w:t xml:space="preserve"> values for linear relationships between</w:t>
      </w:r>
      <w:r>
        <w:t xml:space="preserve"> </w:t>
      </w:r>
      <w:del w:id="428" w:author="jb" w:date="2017-08-23T08:23:00Z">
        <w:r w:rsidDel="00024C41">
          <w:delText>District 115</w:delText>
        </w:r>
      </w:del>
      <w:ins w:id="429" w:author="jb" w:date="2017-08-23T08:23:00Z">
        <w:r w:rsidR="00024C41">
          <w:t>Lynn Canal</w:t>
        </w:r>
      </w:ins>
      <w:r>
        <w:t xml:space="preserve"> drift gillnet </w:t>
      </w:r>
      <w:ins w:id="430" w:author="jb" w:date="2017-08-23T08:23:00Z">
        <w:r w:rsidR="00024C41">
          <w:t xml:space="preserve">fishery </w:t>
        </w:r>
      </w:ins>
      <w:r>
        <w:t xml:space="preserve">coho </w:t>
      </w:r>
      <w:ins w:id="431" w:author="jb" w:date="2017-08-23T08:23:00Z">
        <w:r w:rsidR="00024C41">
          <w:t xml:space="preserve">salmon </w:t>
        </w:r>
      </w:ins>
      <w:r>
        <w:t xml:space="preserve">CPUE and measures of abundance of Berners River coho salmon (run size in Lynn Canal and spawning escapement) </w:t>
      </w:r>
      <w:r w:rsidR="00876BAB">
        <w:t>are in mos</w:t>
      </w:r>
      <w:r w:rsidR="007B4AAF">
        <w:t>t cases relatively weak (Appendix F1</w:t>
      </w:r>
      <w:r w:rsidR="00876BAB">
        <w:t xml:space="preserve">). During 1989–2014, cumulative CPUE of wild coho salmon in </w:t>
      </w:r>
      <w:ins w:id="432" w:author="jb" w:date="2017-08-23T08:25:00Z">
        <w:r w:rsidR="00024C41">
          <w:t xml:space="preserve">Lynn Canal drift gillnet fishery </w:t>
        </w:r>
      </w:ins>
      <w:del w:id="433" w:author="jb" w:date="2017-08-23T08:25:00Z">
        <w:r w:rsidR="00876BAB" w:rsidDel="00024C41">
          <w:delText xml:space="preserve">District 115 </w:delText>
        </w:r>
      </w:del>
      <w:r w:rsidR="00876BAB">
        <w:t>does not explain more than one-third of</w:t>
      </w:r>
      <w:r w:rsidR="00643D54">
        <w:t xml:space="preserve"> variation in Berners River run</w:t>
      </w:r>
      <w:r w:rsidR="00876BAB">
        <w:t xml:space="preserve"> size in Lynn Canal until after the fishery has concluded for</w:t>
      </w:r>
      <w:r w:rsidR="00245884">
        <w:t xml:space="preserve"> statistical week 38, after 97% of the troll harvest and 61% of the Lynn Canal </w:t>
      </w:r>
      <w:r w:rsidR="00627ABA">
        <w:t xml:space="preserve">drift </w:t>
      </w:r>
      <w:r w:rsidR="00245884">
        <w:t xml:space="preserve">gillnet </w:t>
      </w:r>
      <w:ins w:id="434" w:author="jb" w:date="2017-08-23T08:25:00Z">
        <w:r w:rsidR="00024C41">
          <w:t xml:space="preserve">fishery </w:t>
        </w:r>
      </w:ins>
      <w:r w:rsidR="00245884">
        <w:t>harvest of the stock has already been taken</w:t>
      </w:r>
      <w:r w:rsidR="006D1CF5">
        <w:t>, on average</w:t>
      </w:r>
      <w:r w:rsidR="00245884">
        <w:t>.</w:t>
      </w:r>
    </w:p>
    <w:p w:rsidR="00245884" w:rsidRDefault="00245884" w:rsidP="00DB02FC">
      <w:r>
        <w:t xml:space="preserve">Inseason assessment based on CPUE is complicated by variation in factors related to fishery management, including predominant fishing areas and the number of boats participating, as well as variation caused by natural factors including weather and fish behavior. The </w:t>
      </w:r>
      <w:proofErr w:type="gramStart"/>
      <w:r>
        <w:t xml:space="preserve">number </w:t>
      </w:r>
      <w:r w:rsidR="00C31897">
        <w:t xml:space="preserve">of vessels participating in </w:t>
      </w:r>
      <w:r w:rsidR="00627ABA">
        <w:t xml:space="preserve">the </w:t>
      </w:r>
      <w:ins w:id="435" w:author="jb" w:date="2017-08-23T13:46:00Z">
        <w:r w:rsidR="003A276D">
          <w:t xml:space="preserve">Lynn Canal </w:t>
        </w:r>
      </w:ins>
      <w:r w:rsidR="00627ABA">
        <w:t xml:space="preserve">drift </w:t>
      </w:r>
      <w:r>
        <w:t>gillnet</w:t>
      </w:r>
      <w:proofErr w:type="gramEnd"/>
      <w:r>
        <w:t xml:space="preserve"> fishery </w:t>
      </w:r>
      <w:r w:rsidR="00C31897">
        <w:t>during peak fall fishing weeks (</w:t>
      </w:r>
      <w:ins w:id="436" w:author="jb" w:date="2017-08-23T13:48:00Z">
        <w:r w:rsidR="003A276D">
          <w:t xml:space="preserve">statistical weeks </w:t>
        </w:r>
      </w:ins>
      <w:r w:rsidR="00C31897">
        <w:t xml:space="preserve">36–39) decreased dramatically from an average of over 200 vessels in the 1970s and 1980s to 94 vessels in the 1990s and 55 vessels in the 2000s. Average participation increased slightly to 71 vessels in 2010–2014 (Figure </w:t>
      </w:r>
      <w:r w:rsidR="00CF14EA">
        <w:t>43</w:t>
      </w:r>
      <w:r w:rsidR="00C31897">
        <w:t xml:space="preserve">). The decrease in effort coincided with a sharp decline in fall </w:t>
      </w:r>
      <w:r w:rsidR="00CF14EA">
        <w:t>chum salmon abundance (Figure 13</w:t>
      </w:r>
      <w:r w:rsidR="00426467">
        <w:t xml:space="preserve">) </w:t>
      </w:r>
      <w:r w:rsidR="00C31897">
        <w:t>and an increase in coho salmon returns across the region in the 1990s, that provided increased fall fishing opportunity in other drift gillnet fishing districts</w:t>
      </w:r>
      <w:r w:rsidR="004B6C3B">
        <w:t xml:space="preserve"> to the south. </w:t>
      </w:r>
      <w:r w:rsidR="00363925">
        <w:t xml:space="preserve">Although </w:t>
      </w:r>
      <w:r w:rsidR="004B6C3B">
        <w:t xml:space="preserve">the total duration of openings in peak fall weeks </w:t>
      </w:r>
      <w:r w:rsidR="00363925">
        <w:t xml:space="preserve">was </w:t>
      </w:r>
      <w:r w:rsidR="004B6C3B">
        <w:t>r</w:t>
      </w:r>
      <w:r w:rsidR="00CF14EA">
        <w:t>elatively stable at 180–212 hou</w:t>
      </w:r>
      <w:r w:rsidR="004B6C3B">
        <w:t>rs during the 1970s–1990s, average fishing time increased markedly to 353 hours during 2000–2009 and 264 hours in 2010–2014.</w:t>
      </w:r>
    </w:p>
    <w:p w:rsidR="00C31897" w:rsidRDefault="00C31897" w:rsidP="00DB02FC">
      <w:r>
        <w:t>The decrease in the number of vess</w:t>
      </w:r>
      <w:r w:rsidR="004B6C3B">
        <w:t>els participating</w:t>
      </w:r>
      <w:r w:rsidR="005D77E0">
        <w:t xml:space="preserve"> in the fishery after the 1980s </w:t>
      </w:r>
      <w:r w:rsidR="00362AAF">
        <w:t>l</w:t>
      </w:r>
      <w:r w:rsidR="004B6C3B">
        <w:t xml:space="preserve">ikely </w:t>
      </w:r>
      <w:r w:rsidR="005D77E0">
        <w:t xml:space="preserve">resulted in </w:t>
      </w:r>
      <w:r w:rsidR="004B6C3B">
        <w:t>increased CPUE relative to abundance.</w:t>
      </w:r>
      <w:r w:rsidR="005D77E0">
        <w:t xml:space="preserve"> However, that shift did not likely have a major effect within the recent period of lower effort used to investigate relationships wit</w:t>
      </w:r>
      <w:r w:rsidR="00CF14EA">
        <w:t>h Berners River run size (Appendix F1</w:t>
      </w:r>
      <w:r w:rsidR="002F044E">
        <w:t>). The distribution of effort an</w:t>
      </w:r>
      <w:r w:rsidR="006D1CF5">
        <w:t xml:space="preserve">d harvest within </w:t>
      </w:r>
      <w:r w:rsidR="00CF14EA">
        <w:t xml:space="preserve">Lynn Canal </w:t>
      </w:r>
      <w:ins w:id="437" w:author="jb" w:date="2017-08-23T08:26:00Z">
        <w:r w:rsidR="00024C41">
          <w:t xml:space="preserve">drift gillnet fishery </w:t>
        </w:r>
      </w:ins>
      <w:r w:rsidR="00CF14EA">
        <w:t>(Figure 43)</w:t>
      </w:r>
      <w:r w:rsidR="002F044E">
        <w:t xml:space="preserve"> has also likely had a substantial influence on the relationship between CPUE and Berners River coho salmon abundance. During the 1970s and 1980s, when the fishery was focused primarily on chum salmon, </w:t>
      </w:r>
      <w:r w:rsidR="00DF3F77">
        <w:t xml:space="preserve">the average </w:t>
      </w:r>
      <w:del w:id="438" w:author="jb" w:date="2017-08-23T13:51:00Z">
        <w:r w:rsidR="00DF3F77" w:rsidDel="003A276D">
          <w:delText xml:space="preserve">catch </w:delText>
        </w:r>
      </w:del>
      <w:ins w:id="439" w:author="jb" w:date="2017-08-23T13:51:00Z">
        <w:r w:rsidR="003A276D">
          <w:t>harvest</w:t>
        </w:r>
        <w:r w:rsidR="003A276D">
          <w:t xml:space="preserve"> </w:t>
        </w:r>
      </w:ins>
      <w:r w:rsidR="00DF3F77">
        <w:t>of coho salmon</w:t>
      </w:r>
      <w:r w:rsidR="002F044E">
        <w:t xml:space="preserve"> during peak weeks was distributed relatively evenly across subdistricts (30%</w:t>
      </w:r>
      <w:r w:rsidR="00CF14EA">
        <w:t xml:space="preserve"> lower</w:t>
      </w:r>
      <w:ins w:id="440" w:author="jb" w:date="2017-08-23T13:53:00Z">
        <w:r w:rsidR="003A276D">
          <w:t xml:space="preserve"> 15-C</w:t>
        </w:r>
      </w:ins>
      <w:ins w:id="441" w:author="jb" w:date="2017-08-23T13:54:00Z">
        <w:r w:rsidR="003A276D">
          <w:t xml:space="preserve"> and 15-B</w:t>
        </w:r>
      </w:ins>
      <w:r w:rsidR="00CF14EA">
        <w:t>, 35% ce</w:t>
      </w:r>
      <w:r w:rsidR="002F044E">
        <w:t xml:space="preserve">ntral </w:t>
      </w:r>
      <w:ins w:id="442" w:author="jb" w:date="2017-08-23T13:53:00Z">
        <w:r w:rsidR="003A276D">
          <w:t>15-A,</w:t>
        </w:r>
      </w:ins>
      <w:ins w:id="443" w:author="jb" w:date="2017-08-23T13:54:00Z">
        <w:r w:rsidR="003A276D">
          <w:t xml:space="preserve"> </w:t>
        </w:r>
      </w:ins>
      <w:r w:rsidR="002F044E">
        <w:t>and 35</w:t>
      </w:r>
      <w:r w:rsidR="009859D1">
        <w:t>% u</w:t>
      </w:r>
      <w:r w:rsidR="002F044E">
        <w:t>pper)</w:t>
      </w:r>
      <w:ins w:id="444" w:author="jb" w:date="2017-08-23T13:53:00Z">
        <w:r w:rsidR="003A276D">
          <w:t>(Figure 2)</w:t>
        </w:r>
      </w:ins>
      <w:r w:rsidR="009859D1">
        <w:t xml:space="preserve">. </w:t>
      </w:r>
      <w:r w:rsidR="009859D1">
        <w:lastRenderedPageBreak/>
        <w:t xml:space="preserve">Concurrent with a marked increase in coho salmon and decrease in chum salmon, the </w:t>
      </w:r>
      <w:r w:rsidR="00B85C50">
        <w:t xml:space="preserve">average </w:t>
      </w:r>
      <w:r w:rsidR="009859D1">
        <w:t xml:space="preserve">distribution of the coho salmon harvest </w:t>
      </w:r>
      <w:r w:rsidR="00B85C50">
        <w:t xml:space="preserve">in the 1990s </w:t>
      </w:r>
      <w:r w:rsidR="009859D1">
        <w:t>shifted dramatically to refocus on areas of typically higher coho salmon CPUE in lower Lynn Canal (71%) and away from the central subdistrict (22%) and particularly upper Lynn</w:t>
      </w:r>
      <w:r w:rsidR="00B85C50">
        <w:t xml:space="preserve"> Canal </w:t>
      </w:r>
      <w:r w:rsidR="00426467">
        <w:t xml:space="preserve">(7%) </w:t>
      </w:r>
      <w:r w:rsidR="00B85C50">
        <w:t xml:space="preserve">where </w:t>
      </w:r>
      <w:r w:rsidR="009859D1">
        <w:t>fishing was frequently restricted to protect the Chilkat River chum salmon run</w:t>
      </w:r>
      <w:r w:rsidR="00BD664C">
        <w:t xml:space="preserve"> (Appendix F2)</w:t>
      </w:r>
      <w:r w:rsidR="009859D1">
        <w:t>. There was a slight shift in the coho</w:t>
      </w:r>
      <w:ins w:id="445" w:author="jb" w:date="2017-08-23T08:29:00Z">
        <w:r w:rsidR="003A280F">
          <w:t xml:space="preserve"> </w:t>
        </w:r>
        <w:proofErr w:type="gramStart"/>
        <w:r w:rsidR="003A280F">
          <w:t xml:space="preserve">salmon </w:t>
        </w:r>
      </w:ins>
      <w:r w:rsidR="009859D1">
        <w:t xml:space="preserve"> </w:t>
      </w:r>
      <w:ins w:id="446" w:author="jb" w:date="2017-08-23T13:52:00Z">
        <w:r w:rsidR="003A276D">
          <w:t>harvest</w:t>
        </w:r>
      </w:ins>
      <w:proofErr w:type="gramEnd"/>
      <w:ins w:id="447" w:author="jb" w:date="2017-08-23T13:55:00Z">
        <w:r w:rsidR="003A276D">
          <w:t xml:space="preserve"> </w:t>
        </w:r>
      </w:ins>
      <w:del w:id="448" w:author="jb" w:date="2017-08-23T13:55:00Z">
        <w:r w:rsidR="009859D1" w:rsidDel="003A276D">
          <w:delText xml:space="preserve">catch </w:delText>
        </w:r>
      </w:del>
      <w:r w:rsidR="009859D1">
        <w:t>back to central and northern areas during 2000</w:t>
      </w:r>
      <w:r w:rsidR="009C1768">
        <w:t>–</w:t>
      </w:r>
      <w:r w:rsidR="009859D1">
        <w:t xml:space="preserve">2009 and 2010–2014 as coho salmon </w:t>
      </w:r>
      <w:r w:rsidR="009C1768">
        <w:t xml:space="preserve">abundance </w:t>
      </w:r>
      <w:r w:rsidR="009859D1">
        <w:t xml:space="preserve">decreased and chum </w:t>
      </w:r>
      <w:ins w:id="449" w:author="jb" w:date="2017-08-23T13:55:00Z">
        <w:r w:rsidR="003A276D">
          <w:t xml:space="preserve">salmon </w:t>
        </w:r>
      </w:ins>
      <w:r w:rsidR="009C1768">
        <w:t xml:space="preserve">runs </w:t>
      </w:r>
      <w:r w:rsidR="009859D1">
        <w:t>exhibited minor improvement in some years.</w:t>
      </w:r>
    </w:p>
    <w:p w:rsidR="00F56B30" w:rsidRDefault="00F56B30" w:rsidP="00DB02FC">
      <w:r>
        <w:t xml:space="preserve">Another inconsistent variable is the hatchery </w:t>
      </w:r>
      <w:proofErr w:type="gramStart"/>
      <w:r>
        <w:t>cont</w:t>
      </w:r>
      <w:r w:rsidR="00BD664C">
        <w:t xml:space="preserve">ribution to the Lynn Canal </w:t>
      </w:r>
      <w:ins w:id="450" w:author="jb" w:date="2017-08-23T08:37:00Z">
        <w:r w:rsidR="003A280F">
          <w:t>drift gillnet</w:t>
        </w:r>
        <w:proofErr w:type="gramEnd"/>
        <w:r w:rsidR="003A280F">
          <w:t xml:space="preserve"> fishery </w:t>
        </w:r>
      </w:ins>
      <w:r w:rsidR="00BD664C">
        <w:t>coho</w:t>
      </w:r>
      <w:r>
        <w:t xml:space="preserve"> salmon </w:t>
      </w:r>
      <w:del w:id="451" w:author="jb" w:date="2017-08-23T08:37:00Z">
        <w:r w:rsidDel="003A280F">
          <w:delText>catch</w:delText>
        </w:r>
      </w:del>
      <w:ins w:id="452" w:author="jb" w:date="2017-08-23T08:37:00Z">
        <w:r w:rsidR="003A280F">
          <w:t>harvest</w:t>
        </w:r>
      </w:ins>
      <w:r>
        <w:t xml:space="preserve">, which averaged a moderate 4.4% during 1989–2014 but ranged from only 0.6% in 1997 to 16.6% in </w:t>
      </w:r>
      <w:r w:rsidR="00E56E2E">
        <w:t>1991. Macaulay Hatchery</w:t>
      </w:r>
      <w:r w:rsidR="009C1768">
        <w:t>,</w:t>
      </w:r>
      <w:r w:rsidR="00E56E2E">
        <w:t xml:space="preserve"> operated by Douglas Island Pink and Chum (DIPAC)</w:t>
      </w:r>
      <w:r w:rsidR="009C1768">
        <w:t>,</w:t>
      </w:r>
      <w:r w:rsidR="00E56E2E">
        <w:t xml:space="preserve"> has contributed the vast majority (average 82%) of the total hatchery contribution to the Lynn Canal drift gillnet </w:t>
      </w:r>
      <w:del w:id="453" w:author="jb" w:date="2017-08-23T13:56:00Z">
        <w:r w:rsidR="00E56E2E" w:rsidDel="00581A18">
          <w:delText xml:space="preserve">catch </w:delText>
        </w:r>
      </w:del>
      <w:ins w:id="454" w:author="jb" w:date="2017-08-23T13:56:00Z">
        <w:r w:rsidR="00581A18">
          <w:t>harvest</w:t>
        </w:r>
        <w:r w:rsidR="00581A18">
          <w:t xml:space="preserve"> </w:t>
        </w:r>
      </w:ins>
      <w:r w:rsidR="00E56E2E">
        <w:t>since 1991 when major coho salmon production was developed at that facility. Most of the harvest of hatchery fish appears to occur in lower Lynn Canal (subdistrict 115-10), although contribution estimates are not available by subdistrict, and the harvest of returning Macau</w:t>
      </w:r>
      <w:r w:rsidR="00BD664C">
        <w:t>lay Hatchery coho salmon in the</w:t>
      </w:r>
      <w:r w:rsidR="00E56E2E">
        <w:t xml:space="preserve"> fishery appears to be strongly influenced by inter-annual variation in migratory behavior of returning fish</w:t>
      </w:r>
      <w:r w:rsidR="009C1768">
        <w:t>,</w:t>
      </w:r>
      <w:r w:rsidR="00E56E2E">
        <w:t xml:space="preserve"> which in some years tend to approach</w:t>
      </w:r>
      <w:r w:rsidR="00D17868">
        <w:t xml:space="preserve"> the hatche</w:t>
      </w:r>
      <w:r w:rsidR="006D1CF5">
        <w:t xml:space="preserve">ry terminal area from a more </w:t>
      </w:r>
      <w:r w:rsidR="00D17868">
        <w:t>north</w:t>
      </w:r>
      <w:r w:rsidR="006D1CF5">
        <w:t>ward direction</w:t>
      </w:r>
      <w:r w:rsidR="00D17868">
        <w:t xml:space="preserve"> compared with other years.</w:t>
      </w:r>
    </w:p>
    <w:p w:rsidR="00685D4A" w:rsidRDefault="00685D4A" w:rsidP="00685D4A">
      <w:pPr>
        <w:jc w:val="center"/>
      </w:pPr>
      <w:r w:rsidRPr="00685D4A">
        <w:rPr>
          <w:noProof/>
        </w:rPr>
        <w:drawing>
          <wp:inline distT="0" distB="0" distL="0" distR="0" wp14:anchorId="79FC8EFA" wp14:editId="69060B5F">
            <wp:extent cx="5845523" cy="27114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47735" cy="2712476"/>
                    </a:xfrm>
                    <a:prstGeom prst="rect">
                      <a:avLst/>
                    </a:prstGeom>
                    <a:noFill/>
                    <a:ln>
                      <a:noFill/>
                    </a:ln>
                  </pic:spPr>
                </pic:pic>
              </a:graphicData>
            </a:graphic>
          </wp:inline>
        </w:drawing>
      </w:r>
    </w:p>
    <w:p w:rsidR="00685D4A" w:rsidRDefault="005B5669" w:rsidP="005B5669">
      <w:pPr>
        <w:pStyle w:val="Caption"/>
      </w:pPr>
      <w:bookmarkStart w:id="455" w:name="_Toc487202802"/>
      <w:r>
        <w:t xml:space="preserve">Figure </w:t>
      </w:r>
      <w:fldSimple w:instr=" SEQ Figure \* ARABIC ">
        <w:r w:rsidR="009C1768">
          <w:rPr>
            <w:noProof/>
          </w:rPr>
          <w:t>43</w:t>
        </w:r>
      </w:fldSimple>
      <w:r>
        <w:t>.–</w:t>
      </w:r>
      <w:r w:rsidRPr="005B5669">
        <w:t xml:space="preserve">Average weekly number of boats participating and total number of hours open to fishing in the Lynn Canal </w:t>
      </w:r>
      <w:r w:rsidR="00363925">
        <w:t xml:space="preserve">commercial </w:t>
      </w:r>
      <w:r w:rsidRPr="005B5669">
        <w:t>drift gillnet fishery during four peak fall fishing weeks (statistical weeks 36</w:t>
      </w:r>
      <w:r w:rsidR="00363925">
        <w:t>–</w:t>
      </w:r>
      <w:r w:rsidRPr="005B5669">
        <w:t xml:space="preserve">39; left graph) and the total coho salmon </w:t>
      </w:r>
      <w:del w:id="456" w:author="jb" w:date="2017-08-23T13:56:00Z">
        <w:r w:rsidRPr="005B5669" w:rsidDel="00581A18">
          <w:delText xml:space="preserve">catch </w:delText>
        </w:r>
      </w:del>
      <w:ins w:id="457" w:author="jb" w:date="2017-08-23T13:56:00Z">
        <w:r w:rsidR="00581A18">
          <w:t>harvest</w:t>
        </w:r>
        <w:r w:rsidR="00581A18" w:rsidRPr="005B5669">
          <w:t xml:space="preserve"> </w:t>
        </w:r>
      </w:ins>
      <w:r w:rsidRPr="005B5669">
        <w:t>in all weeks in in lower (</w:t>
      </w:r>
      <w:r w:rsidR="00E007D7">
        <w:t>subdistricts 1</w:t>
      </w:r>
      <w:r w:rsidRPr="005B5669">
        <w:t>0, 11 and 20), central (</w:t>
      </w:r>
      <w:r w:rsidR="00E007D7">
        <w:t>subdistrict</w:t>
      </w:r>
      <w:r w:rsidR="00363925">
        <w:t xml:space="preserve"> </w:t>
      </w:r>
      <w:r w:rsidRPr="005B5669">
        <w:t>31) and upper (</w:t>
      </w:r>
      <w:r w:rsidR="00363925">
        <w:t>subdis</w:t>
      </w:r>
      <w:r w:rsidR="00E007D7">
        <w:t>t</w:t>
      </w:r>
      <w:r w:rsidR="00363925">
        <w:t xml:space="preserve">ricts </w:t>
      </w:r>
      <w:r w:rsidRPr="005B5669">
        <w:t>32, 33 and 34)</w:t>
      </w:r>
      <w:r w:rsidR="00363925" w:rsidRPr="00363925">
        <w:t xml:space="preserve"> </w:t>
      </w:r>
      <w:r w:rsidR="00363925" w:rsidRPr="005B5669">
        <w:t>Lynn Canal</w:t>
      </w:r>
      <w:r w:rsidR="00363925">
        <w:t xml:space="preserve"> (right graph)</w:t>
      </w:r>
      <w:r w:rsidRPr="005B5669">
        <w:t>.</w:t>
      </w:r>
      <w:bookmarkEnd w:id="455"/>
    </w:p>
    <w:p w:rsidR="000D0B5D" w:rsidRDefault="000D0B5D" w:rsidP="000D0B5D">
      <w:r>
        <w:t>The late and variable migratory t</w:t>
      </w:r>
      <w:r w:rsidR="0036020B">
        <w:t xml:space="preserve">iming of </w:t>
      </w:r>
      <w:r>
        <w:t>Berne</w:t>
      </w:r>
      <w:r w:rsidR="0036020B">
        <w:t xml:space="preserve">rs River coho salmon </w:t>
      </w:r>
      <w:r>
        <w:t xml:space="preserve">is another feature that makes it difficult to assess their return abundance and escapement during the fishing season. Protracted presence in coastal waters and broad geographic exposure to the troll fishery has made it possible to develop </w:t>
      </w:r>
      <w:r w:rsidR="004C752D">
        <w:t xml:space="preserve">useful </w:t>
      </w:r>
      <w:r>
        <w:t>ins</w:t>
      </w:r>
      <w:r w:rsidR="004C752D">
        <w:t>eason CWT-based models</w:t>
      </w:r>
      <w:r>
        <w:t xml:space="preserve"> </w:t>
      </w:r>
      <w:r w:rsidR="004C752D">
        <w:t>for assessment of survival and returns of coho salmon to</w:t>
      </w:r>
      <w:r>
        <w:t xml:space="preserve"> Hugh Smith Lake and Ford Arm Creek (Shaul et al. 2009</w:t>
      </w:r>
      <w:r w:rsidR="00695745">
        <w:t xml:space="preserve"> and</w:t>
      </w:r>
      <w:r>
        <w:t xml:space="preserve"> 2014).</w:t>
      </w:r>
      <w:r w:rsidR="004C752D">
        <w:t xml:space="preserve"> Tagging rates for the Berners River stock have typically been ample for development of such models, averaging 349 unexpanded recoveries annually from the troll fishery during 1991–2014. </w:t>
      </w:r>
      <w:r w:rsidR="004C752D">
        <w:lastRenderedPageBreak/>
        <w:t xml:space="preserve">However, the stock’s </w:t>
      </w:r>
      <w:r w:rsidR="00BD664C">
        <w:t>particular</w:t>
      </w:r>
      <w:r w:rsidR="00D35666">
        <w:t xml:space="preserve"> </w:t>
      </w:r>
      <w:r w:rsidR="004C752D">
        <w:t>migratory characteristics</w:t>
      </w:r>
      <w:r w:rsidR="00E142AC">
        <w:t xml:space="preserve"> (</w:t>
      </w:r>
      <w:r w:rsidR="004C752D">
        <w:t>including a la</w:t>
      </w:r>
      <w:r w:rsidR="00E142AC">
        <w:t>te migration through areas of light</w:t>
      </w:r>
      <w:r w:rsidR="00D35666">
        <w:t>er, more</w:t>
      </w:r>
      <w:r w:rsidR="00154B96">
        <w:t xml:space="preserve"> </w:t>
      </w:r>
      <w:r w:rsidR="00E142AC">
        <w:t>variable troll effort to the northwest)</w:t>
      </w:r>
      <w:r w:rsidR="004C752D">
        <w:t xml:space="preserve"> </w:t>
      </w:r>
      <w:r w:rsidR="00E142AC">
        <w:t>as well as its</w:t>
      </w:r>
      <w:r w:rsidR="004C752D">
        <w:t xml:space="preserve"> vari</w:t>
      </w:r>
      <w:r w:rsidR="00154B96">
        <w:t>able migration timing (Figure 18</w:t>
      </w:r>
      <w:r w:rsidR="004C752D">
        <w:t xml:space="preserve">), </w:t>
      </w:r>
      <w:r w:rsidR="00E142AC">
        <w:t>has confounded inseason assessm</w:t>
      </w:r>
      <w:r w:rsidR="00154B96">
        <w:t xml:space="preserve">ent of marine survival from </w:t>
      </w:r>
      <w:r w:rsidR="00E142AC">
        <w:t xml:space="preserve">harvest of CWTs by the troll fishery. A further complication is the difficulty in estimating the proportion </w:t>
      </w:r>
      <w:r w:rsidR="00E05FEA">
        <w:t xml:space="preserve">marked </w:t>
      </w:r>
      <w:r w:rsidR="00E142AC">
        <w:t>(</w:t>
      </w:r>
      <w:r w:rsidR="00E142AC" w:rsidRPr="001C67F7">
        <w:rPr>
          <w:i/>
        </w:rPr>
        <w:t>Ө</w:t>
      </w:r>
      <w:r w:rsidR="00E142AC">
        <w:t>)</w:t>
      </w:r>
      <w:r w:rsidR="00E05FEA">
        <w:t xml:space="preserve"> for returning adults, without a significant jack component in the population or a weir where early returning adults can be sampled for </w:t>
      </w:r>
      <w:r w:rsidR="00E05FEA" w:rsidRPr="001C67F7">
        <w:rPr>
          <w:i/>
        </w:rPr>
        <w:t>Ө</w:t>
      </w:r>
      <w:r w:rsidR="00E05FEA">
        <w:t xml:space="preserve">. In recent years, an effort has been initiated to address this problem by trapping smolts in large downstream minnow traps to develop provisional real-time estimates for </w:t>
      </w:r>
      <w:r w:rsidR="00E05FEA" w:rsidRPr="001C67F7">
        <w:rPr>
          <w:i/>
        </w:rPr>
        <w:t>Ө</w:t>
      </w:r>
      <w:r w:rsidR="00E05FEA">
        <w:t xml:space="preserve"> and the smolt popu</w:t>
      </w:r>
      <w:r w:rsidR="00F24369">
        <w:t>lation</w:t>
      </w:r>
      <w:r w:rsidR="0036020B">
        <w:t xml:space="preserve"> (Appendix B5)</w:t>
      </w:r>
      <w:r w:rsidR="00643D54">
        <w:t>, with limited success to date (the real-time estimate for 2010 was outside the 95% confidence bounds of the final smolt estimate)</w:t>
      </w:r>
      <w:r w:rsidR="00F24369">
        <w:t>. Development of a dependable real-time smolt estimate would be useful for forecasting abundance because smolt production has accounted for nearly half (48%) of variation in the adult return.</w:t>
      </w:r>
    </w:p>
    <w:p w:rsidR="0013481E" w:rsidRDefault="0013481E" w:rsidP="000D0B5D">
      <w:r>
        <w:t>The proportion of the available Berners River coho salmon run removed by the Lynn Canal drift gillnet fishery</w:t>
      </w:r>
      <w:r w:rsidR="00154B96">
        <w:t xml:space="preserve"> has shown a similar trend to </w:t>
      </w:r>
      <w:r>
        <w:t>estimated fishing effort in lower and central Lynn Canal (weighted by the average harvest timing of Berners Rive</w:t>
      </w:r>
      <w:r w:rsidR="00154B96">
        <w:t>r fish in District 115; Figure 44</w:t>
      </w:r>
      <w:r>
        <w:t xml:space="preserve">). </w:t>
      </w:r>
      <w:r w:rsidR="00C60279">
        <w:t xml:space="preserve">We examined linear regression relationships between weighted effort and the removal rate for Berners River coho salmon in </w:t>
      </w:r>
      <w:r w:rsidR="00B85C50">
        <w:t xml:space="preserve">order to better understand </w:t>
      </w:r>
      <w:r w:rsidR="00C60279">
        <w:t>the relationship between fishing effort and the impact on harvest and e</w:t>
      </w:r>
      <w:r w:rsidR="00154B96">
        <w:t>scapement. In simple regression models</w:t>
      </w:r>
      <w:r w:rsidR="00C60279">
        <w:t>, significant positive correlations (</w:t>
      </w:r>
      <w:r w:rsidR="00C60279" w:rsidRPr="00C60279">
        <w:rPr>
          <w:i/>
        </w:rPr>
        <w:t>p</w:t>
      </w:r>
      <w:r w:rsidR="00C60279">
        <w:t xml:space="preserve"> ≤ 0.05) were found with </w:t>
      </w:r>
      <w:r w:rsidR="009C1768">
        <w:t xml:space="preserve">fishing </w:t>
      </w:r>
      <w:r w:rsidR="00C60279">
        <w:t xml:space="preserve">effort in waters of lower Lynn Canal outside of Berners Bay (subdistrict 115-10; </w:t>
      </w:r>
      <w:r w:rsidR="00BC401F" w:rsidRPr="00BC401F">
        <w:rPr>
          <w:i/>
        </w:rPr>
        <w:t>R</w:t>
      </w:r>
      <w:r w:rsidR="00BC401F" w:rsidRPr="00BC401F">
        <w:rPr>
          <w:vertAlign w:val="superscript"/>
        </w:rPr>
        <w:t>2</w:t>
      </w:r>
      <w:r w:rsidR="00BC401F">
        <w:t xml:space="preserve"> = 0.35; </w:t>
      </w:r>
      <w:r w:rsidR="00C60279" w:rsidRPr="00C60279">
        <w:rPr>
          <w:i/>
        </w:rPr>
        <w:t>p</w:t>
      </w:r>
      <w:r w:rsidR="00C60279">
        <w:t xml:space="preserve"> = 0.008) and within the bay (115-20; </w:t>
      </w:r>
      <w:r w:rsidR="00BC401F" w:rsidRPr="00BC401F">
        <w:rPr>
          <w:i/>
        </w:rPr>
        <w:t>R</w:t>
      </w:r>
      <w:r w:rsidR="00BC401F" w:rsidRPr="00BC401F">
        <w:rPr>
          <w:vertAlign w:val="superscript"/>
        </w:rPr>
        <w:t>2</w:t>
      </w:r>
      <w:r w:rsidR="00BC401F">
        <w:t xml:space="preserve"> = 0.18; </w:t>
      </w:r>
      <w:r w:rsidR="00C60279" w:rsidRPr="00BC401F">
        <w:rPr>
          <w:i/>
        </w:rPr>
        <w:t>p</w:t>
      </w:r>
      <w:r w:rsidR="00C60279">
        <w:t xml:space="preserve"> = 0.031), but not in central Lynn Canal north of Pt. Sherman (</w:t>
      </w:r>
      <w:r w:rsidR="009C1768">
        <w:t xml:space="preserve">subdistrict </w:t>
      </w:r>
      <w:r w:rsidR="00C60279">
        <w:t xml:space="preserve">115-31; </w:t>
      </w:r>
      <w:r w:rsidR="00BC401F" w:rsidRPr="00BC401F">
        <w:rPr>
          <w:i/>
        </w:rPr>
        <w:t>R</w:t>
      </w:r>
      <w:r w:rsidR="00BC401F" w:rsidRPr="00BC401F">
        <w:rPr>
          <w:vertAlign w:val="superscript"/>
        </w:rPr>
        <w:t>2</w:t>
      </w:r>
      <w:r w:rsidR="00BC401F">
        <w:t xml:space="preserve"> = 0.06; </w:t>
      </w:r>
      <w:r w:rsidR="00C60279" w:rsidRPr="00C60279">
        <w:rPr>
          <w:i/>
        </w:rPr>
        <w:t>p</w:t>
      </w:r>
      <w:r w:rsidR="00C60279">
        <w:t xml:space="preserve"> = 0.210).</w:t>
      </w:r>
      <w:r w:rsidR="00BC401F">
        <w:t xml:space="preserve"> A multiple regression with </w:t>
      </w:r>
      <w:r w:rsidR="009C1768">
        <w:t xml:space="preserve">fishing </w:t>
      </w:r>
      <w:r w:rsidR="00BC401F">
        <w:t xml:space="preserve">effort in </w:t>
      </w:r>
      <w:r w:rsidR="009C1768">
        <w:t xml:space="preserve">subdistricts </w:t>
      </w:r>
      <w:r w:rsidR="00BC401F">
        <w:t>115-10 and 115-20 explained 44% of variation in the removal rate, and assigned 59% weighting to effort in the bay compared with 41% for effort outside the bay.</w:t>
      </w:r>
      <w:r w:rsidR="006756CD">
        <w:t xml:space="preserve"> This limited analysis is consistent with what has generally been understood by managers</w:t>
      </w:r>
      <w:r w:rsidR="00523EE0">
        <w:t xml:space="preserve">; </w:t>
      </w:r>
      <w:r w:rsidR="0036020B">
        <w:t>i.e.</w:t>
      </w:r>
      <w:r w:rsidR="00523EE0">
        <w:t>,</w:t>
      </w:r>
      <w:r w:rsidR="0036020B">
        <w:t xml:space="preserve"> </w:t>
      </w:r>
      <w:r w:rsidR="006756CD">
        <w:t>that Berners Bay stocks are substantially available along the eastern shore of lower Lynn Canal, immediately north and south of Berners Bay, and potentially more so within the bay but are less available in central and upper Lynn Canal north of Pt. Sherman.</w:t>
      </w:r>
    </w:p>
    <w:p w:rsidR="009E0CDB" w:rsidRDefault="009E0CDB" w:rsidP="009E0CDB">
      <w:pPr>
        <w:jc w:val="center"/>
      </w:pPr>
      <w:r w:rsidRPr="004428BA">
        <w:rPr>
          <w:noProof/>
        </w:rPr>
        <w:drawing>
          <wp:inline distT="0" distB="0" distL="0" distR="0" wp14:anchorId="27EF33C6" wp14:editId="1EA1FADD">
            <wp:extent cx="5207000" cy="2881666"/>
            <wp:effectExtent l="19050" t="19050" r="1270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21352" cy="2889609"/>
                    </a:xfrm>
                    <a:prstGeom prst="rect">
                      <a:avLst/>
                    </a:prstGeom>
                    <a:noFill/>
                    <a:ln w="6350">
                      <a:solidFill>
                        <a:schemeClr val="tx1"/>
                      </a:solidFill>
                    </a:ln>
                  </pic:spPr>
                </pic:pic>
              </a:graphicData>
            </a:graphic>
          </wp:inline>
        </w:drawing>
      </w:r>
    </w:p>
    <w:p w:rsidR="004846E6" w:rsidRPr="004846E6" w:rsidRDefault="005B5669" w:rsidP="005B5669">
      <w:pPr>
        <w:pStyle w:val="Caption"/>
        <w:rPr>
          <w:vanish/>
          <w:specVanish/>
        </w:rPr>
      </w:pPr>
      <w:bookmarkStart w:id="458" w:name="_Toc487202803"/>
      <w:r>
        <w:lastRenderedPageBreak/>
        <w:t xml:space="preserve">Figure </w:t>
      </w:r>
      <w:fldSimple w:instr=" SEQ Figure \* ARABIC ">
        <w:r w:rsidR="009C1768">
          <w:rPr>
            <w:noProof/>
          </w:rPr>
          <w:t>44</w:t>
        </w:r>
      </w:fldSimple>
      <w:r>
        <w:t>.–</w:t>
      </w:r>
      <w:r w:rsidRPr="005B5669">
        <w:t>Estimated removal rate for the Berners River coho salmon return by the Lynn Canal</w:t>
      </w:r>
      <w:r w:rsidR="009C1768">
        <w:t xml:space="preserve"> commercial</w:t>
      </w:r>
      <w:r w:rsidRPr="005B5669">
        <w:t xml:space="preserve"> drift gillnet fishery compared with the weighted weekly average number of boat-days fished by the drift gillnet fishery in three su</w:t>
      </w:r>
      <w:r w:rsidR="004846E6">
        <w:t>bdistricts in lower Lynn Canal.</w:t>
      </w:r>
      <w:bookmarkEnd w:id="458"/>
    </w:p>
    <w:p w:rsidR="009E0CDB" w:rsidRDefault="004846E6" w:rsidP="005B5669">
      <w:pPr>
        <w:pStyle w:val="Caption"/>
      </w:pPr>
      <w:r>
        <w:t xml:space="preserve"> </w:t>
      </w:r>
      <w:r w:rsidR="005B5669" w:rsidRPr="005B5669">
        <w:t>Boat-days fished in each week are weighted by the 1990–2014 average proportion of the harvest of the Berners River stock in the Lynn Canal fishery.</w:t>
      </w:r>
    </w:p>
    <w:p w:rsidR="000E6460" w:rsidRDefault="000E6460" w:rsidP="000E6460">
      <w:pPr>
        <w:pStyle w:val="Heading3"/>
      </w:pPr>
      <w:bookmarkStart w:id="459" w:name="_Toc487200855"/>
      <w:r>
        <w:t xml:space="preserve">Berners Bay </w:t>
      </w:r>
      <w:r w:rsidR="00627ABA">
        <w:t xml:space="preserve">Commercial Drift </w:t>
      </w:r>
      <w:r>
        <w:t>Gillnet Openings</w:t>
      </w:r>
      <w:bookmarkEnd w:id="459"/>
    </w:p>
    <w:p w:rsidR="00D70398" w:rsidRDefault="002B015A" w:rsidP="000D0B5D">
      <w:r>
        <w:t xml:space="preserve">Following statehood, lower Lynn Canal (Section 15C) was not opened to the </w:t>
      </w:r>
      <w:r w:rsidR="008C773D">
        <w:t xml:space="preserve">commercial </w:t>
      </w:r>
      <w:r>
        <w:t>drift gillnet fishery until 1968. D</w:t>
      </w:r>
      <w:r w:rsidR="00CE220D">
        <w:t>uring 1961–1966</w:t>
      </w:r>
      <w:r>
        <w:t>, Berners Bay (Secti</w:t>
      </w:r>
      <w:r w:rsidR="00CE220D">
        <w:t>on 15B</w:t>
      </w:r>
      <w:r>
        <w:t>) was opened beginning in statistical week 35, with weekly fishing periods ranging from 3–4 days per week. These openings drew little fishing effort</w:t>
      </w:r>
      <w:r w:rsidR="008C773D">
        <w:t>,</w:t>
      </w:r>
      <w:r>
        <w:t xml:space="preserve"> with the weekly number of participating boats ranging from 0</w:t>
      </w:r>
      <w:r w:rsidR="008C773D">
        <w:t xml:space="preserve"> to </w:t>
      </w:r>
      <w:r>
        <w:t>13, while the season total harvest of coho salmon ranged from 0</w:t>
      </w:r>
      <w:r w:rsidR="008C773D">
        <w:t xml:space="preserve"> to </w:t>
      </w:r>
      <w:r>
        <w:t xml:space="preserve">2,757 fish. </w:t>
      </w:r>
    </w:p>
    <w:p w:rsidR="00C6549F" w:rsidRDefault="00154B96" w:rsidP="000D0B5D">
      <w:r>
        <w:t xml:space="preserve">Fall openings in Berners Bay </w:t>
      </w:r>
      <w:r w:rsidR="002D1E6E">
        <w:t>were re-instituted during</w:t>
      </w:r>
      <w:r w:rsidR="002B015A">
        <w:t xml:space="preserve"> </w:t>
      </w:r>
      <w:r w:rsidR="00856381">
        <w:t xml:space="preserve">the </w:t>
      </w:r>
      <w:r w:rsidR="002B015A">
        <w:t xml:space="preserve">all-time </w:t>
      </w:r>
      <w:r w:rsidR="00856381">
        <w:t>record coho salmon return in</w:t>
      </w:r>
      <w:r w:rsidR="00A86DF9">
        <w:t xml:space="preserve"> 1</w:t>
      </w:r>
      <w:r w:rsidR="002D1E6E">
        <w:t>994</w:t>
      </w:r>
      <w:r w:rsidR="00A86DF9">
        <w:t>,</w:t>
      </w:r>
      <w:r w:rsidR="002D1E6E">
        <w:t xml:space="preserve"> </w:t>
      </w:r>
      <w:r w:rsidR="00A86DF9">
        <w:t>following</w:t>
      </w:r>
      <w:r w:rsidR="00856381">
        <w:t xml:space="preserve"> a</w:t>
      </w:r>
      <w:r w:rsidR="002D1E6E">
        <w:t xml:space="preserve"> series of very strong returns and large escapements during 1991–1993</w:t>
      </w:r>
      <w:r w:rsidR="00856381">
        <w:t>. T</w:t>
      </w:r>
      <w:r w:rsidR="002D1E6E">
        <w:t xml:space="preserve">he area management biologist </w:t>
      </w:r>
      <w:r w:rsidR="00856381">
        <w:t xml:space="preserve">began </w:t>
      </w:r>
      <w:r w:rsidR="002D1E6E">
        <w:t>to look for ways to increase exploitation on the coho salmon return</w:t>
      </w:r>
      <w:r w:rsidR="00856381">
        <w:t xml:space="preserve"> without substantially increasing harvest pressure on Chilkat River chum salmon</w:t>
      </w:r>
      <w:r w:rsidR="002D1E6E">
        <w:t>. In 1994, the bay was opened in week 38 (initially only to Cove Point) for 1 day, followed by 3-day openings in the following 2 weeks</w:t>
      </w:r>
      <w:r w:rsidR="00856381">
        <w:t>,</w:t>
      </w:r>
      <w:r w:rsidR="002D1E6E">
        <w:t xml:space="preserve"> and </w:t>
      </w:r>
      <w:r w:rsidR="008C773D">
        <w:t xml:space="preserve">a </w:t>
      </w:r>
      <w:r w:rsidR="002D1E6E">
        <w:t>2</w:t>
      </w:r>
      <w:r w:rsidR="008C773D">
        <w:t>–</w:t>
      </w:r>
      <w:r w:rsidR="002D1E6E">
        <w:t>day</w:t>
      </w:r>
      <w:r w:rsidR="008C773D">
        <w:t xml:space="preserve"> opening</w:t>
      </w:r>
      <w:r w:rsidR="002D1E6E">
        <w:t xml:space="preserve"> in the final week (41). </w:t>
      </w:r>
      <w:r w:rsidR="00C6549F">
        <w:t>With a comparatively large fishing fleet in lower Lynn Canal, these measures appeared to substantially increase harvest of the run in Berners Bay</w:t>
      </w:r>
      <w:r w:rsidR="00D70398">
        <w:t>, resulting in an estimated</w:t>
      </w:r>
      <w:r w:rsidR="00C6549F">
        <w:t xml:space="preserve"> removal rate of 58% (compared with a </w:t>
      </w:r>
      <w:r w:rsidR="00856381">
        <w:t xml:space="preserve">previous </w:t>
      </w:r>
      <w:r w:rsidR="00C6549F">
        <w:t>5-year average of 37%)</w:t>
      </w:r>
      <w:r w:rsidR="00D70398">
        <w:t xml:space="preserve"> </w:t>
      </w:r>
      <w:r w:rsidR="00C6549F">
        <w:t xml:space="preserve">while </w:t>
      </w:r>
      <w:r w:rsidR="00856381">
        <w:t>still leaving a record number of adults to spawn</w:t>
      </w:r>
      <w:r w:rsidR="00D70398">
        <w:t xml:space="preserve">. A total of 13,805 coho salmon were </w:t>
      </w:r>
      <w:r w:rsidR="00A86DF9">
        <w:t xml:space="preserve">reported </w:t>
      </w:r>
      <w:r w:rsidR="00D70398">
        <w:t>harvested inside the bay during 9 days of fishing.</w:t>
      </w:r>
    </w:p>
    <w:p w:rsidR="00D70398" w:rsidRDefault="00D70398" w:rsidP="000D0B5D">
      <w:r>
        <w:t xml:space="preserve">In the following year (1995), the bay was opened </w:t>
      </w:r>
      <w:r w:rsidR="0009603E">
        <w:t>in week 38 for only 2 days</w:t>
      </w:r>
      <w:r w:rsidR="008C5E1F">
        <w:t xml:space="preserve"> during which 50 bo</w:t>
      </w:r>
      <w:r w:rsidR="00A86DF9">
        <w:t>ats reported landings from the bay</w:t>
      </w:r>
      <w:r w:rsidR="008C5E1F">
        <w:t xml:space="preserve"> that totaled</w:t>
      </w:r>
      <w:r w:rsidR="0009603E">
        <w:t xml:space="preserve"> 11,632 coh</w:t>
      </w:r>
      <w:r w:rsidR="00856381">
        <w:t>o salmon, nearly all reportedly</w:t>
      </w:r>
      <w:r w:rsidR="0009603E">
        <w:t xml:space="preserve"> </w:t>
      </w:r>
      <w:r w:rsidR="008C5E1F">
        <w:t xml:space="preserve">caught </w:t>
      </w:r>
      <w:r w:rsidR="0009603E">
        <w:t>in the first night. T</w:t>
      </w:r>
      <w:r w:rsidR="008C5E1F">
        <w:t xml:space="preserve">he </w:t>
      </w:r>
      <w:r w:rsidR="008C5E1F" w:rsidRPr="008C5E1F">
        <w:rPr>
          <w:color w:val="000000" w:themeColor="text1"/>
        </w:rPr>
        <w:t>principal</w:t>
      </w:r>
      <w:r w:rsidR="00856381">
        <w:t xml:space="preserve"> author vis</w:t>
      </w:r>
      <w:r w:rsidR="0036020B">
        <w:t>i</w:t>
      </w:r>
      <w:r w:rsidR="00856381">
        <w:t xml:space="preserve">ted with </w:t>
      </w:r>
      <w:r w:rsidR="0009603E">
        <w:t xml:space="preserve">a participant in the fishery later in the week </w:t>
      </w:r>
      <w:proofErr w:type="gramStart"/>
      <w:r w:rsidR="0009603E">
        <w:t>who</w:t>
      </w:r>
      <w:proofErr w:type="gramEnd"/>
      <w:r w:rsidR="0009603E">
        <w:t xml:space="preserve"> described the opening as a slaughter and stated “You guys never should have opened Berners Bay!”</w:t>
      </w:r>
      <w:r w:rsidR="00FE00ED">
        <w:t xml:space="preserve"> Port sampling </w:t>
      </w:r>
      <w:proofErr w:type="gramStart"/>
      <w:r w:rsidR="00FE00ED">
        <w:t>technicians</w:t>
      </w:r>
      <w:proofErr w:type="gramEnd"/>
      <w:r w:rsidR="00FE00ED">
        <w:t xml:space="preserve"> recovered </w:t>
      </w:r>
      <w:r w:rsidR="009951E7">
        <w:t xml:space="preserve">heads from </w:t>
      </w:r>
      <w:r w:rsidR="00FE00ED">
        <w:t xml:space="preserve">603 adipose-clipped coho salmon from a sample of 6,708 fish from </w:t>
      </w:r>
      <w:r w:rsidR="008C773D">
        <w:t xml:space="preserve">the </w:t>
      </w:r>
      <w:r w:rsidR="00856381">
        <w:t xml:space="preserve">Lynn Canal </w:t>
      </w:r>
      <w:ins w:id="460" w:author="jb" w:date="2017-08-23T14:02:00Z">
        <w:r w:rsidR="007537C6">
          <w:t xml:space="preserve">drift gillnet </w:t>
        </w:r>
      </w:ins>
      <w:r w:rsidR="00856381">
        <w:t xml:space="preserve">fishery </w:t>
      </w:r>
      <w:r w:rsidR="00643D54">
        <w:t>that week</w:t>
      </w:r>
      <w:r w:rsidR="009951E7">
        <w:t xml:space="preserve"> of which 593 contained tags</w:t>
      </w:r>
      <w:r w:rsidR="00643D54">
        <w:t>,</w:t>
      </w:r>
      <w:r w:rsidR="009951E7">
        <w:t xml:space="preserve"> </w:t>
      </w:r>
      <w:r w:rsidR="00643D54">
        <w:t>including</w:t>
      </w:r>
      <w:r w:rsidR="008C773D">
        <w:t xml:space="preserve"> </w:t>
      </w:r>
      <w:r w:rsidR="009951E7">
        <w:t xml:space="preserve">551 </w:t>
      </w:r>
      <w:ins w:id="461" w:author="jb" w:date="2017-08-23T14:03:00Z">
        <w:r w:rsidR="007537C6">
          <w:t xml:space="preserve">tags </w:t>
        </w:r>
      </w:ins>
      <w:r w:rsidR="00856381">
        <w:t xml:space="preserve">that had been </w:t>
      </w:r>
      <w:r w:rsidR="009951E7">
        <w:t xml:space="preserve">implanted in smolts from the Berners River. With a substantial proportion of the </w:t>
      </w:r>
      <w:r w:rsidR="00856381">
        <w:t xml:space="preserve">week 38 </w:t>
      </w:r>
      <w:r w:rsidR="009951E7">
        <w:t>catch having been taken in Berners Ba</w:t>
      </w:r>
      <w:r w:rsidR="00856381">
        <w:t xml:space="preserve">y, the Berners River </w:t>
      </w:r>
      <w:r w:rsidR="009951E7">
        <w:t xml:space="preserve">was estimated to have contributed 35% (7,045 fish) to the coho salmon catch in Lynn Canal </w:t>
      </w:r>
      <w:ins w:id="462" w:author="jb" w:date="2017-08-23T14:03:00Z">
        <w:r w:rsidR="007537C6">
          <w:t xml:space="preserve">drift gillnet fishery </w:t>
        </w:r>
      </w:ins>
      <w:r w:rsidR="009951E7">
        <w:t>for the week (20,119 fish).</w:t>
      </w:r>
      <w:r w:rsidR="00AB40CA">
        <w:t xml:space="preserve"> In retrospect, the </w:t>
      </w:r>
      <w:r w:rsidR="00856381">
        <w:t xml:space="preserve">1995 </w:t>
      </w:r>
      <w:r w:rsidR="00AB40CA">
        <w:t xml:space="preserve">Berners River run size in Lynn Canal </w:t>
      </w:r>
      <w:r w:rsidR="00856381">
        <w:t>(</w:t>
      </w:r>
      <w:r w:rsidR="00AB40CA">
        <w:t>20,854 fish</w:t>
      </w:r>
      <w:r w:rsidR="00856381">
        <w:t>)</w:t>
      </w:r>
      <w:r w:rsidR="00AB40CA">
        <w:t xml:space="preserve"> in 1995 </w:t>
      </w:r>
      <w:r w:rsidR="00856381">
        <w:t xml:space="preserve">was substantially lower than during the </w:t>
      </w:r>
      <w:r w:rsidR="00AB40CA">
        <w:t xml:space="preserve">previous 4 years </w:t>
      </w:r>
      <w:r w:rsidR="00856381">
        <w:t xml:space="preserve">(range </w:t>
      </w:r>
      <w:r w:rsidR="00AB40CA">
        <w:t>30,798–46,969 fish</w:t>
      </w:r>
      <w:r w:rsidR="00856381">
        <w:t>)</w:t>
      </w:r>
      <w:r w:rsidR="00AB40CA">
        <w:t>, while the removal rate by the Lynn Canal drift gil</w:t>
      </w:r>
      <w:r w:rsidR="00715F0E">
        <w:t xml:space="preserve">lnet fishery was a record 70.6% </w:t>
      </w:r>
      <w:r w:rsidR="008404DF">
        <w:t xml:space="preserve">(14,716 fish) </w:t>
      </w:r>
      <w:r w:rsidR="00715F0E">
        <w:t xml:space="preserve">after </w:t>
      </w:r>
      <w:r w:rsidR="00856381">
        <w:t>an</w:t>
      </w:r>
      <w:r w:rsidR="008404DF">
        <w:t xml:space="preserve"> estimated </w:t>
      </w:r>
      <w:r w:rsidR="00715F0E">
        <w:t xml:space="preserve">30.5% (9,154 fish) </w:t>
      </w:r>
      <w:r w:rsidR="000B0E93">
        <w:t>of the stock had</w:t>
      </w:r>
      <w:r w:rsidR="00715F0E">
        <w:t xml:space="preserve"> </w:t>
      </w:r>
      <w:r w:rsidR="000B0E93">
        <w:t xml:space="preserve">already </w:t>
      </w:r>
      <w:r w:rsidR="00715F0E">
        <w:t>been removed by previous fisheries. Nearly half (47%)</w:t>
      </w:r>
      <w:r w:rsidR="000B0E93">
        <w:t xml:space="preserve"> of surviving Berners River coho salmon at the</w:t>
      </w:r>
      <w:r w:rsidR="00715F0E">
        <w:t xml:space="preserve"> beginning of week 38 were harvested </w:t>
      </w:r>
      <w:r w:rsidR="00A86DF9">
        <w:t xml:space="preserve">both inside and outside the bay </w:t>
      </w:r>
      <w:r w:rsidR="00715F0E">
        <w:t xml:space="preserve">in </w:t>
      </w:r>
      <w:r w:rsidR="000B0E93">
        <w:t>the</w:t>
      </w:r>
      <w:r w:rsidR="00715F0E">
        <w:t xml:space="preserve"> sing</w:t>
      </w:r>
      <w:r w:rsidR="00A86DF9">
        <w:t>le 2-day</w:t>
      </w:r>
      <w:r w:rsidR="006D1CF5">
        <w:t xml:space="preserve"> opening</w:t>
      </w:r>
      <w:r w:rsidR="00A86DF9">
        <w:t xml:space="preserve">. </w:t>
      </w:r>
      <w:r w:rsidR="000B0E93">
        <w:t xml:space="preserve">The intense </w:t>
      </w:r>
      <w:ins w:id="463" w:author="jb" w:date="2017-08-23T14:04:00Z">
        <w:r w:rsidR="007537C6">
          <w:t xml:space="preserve">Lynn Canal  </w:t>
        </w:r>
      </w:ins>
      <w:r w:rsidR="00627ABA">
        <w:t xml:space="preserve">drift </w:t>
      </w:r>
      <w:r w:rsidR="000B0E93">
        <w:t>gillnet fish</w:t>
      </w:r>
      <w:r w:rsidR="00A86DF9">
        <w:t xml:space="preserve">ery in 1995 </w:t>
      </w:r>
      <w:r w:rsidR="00715F0E">
        <w:t xml:space="preserve">had a substantially greater effect in reducing the average size of Berners River </w:t>
      </w:r>
      <w:proofErr w:type="spellStart"/>
      <w:r w:rsidR="00715F0E">
        <w:t>spawners</w:t>
      </w:r>
      <w:proofErr w:type="spellEnd"/>
      <w:r w:rsidR="00715F0E">
        <w:t xml:space="preserve"> compared with any other year (Figure</w:t>
      </w:r>
      <w:r w:rsidR="00A86DF9">
        <w:t>s 25</w:t>
      </w:r>
      <w:r w:rsidR="000B0E93">
        <w:t xml:space="preserve"> and</w:t>
      </w:r>
      <w:r w:rsidR="00A86DF9">
        <w:t xml:space="preserve"> 26</w:t>
      </w:r>
      <w:r w:rsidR="00715F0E">
        <w:t>).</w:t>
      </w:r>
    </w:p>
    <w:p w:rsidR="00C6549F" w:rsidRDefault="00962A2B" w:rsidP="000D0B5D">
      <w:r>
        <w:t xml:space="preserve">A series of strong coho salmon returns to Lynn Canal in 2002–2004 coincided with low salmon </w:t>
      </w:r>
      <w:r w:rsidR="0036020B">
        <w:t xml:space="preserve">prices, </w:t>
      </w:r>
      <w:r>
        <w:t>relatively low troll exploitation rates</w:t>
      </w:r>
      <w:r w:rsidR="0036020B">
        <w:t>,</w:t>
      </w:r>
      <w:r>
        <w:t xml:space="preserve"> and reduced participation in the fall </w:t>
      </w:r>
      <w:ins w:id="464" w:author="jb" w:date="2017-08-23T14:05:00Z">
        <w:r w:rsidR="007537C6">
          <w:t xml:space="preserve">portion of the Lynn Canal </w:t>
        </w:r>
      </w:ins>
      <w:r w:rsidR="00627ABA">
        <w:t xml:space="preserve">drift </w:t>
      </w:r>
      <w:r>
        <w:t xml:space="preserve">gillnet fishery. The combination of substantial returns and low fishing effort sparked renewed </w:t>
      </w:r>
      <w:r w:rsidR="008C5E1F">
        <w:t xml:space="preserve">interest in opening </w:t>
      </w:r>
      <w:r>
        <w:t>Berners Bay</w:t>
      </w:r>
      <w:r w:rsidR="008C5E1F">
        <w:t xml:space="preserve"> to fishing</w:t>
      </w:r>
      <w:r>
        <w:t xml:space="preserve">. </w:t>
      </w:r>
      <w:r w:rsidR="008C5E1F">
        <w:t>During 2002–2004 and 2006, the bay was opened during peak fall fishing weeks, usually for 3 days per opening</w:t>
      </w:r>
      <w:r w:rsidR="00643D54">
        <w:t>,</w:t>
      </w:r>
      <w:r w:rsidR="008C5E1F">
        <w:t xml:space="preserve"> </w:t>
      </w:r>
      <w:r w:rsidR="008C773D">
        <w:t xml:space="preserve">and </w:t>
      </w:r>
      <w:r w:rsidR="00643D54">
        <w:t xml:space="preserve">only moderate </w:t>
      </w:r>
      <w:r w:rsidR="008C5E1F">
        <w:t xml:space="preserve">participation </w:t>
      </w:r>
      <w:r w:rsidR="00643D54">
        <w:t xml:space="preserve">was reported </w:t>
      </w:r>
      <w:r w:rsidR="008C5E1F">
        <w:t xml:space="preserve">by 18–28 boats during the very large return in 2002 and only </w:t>
      </w:r>
      <w:r w:rsidR="00EC799A">
        <w:t xml:space="preserve">8–15 boats during peak weeks in </w:t>
      </w:r>
      <w:r w:rsidR="00EC799A">
        <w:lastRenderedPageBreak/>
        <w:t>2003–2004 and 2006. In 2013, the bay was opened for 3 days only once in week 37, prior to typical peak abundance</w:t>
      </w:r>
      <w:r w:rsidR="008C773D">
        <w:t>,</w:t>
      </w:r>
      <w:r w:rsidR="005E7A4E">
        <w:t xml:space="preserve"> and relatively few fish were caught</w:t>
      </w:r>
      <w:r w:rsidR="00EC799A">
        <w:t>.</w:t>
      </w:r>
      <w:r w:rsidR="005E7A4E">
        <w:t xml:space="preserve"> While the</w:t>
      </w:r>
      <w:r w:rsidR="00EC799A">
        <w:t xml:space="preserve"> openings </w:t>
      </w:r>
      <w:r w:rsidR="005E7A4E">
        <w:t xml:space="preserve">in 2002–2004 and 2006 </w:t>
      </w:r>
      <w:r w:rsidR="00EC799A">
        <w:t>like</w:t>
      </w:r>
      <w:r w:rsidR="00426467">
        <w:t>ly helped increase exploitation</w:t>
      </w:r>
      <w:r w:rsidR="005E7A4E">
        <w:t xml:space="preserve">, with an estimated average removal rate in Lynn Canal </w:t>
      </w:r>
      <w:ins w:id="465" w:author="jb" w:date="2017-08-23T14:06:00Z">
        <w:r w:rsidR="00AB2D3F">
          <w:t>drift gillnet fishery</w:t>
        </w:r>
        <w:r w:rsidR="00AB2D3F">
          <w:t xml:space="preserve"> </w:t>
        </w:r>
      </w:ins>
      <w:r w:rsidR="005E7A4E">
        <w:t>of 36.8% during those years</w:t>
      </w:r>
      <w:r w:rsidR="00643D54">
        <w:t>,</w:t>
      </w:r>
      <w:r w:rsidR="005E7A4E">
        <w:t xml:space="preserve"> compared with 30.2% for the 19 years during 1989–2</w:t>
      </w:r>
      <w:r w:rsidR="00A86DF9">
        <w:t>014 when the bay was not opened, t</w:t>
      </w:r>
      <w:r w:rsidR="005E7A4E">
        <w:t>heir impact on escapement appears to have been limited by relatively low participation in the openings.</w:t>
      </w:r>
      <w:r w:rsidR="00EC799A">
        <w:t xml:space="preserve"> </w:t>
      </w:r>
    </w:p>
    <w:p w:rsidR="00E357CF" w:rsidRDefault="00C63928" w:rsidP="000D0B5D">
      <w:r>
        <w:t xml:space="preserve">Although openings inside Berners Bay </w:t>
      </w:r>
      <w:r w:rsidR="00962423">
        <w:t xml:space="preserve">(Section 15B) </w:t>
      </w:r>
      <w:r>
        <w:t xml:space="preserve">can be unpredictable in their effect on exploitation and escapement, management of openings </w:t>
      </w:r>
      <w:r w:rsidR="00E357CF">
        <w:t xml:space="preserve">outside the bay in Section 15C </w:t>
      </w:r>
      <w:r>
        <w:t xml:space="preserve">has </w:t>
      </w:r>
      <w:r w:rsidR="00217FD1">
        <w:t>had</w:t>
      </w:r>
      <w:r w:rsidR="00E357CF">
        <w:t xml:space="preserve"> a more predictable effect and has proven</w:t>
      </w:r>
      <w:r>
        <w:t xml:space="preserve"> </w:t>
      </w:r>
      <w:r w:rsidR="00217FD1">
        <w:t xml:space="preserve">amply conservative relative to the Berners River stock, even </w:t>
      </w:r>
      <w:r w:rsidR="00E357CF">
        <w:t>in recent years (2005–2013) when returns were low, averaging only 10.5 thousand fish compared with 26.0 thousand during 1990–2004.</w:t>
      </w:r>
      <w:r w:rsidR="00454CF2">
        <w:t xml:space="preserve"> Escapement fell </w:t>
      </w:r>
      <w:r w:rsidR="008C773D">
        <w:t xml:space="preserve">below </w:t>
      </w:r>
      <w:r w:rsidR="00454CF2">
        <w:t xml:space="preserve">the current </w:t>
      </w:r>
      <w:r w:rsidR="00454CF2" w:rsidRPr="00454CF2">
        <w:rPr>
          <w:i/>
        </w:rPr>
        <w:t>BEG</w:t>
      </w:r>
      <w:r w:rsidR="00454CF2">
        <w:t xml:space="preserve"> in only one of </w:t>
      </w:r>
      <w:r w:rsidR="008C773D">
        <w:t xml:space="preserve">those </w:t>
      </w:r>
      <w:r w:rsidR="00454CF2">
        <w:t>years (2007).</w:t>
      </w:r>
    </w:p>
    <w:p w:rsidR="00C53015" w:rsidRDefault="00217FD1" w:rsidP="000D0B5D">
      <w:r>
        <w:t>During the most re</w:t>
      </w:r>
      <w:r w:rsidR="00E357CF">
        <w:t>cent 10-year period (2005–2014), openings in Section 15C</w:t>
      </w:r>
      <w:r w:rsidR="0054582F">
        <w:t xml:space="preserve"> during the 3 peak statistical weeks (that have historically accounted for an average of 70</w:t>
      </w:r>
      <w:r w:rsidR="0036020B">
        <w:t xml:space="preserve">% of the harvest of the stock) </w:t>
      </w:r>
      <w:r>
        <w:t>have consistently been either</w:t>
      </w:r>
      <w:r w:rsidR="0054582F">
        <w:t xml:space="preserve"> for 2 or 3 days</w:t>
      </w:r>
      <w:r w:rsidR="0036020B">
        <w:t>, while an</w:t>
      </w:r>
      <w:r w:rsidR="0054582F">
        <w:t xml:space="preserve"> average of 23 </w:t>
      </w:r>
      <w:r w:rsidR="008C773D">
        <w:t xml:space="preserve">boats </w:t>
      </w:r>
      <w:r w:rsidR="0054582F">
        <w:t>(range 16–32</w:t>
      </w:r>
      <w:r w:rsidR="008C773D">
        <w:t xml:space="preserve"> boats</w:t>
      </w:r>
      <w:r w:rsidR="0054582F">
        <w:t>) were reported fishing in the subdistrict in those weeks. Based on</w:t>
      </w:r>
      <w:r w:rsidR="00454CF2">
        <w:t xml:space="preserve"> the linear relationship with</w:t>
      </w:r>
      <w:r w:rsidR="0054582F">
        <w:t xml:space="preserve"> boat-days </w:t>
      </w:r>
      <w:r w:rsidR="00454CF2">
        <w:t>fishing in Section 15C</w:t>
      </w:r>
      <w:r w:rsidR="0054582F">
        <w:t xml:space="preserve">, the proposed </w:t>
      </w:r>
      <w:r w:rsidR="009D763A">
        <w:t xml:space="preserve">lower </w:t>
      </w:r>
      <w:r w:rsidR="0054582F" w:rsidRPr="0054582F">
        <w:rPr>
          <w:i/>
        </w:rPr>
        <w:t>BEG</w:t>
      </w:r>
      <w:r w:rsidR="0054582F">
        <w:t xml:space="preserve"> </w:t>
      </w:r>
      <w:r w:rsidR="009D763A">
        <w:t xml:space="preserve">threshold (4,500 </w:t>
      </w:r>
      <w:proofErr w:type="spellStart"/>
      <w:r w:rsidR="009D763A">
        <w:t>spawners</w:t>
      </w:r>
      <w:proofErr w:type="spellEnd"/>
      <w:r w:rsidR="009D763A">
        <w:t>)</w:t>
      </w:r>
      <w:r w:rsidR="0054582F">
        <w:t xml:space="preserve"> i</w:t>
      </w:r>
      <w:r w:rsidR="009D763A">
        <w:t>s predicted to be achieved even under th</w:t>
      </w:r>
      <w:r w:rsidR="0054582F">
        <w:t xml:space="preserve">e lowest observed Lynn Canal run size </w:t>
      </w:r>
      <w:r w:rsidR="009D763A">
        <w:t xml:space="preserve">since 1989 (6,502 adults in 2007) with as many as 60 boats fishing 2 days per week or 40 boats fishing 3 days per week. A Lynn Canal return that is </w:t>
      </w:r>
      <w:r w:rsidR="00F86EFB">
        <w:t xml:space="preserve">only </w:t>
      </w:r>
      <w:r w:rsidR="009D763A">
        <w:t>average for the 5 lowest return years out of 26</w:t>
      </w:r>
      <w:r w:rsidR="00E357CF">
        <w:t xml:space="preserve"> (7,983 adults) will </w:t>
      </w:r>
      <w:r w:rsidR="00454CF2">
        <w:t xml:space="preserve">more </w:t>
      </w:r>
      <w:r w:rsidR="00E357CF">
        <w:t xml:space="preserve">likely </w:t>
      </w:r>
      <w:r w:rsidR="00454CF2">
        <w:t xml:space="preserve">than not </w:t>
      </w:r>
      <w:r w:rsidR="009D763A">
        <w:t xml:space="preserve">achieve the lower </w:t>
      </w:r>
      <w:r w:rsidR="009D763A" w:rsidRPr="009D763A">
        <w:rPr>
          <w:i/>
        </w:rPr>
        <w:t>BEG</w:t>
      </w:r>
      <w:r w:rsidR="00F86EFB">
        <w:t xml:space="preserve"> threshold with up to</w:t>
      </w:r>
      <w:r w:rsidR="009D763A">
        <w:t xml:space="preserve"> 49 boats fishing 3 days per week.</w:t>
      </w:r>
    </w:p>
    <w:p w:rsidR="00E357CF" w:rsidRDefault="00E357CF" w:rsidP="00E357CF">
      <w:pPr>
        <w:pStyle w:val="Heading3"/>
      </w:pPr>
      <w:bookmarkStart w:id="466" w:name="_Toc487200856"/>
      <w:r>
        <w:t>Troll Fishery Management</w:t>
      </w:r>
      <w:bookmarkEnd w:id="466"/>
    </w:p>
    <w:p w:rsidR="00A51038" w:rsidRDefault="009D763A" w:rsidP="000D0B5D">
      <w:r>
        <w:t>I</w:t>
      </w:r>
      <w:r w:rsidR="00460115">
        <w:t>nseason i</w:t>
      </w:r>
      <w:r>
        <w:t xml:space="preserve">nformation </w:t>
      </w:r>
      <w:r w:rsidR="00460115">
        <w:t xml:space="preserve">on the Berners River return is even more limited for management of the troll fishery </w:t>
      </w:r>
      <w:r>
        <w:t xml:space="preserve">along the primary </w:t>
      </w:r>
      <w:r w:rsidR="003B5063">
        <w:t xml:space="preserve">migration </w:t>
      </w:r>
      <w:r w:rsidR="00460115">
        <w:t xml:space="preserve">approaches where harvest of the stock peaks about 2 weeks ahead of the harvest in the Lynn Canal </w:t>
      </w:r>
      <w:r w:rsidR="00627ABA">
        <w:t xml:space="preserve">drift </w:t>
      </w:r>
      <w:r w:rsidR="00460115">
        <w:t xml:space="preserve">gillnet fishery.  </w:t>
      </w:r>
      <w:r w:rsidR="003476BE">
        <w:t>Inseason assessment has depended to a large extent upon other</w:t>
      </w:r>
      <w:r w:rsidR="00B85C50">
        <w:t xml:space="preserve">, </w:t>
      </w:r>
      <w:r w:rsidR="003476BE">
        <w:t xml:space="preserve">more general indicators of returns to northern inside systems, including in particular inriver run assessments for the Taku River, which has a substantial early-run component, and to a lesser extent the Chilkat </w:t>
      </w:r>
      <w:r w:rsidR="00B23D26">
        <w:t xml:space="preserve">River </w:t>
      </w:r>
      <w:r w:rsidR="003476BE">
        <w:t>fish</w:t>
      </w:r>
      <w:ins w:id="467" w:author="jb" w:date="2017-08-23T14:30:00Z">
        <w:r w:rsidR="00336CB2">
          <w:t xml:space="preserve"> </w:t>
        </w:r>
      </w:ins>
      <w:r w:rsidR="003476BE">
        <w:t xml:space="preserve">wheel catch. Berners and Chilkat stocks both typically peak in timing </w:t>
      </w:r>
      <w:r w:rsidR="00B23D26">
        <w:t xml:space="preserve">in </w:t>
      </w:r>
      <w:r w:rsidR="003476BE">
        <w:t>the troll fishery well after the mid-August mid-season</w:t>
      </w:r>
      <w:r w:rsidR="00091686">
        <w:t xml:space="preserve"> troll fishery </w:t>
      </w:r>
      <w:r w:rsidR="003476BE">
        <w:t xml:space="preserve">closure, and reliable stock-specific data for those populations is lacking at the time </w:t>
      </w:r>
      <w:r w:rsidR="00091686">
        <w:t xml:space="preserve">when </w:t>
      </w:r>
      <w:r w:rsidR="003476BE">
        <w:t xml:space="preserve">the decision </w:t>
      </w:r>
      <w:r w:rsidR="00091686">
        <w:t xml:space="preserve">must be made </w:t>
      </w:r>
      <w:r w:rsidR="0036020B">
        <w:t xml:space="preserve">about implementation </w:t>
      </w:r>
      <w:r w:rsidR="00091686">
        <w:t>of the closure</w:t>
      </w:r>
      <w:r w:rsidR="00B85C50">
        <w:t xml:space="preserve">. Management action </w:t>
      </w:r>
      <w:r w:rsidR="00426467">
        <w:t xml:space="preserve">in the troll fishery </w:t>
      </w:r>
      <w:r w:rsidR="00B85C50">
        <w:t xml:space="preserve">based on </w:t>
      </w:r>
      <w:r w:rsidR="00091686">
        <w:t xml:space="preserve">inseason assessment </w:t>
      </w:r>
      <w:r w:rsidR="00B85C50">
        <w:t xml:space="preserve">more specifically </w:t>
      </w:r>
      <w:r w:rsidR="0036020B">
        <w:t>for Lynn Canal</w:t>
      </w:r>
      <w:r w:rsidR="00091686">
        <w:t xml:space="preserve"> stocks must typically be deferred until September, and is best-informed r</w:t>
      </w:r>
      <w:r w:rsidR="00B85C50">
        <w:t xml:space="preserve">egarding </w:t>
      </w:r>
      <w:r w:rsidR="00091686">
        <w:t xml:space="preserve">potential extension of the summer troll season </w:t>
      </w:r>
      <w:r w:rsidR="00426467">
        <w:t>(</w:t>
      </w:r>
      <w:r w:rsidR="00091686">
        <w:t xml:space="preserve">for up to 10 days past the </w:t>
      </w:r>
      <w:r w:rsidR="00B23D26">
        <w:t xml:space="preserve">20 </w:t>
      </w:r>
      <w:r w:rsidR="00091686">
        <w:t>September ending date specified in regulation</w:t>
      </w:r>
      <w:r w:rsidR="00426467">
        <w:t>)</w:t>
      </w:r>
      <w:r w:rsidR="00091686">
        <w:t>.</w:t>
      </w:r>
    </w:p>
    <w:p w:rsidR="001578A6" w:rsidRDefault="00A51038" w:rsidP="000D0B5D">
      <w:r>
        <w:t>A primary stated intent by the Alaska Board of Fisheries for the mid-season troll fishery closure first implemented in 1980 was to insure allocation of coho salmon to inside user groups. Mid-season closures were consistently of 10 days in duration from 1980 through 1992, but varied between 2</w:t>
      </w:r>
      <w:r w:rsidR="00B23D26">
        <w:t xml:space="preserve"> and </w:t>
      </w:r>
      <w:r>
        <w:t>10 days during 1993–2000 in response to a period of generally greater average coho salmon returns to the region beginning in 1990</w:t>
      </w:r>
      <w:r w:rsidR="001578A6">
        <w:t xml:space="preserve"> (Skannes et al. 2015)</w:t>
      </w:r>
      <w:r>
        <w:t>. During 2001–2014, closures ranged from 0</w:t>
      </w:r>
      <w:r w:rsidR="00B23D26">
        <w:t xml:space="preserve"> to </w:t>
      </w:r>
      <w:r>
        <w:t>5 days (average 3.6 days)</w:t>
      </w:r>
      <w:r w:rsidR="00B23D26">
        <w:t>,</w:t>
      </w:r>
      <w:r>
        <w:t xml:space="preserve"> </w:t>
      </w:r>
      <w:r w:rsidR="00B23D26">
        <w:t xml:space="preserve">and </w:t>
      </w:r>
      <w:r w:rsidR="001578A6">
        <w:t xml:space="preserve">the season </w:t>
      </w:r>
      <w:r w:rsidR="00B23D26">
        <w:t xml:space="preserve">was </w:t>
      </w:r>
      <w:r w:rsidR="001578A6">
        <w:t xml:space="preserve">extended for 10 days through </w:t>
      </w:r>
      <w:r w:rsidR="00B23D26">
        <w:t xml:space="preserve">30 </w:t>
      </w:r>
      <w:r w:rsidR="001578A6">
        <w:t xml:space="preserve">September in 9 out of 15 years. In 2013, </w:t>
      </w:r>
      <w:proofErr w:type="spellStart"/>
      <w:r w:rsidR="001578A6">
        <w:t>trollers</w:t>
      </w:r>
      <w:proofErr w:type="spellEnd"/>
      <w:r w:rsidR="001578A6">
        <w:t xml:space="preserve"> were allowed to harvest and retain </w:t>
      </w:r>
      <w:r w:rsidR="001578A6">
        <w:lastRenderedPageBreak/>
        <w:t xml:space="preserve">coho salmon continuously for a period of 4 months from </w:t>
      </w:r>
      <w:r w:rsidR="00B23D26">
        <w:t xml:space="preserve">1 </w:t>
      </w:r>
      <w:r w:rsidR="001578A6">
        <w:t xml:space="preserve">June through </w:t>
      </w:r>
      <w:r w:rsidR="00B23D26">
        <w:t xml:space="preserve">30 </w:t>
      </w:r>
      <w:r w:rsidR="001578A6">
        <w:t>September, likely fo</w:t>
      </w:r>
      <w:r w:rsidR="00B85C50">
        <w:t xml:space="preserve">r the first time since </w:t>
      </w:r>
      <w:r w:rsidR="00426467">
        <w:t>the 1930s, before the coho troll fishery was</w:t>
      </w:r>
      <w:r w:rsidR="00B85C50">
        <w:t xml:space="preserve"> fully developed</w:t>
      </w:r>
      <w:r w:rsidR="001578A6">
        <w:t xml:space="preserve">. </w:t>
      </w:r>
    </w:p>
    <w:p w:rsidR="003476BE" w:rsidRDefault="001578A6" w:rsidP="000D0B5D">
      <w:r>
        <w:t>However, despite being relatively liberal in recent years of smaller average returns, management of the troll fishery has been effective not only in achieving biological escapement needs for the Berners and Chilkat</w:t>
      </w:r>
      <w:ins w:id="468" w:author="jb" w:date="2017-08-23T14:10:00Z">
        <w:r w:rsidR="00AB2D3F">
          <w:t xml:space="preserve"> river</w:t>
        </w:r>
      </w:ins>
      <w:r>
        <w:t xml:space="preserve"> stocks, but also in maintaining a relatively stable share of the harvest by the drift gillnet fishery (Figure 45). Actions </w:t>
      </w:r>
      <w:r w:rsidR="00A51038">
        <w:t>to reduce the duration of the mid-season closure</w:t>
      </w:r>
      <w:r>
        <w:t>s,</w:t>
      </w:r>
      <w:r w:rsidR="00A51038">
        <w:t xml:space="preserve"> as well as to extend the troll season for 10 days past the normal </w:t>
      </w:r>
      <w:r w:rsidR="00B23D26">
        <w:t xml:space="preserve">20 </w:t>
      </w:r>
      <w:r w:rsidR="00A51038">
        <w:t>September ending date</w:t>
      </w:r>
      <w:r>
        <w:t>,</w:t>
      </w:r>
      <w:r w:rsidR="00A51038">
        <w:t xml:space="preserve"> </w:t>
      </w:r>
      <w:r>
        <w:t>have</w:t>
      </w:r>
      <w:r w:rsidR="00A51038">
        <w:t xml:space="preserve"> helped compensate for a decrease in effort in the troll fishery,</w:t>
      </w:r>
      <w:r>
        <w:t xml:space="preserve"> and have </w:t>
      </w:r>
      <w:r w:rsidR="00A51038">
        <w:t xml:space="preserve">not come at the expense of the drift gillnet harvest or escapement </w:t>
      </w:r>
      <w:r w:rsidR="00EF542E">
        <w:t xml:space="preserve">needs </w:t>
      </w:r>
      <w:r w:rsidR="00A51038">
        <w:t xml:space="preserve">for the Berners River </w:t>
      </w:r>
      <w:r>
        <w:t xml:space="preserve">and Chilkat River </w:t>
      </w:r>
      <w:r w:rsidR="00A51038">
        <w:t>stock</w:t>
      </w:r>
      <w:r>
        <w:t xml:space="preserve">s, with the exception of 2007 when escapement was slightly </w:t>
      </w:r>
      <w:r w:rsidR="00B23D26">
        <w:t xml:space="preserve">below </w:t>
      </w:r>
      <w:r>
        <w:t xml:space="preserve">the </w:t>
      </w:r>
      <w:r w:rsidR="0036020B">
        <w:t xml:space="preserve">current </w:t>
      </w:r>
      <w:r w:rsidRPr="001578A6">
        <w:rPr>
          <w:i/>
        </w:rPr>
        <w:t>BEG</w:t>
      </w:r>
      <w:r w:rsidR="0036020B">
        <w:t>s</w:t>
      </w:r>
      <w:r>
        <w:t xml:space="preserve"> for both stocks</w:t>
      </w:r>
      <w:r w:rsidR="00A51038">
        <w:t>.</w:t>
      </w:r>
      <w:r w:rsidR="00091686">
        <w:t xml:space="preserve"> </w:t>
      </w:r>
      <w:r w:rsidR="00A1284A">
        <w:t>Despite the trend toward more liberal management, the average troll exploitation rate on the Berners River stock decreased from 32.7% in 1989–2000 to 25.2% in 2001–2014 (Appendix A7).</w:t>
      </w:r>
    </w:p>
    <w:p w:rsidR="00492997" w:rsidRDefault="00593DC2" w:rsidP="000D0B5D">
      <w:r>
        <w:t>During the 1970s and 1980s</w:t>
      </w:r>
      <w:r w:rsidR="00B652AD">
        <w:t>,</w:t>
      </w:r>
      <w:r>
        <w:t xml:space="preserve"> when fall fishing effort in Lynn Canal</w:t>
      </w:r>
      <w:ins w:id="469" w:author="jb" w:date="2017-08-23T14:10:00Z">
        <w:r w:rsidR="00AB2D3F">
          <w:t xml:space="preserve"> </w:t>
        </w:r>
        <w:r w:rsidR="00AB2D3F">
          <w:t>drift gillnet fishery</w:t>
        </w:r>
      </w:ins>
      <w:r>
        <w:t xml:space="preserve"> averaged over 200 boats</w:t>
      </w:r>
      <w:r w:rsidR="00B652AD">
        <w:t>,</w:t>
      </w:r>
      <w:r>
        <w:t xml:space="preserve"> the </w:t>
      </w:r>
      <w:r w:rsidR="00627ABA">
        <w:t xml:space="preserve">drift </w:t>
      </w:r>
      <w:r>
        <w:t xml:space="preserve">gillnet fishery averaged only 34–35% of the combined troll and </w:t>
      </w:r>
      <w:r w:rsidR="00627ABA">
        <w:t xml:space="preserve">drift </w:t>
      </w:r>
      <w:r>
        <w:t>gillnet harvest</w:t>
      </w:r>
      <w:r w:rsidR="00644C5B">
        <w:t xml:space="preserve"> </w:t>
      </w:r>
      <w:r w:rsidR="00B652AD">
        <w:t>of</w:t>
      </w:r>
      <w:r w:rsidR="00644C5B">
        <w:t xml:space="preserve"> Berners River</w:t>
      </w:r>
      <w:r w:rsidR="00B652AD">
        <w:t xml:space="preserve"> coho salmon</w:t>
      </w:r>
      <w:r>
        <w:t xml:space="preserve">, although the </w:t>
      </w:r>
      <w:r w:rsidR="00627ABA">
        <w:t xml:space="preserve">drift </w:t>
      </w:r>
      <w:r>
        <w:t>gillnet proportion averaged higher (47%) for Chilkat River coho salmon that had to traverse the intensive fishery in the central and</w:t>
      </w:r>
      <w:r w:rsidR="00F86EFB">
        <w:t xml:space="preserve"> upper canal </w:t>
      </w:r>
      <w:r w:rsidR="00B652AD">
        <w:t xml:space="preserve">that was </w:t>
      </w:r>
      <w:r w:rsidR="00F86EFB">
        <w:t xml:space="preserve">directed at </w:t>
      </w:r>
      <w:r>
        <w:t>chum salmon bound for the same system</w:t>
      </w:r>
      <w:r w:rsidR="00F86EFB">
        <w:t xml:space="preserve"> (Appendix F2</w:t>
      </w:r>
      <w:r w:rsidR="00823BB8">
        <w:t>)</w:t>
      </w:r>
      <w:r w:rsidR="00294863">
        <w:t>. With the abrupt</w:t>
      </w:r>
      <w:r>
        <w:t xml:space="preserve"> </w:t>
      </w:r>
      <w:r w:rsidR="00823BB8">
        <w:t xml:space="preserve">decline in the Chilkat </w:t>
      </w:r>
      <w:r w:rsidR="00B652AD">
        <w:t xml:space="preserve">River </w:t>
      </w:r>
      <w:r w:rsidR="00823BB8">
        <w:t>chum salmon return beginning in 1990,</w:t>
      </w:r>
      <w:r w:rsidR="00294863">
        <w:t xml:space="preserve"> there was a rapid</w:t>
      </w:r>
      <w:r w:rsidR="00823BB8">
        <w:t xml:space="preserve"> shift in management from limiting fishing in the lower canal (Section 15C)</w:t>
      </w:r>
      <w:r w:rsidR="00B652AD">
        <w:t>,</w:t>
      </w:r>
      <w:r w:rsidR="00823BB8">
        <w:t xml:space="preserve"> </w:t>
      </w:r>
      <w:r w:rsidR="00294863">
        <w:t>where coho salmon comprised</w:t>
      </w:r>
      <w:r w:rsidR="00823BB8">
        <w:t xml:space="preserve"> the highest proportion </w:t>
      </w:r>
      <w:r w:rsidR="00EF542E">
        <w:t xml:space="preserve">of the catch, </w:t>
      </w:r>
      <w:r w:rsidR="00492997">
        <w:t xml:space="preserve">to shifting fishing effort </w:t>
      </w:r>
      <w:r w:rsidR="00EF542E">
        <w:t>in</w:t>
      </w:r>
      <w:r w:rsidR="00492997">
        <w:t xml:space="preserve">to that area in order to harvest large coho salmon returns while </w:t>
      </w:r>
      <w:r w:rsidR="00823BB8">
        <w:t xml:space="preserve">protecting Chilkat River chum salmon as they transited the central and upper canal (Section 15A). </w:t>
      </w:r>
    </w:p>
    <w:p w:rsidR="005D3F8B" w:rsidRDefault="00823BB8" w:rsidP="000D0B5D">
      <w:r>
        <w:t xml:space="preserve">This shift increased the </w:t>
      </w:r>
      <w:r w:rsidR="00627ABA">
        <w:t xml:space="preserve">drift </w:t>
      </w:r>
      <w:r>
        <w:t xml:space="preserve">gillnet proportion of the combined troll and </w:t>
      </w:r>
      <w:r w:rsidR="00627ABA">
        <w:t xml:space="preserve">drift </w:t>
      </w:r>
      <w:r>
        <w:t xml:space="preserve">gillnet harvest of Berners River fish </w:t>
      </w:r>
      <w:r w:rsidR="00CA36E9">
        <w:t xml:space="preserve">to 47–48% during </w:t>
      </w:r>
      <w:r>
        <w:t>1990–2004</w:t>
      </w:r>
      <w:r w:rsidR="00CA1B38">
        <w:t xml:space="preserve"> when coho returns </w:t>
      </w:r>
      <w:r w:rsidR="00492997">
        <w:t xml:space="preserve">were </w:t>
      </w:r>
      <w:r w:rsidR="00CA36E9">
        <w:t>very abundant</w:t>
      </w:r>
      <w:r w:rsidR="00492997">
        <w:t>, on average</w:t>
      </w:r>
      <w:r w:rsidR="00F86EFB">
        <w:t xml:space="preserve"> (Figure 45)</w:t>
      </w:r>
      <w:r>
        <w:t>.</w:t>
      </w:r>
      <w:r w:rsidR="00CA1B38">
        <w:t xml:space="preserve"> With less effort in upper Lynn Canal during this period, gillnetters </w:t>
      </w:r>
      <w:r w:rsidR="00F86EFB">
        <w:t xml:space="preserve">likely </w:t>
      </w:r>
      <w:r w:rsidR="00CA1B38">
        <w:t xml:space="preserve">took a smaller fraction of the harvest of Chilkat </w:t>
      </w:r>
      <w:r w:rsidR="00F86EFB">
        <w:t>River coho salmon (Appendix F2</w:t>
      </w:r>
      <w:r w:rsidR="00CA1B38">
        <w:t>). During the recent 10-year period of substantially lower average coho sal</w:t>
      </w:r>
      <w:r w:rsidR="00D00B09">
        <w:t>mon abundance, and slight recovery in</w:t>
      </w:r>
      <w:r w:rsidR="00CA1B38">
        <w:t xml:space="preserve"> chum sal</w:t>
      </w:r>
      <w:r w:rsidR="00D00B09">
        <w:t>mon returns</w:t>
      </w:r>
      <w:r w:rsidR="00CA1B38">
        <w:t>, the average gillnet fraction decreased from 48% in 2000</w:t>
      </w:r>
      <w:r w:rsidR="00B652AD">
        <w:t>–</w:t>
      </w:r>
      <w:r w:rsidR="00CA1B38">
        <w:t>2004 to 44% in 2005–2014 for Berners River</w:t>
      </w:r>
      <w:r w:rsidR="00C4689E">
        <w:t xml:space="preserve"> coho salmon</w:t>
      </w:r>
      <w:r w:rsidR="00CA1B38">
        <w:t xml:space="preserve"> </w:t>
      </w:r>
      <w:r w:rsidR="00C4689E">
        <w:t>and increased</w:t>
      </w:r>
      <w:r w:rsidR="00CA1B38">
        <w:t xml:space="preserve"> from 39% to 49% for Chilkat River</w:t>
      </w:r>
      <w:r w:rsidR="00C4689E">
        <w:t xml:space="preserve"> coho salmon</w:t>
      </w:r>
      <w:r w:rsidR="00CA1B38">
        <w:t xml:space="preserve">. </w:t>
      </w:r>
      <w:r w:rsidR="00D00B09">
        <w:t xml:space="preserve">The recent increase in the </w:t>
      </w:r>
      <w:r w:rsidR="00627ABA">
        <w:t xml:space="preserve">drift </w:t>
      </w:r>
      <w:r w:rsidR="00D00B09">
        <w:t>gilln</w:t>
      </w:r>
      <w:r w:rsidR="00492997">
        <w:t xml:space="preserve">et proportion was also affected by lower average </w:t>
      </w:r>
      <w:r w:rsidR="00D00B09">
        <w:t>exploitation rate</w:t>
      </w:r>
      <w:r w:rsidR="00492997">
        <w:t>s</w:t>
      </w:r>
      <w:r w:rsidR="00D00B09">
        <w:t xml:space="preserve"> by the troll fishery</w:t>
      </w:r>
      <w:r w:rsidR="00A1284A">
        <w:t xml:space="preserve"> in 2000</w:t>
      </w:r>
      <w:r w:rsidR="00492997">
        <w:t>–2004 (22%) and 2005–2014 (26%) compared with 1989–1999 (</w:t>
      </w:r>
      <w:r w:rsidR="00D00B09">
        <w:t>34%</w:t>
      </w:r>
      <w:r w:rsidR="00492997">
        <w:t xml:space="preserve">; </w:t>
      </w:r>
      <w:r w:rsidR="00F86EFB">
        <w:t>Figure 15</w:t>
      </w:r>
      <w:r w:rsidR="003E55DD">
        <w:t>; Appendix A7)</w:t>
      </w:r>
      <w:r w:rsidR="008A0D49">
        <w:t>.</w:t>
      </w:r>
    </w:p>
    <w:p w:rsidR="004F0125" w:rsidRDefault="004F0125" w:rsidP="004F0125">
      <w:pPr>
        <w:pStyle w:val="Heading3"/>
      </w:pPr>
      <w:bookmarkStart w:id="470" w:name="_Toc487200857"/>
      <w:r>
        <w:t>Chilkat River Management</w:t>
      </w:r>
      <w:bookmarkEnd w:id="470"/>
    </w:p>
    <w:p w:rsidR="004F0125" w:rsidRDefault="004F0125" w:rsidP="004F0125">
      <w:r>
        <w:t xml:space="preserve">In addition to achieving the </w:t>
      </w:r>
      <w:r w:rsidRPr="00B26D28">
        <w:rPr>
          <w:i/>
        </w:rPr>
        <w:t>BEG</w:t>
      </w:r>
      <w:r>
        <w:t xml:space="preserve"> for the Berners River coho salmon population, it is also important to meet Lynn Canal drift gillnet fishery management goals for the larger, intermixed Chilkat River coho salmon population, for which escapement estimates are available since 1987 and run reconstruction estimates are available since 2000. While coho salmon returns to both rivers have been very strongly correlated (Figure 42), it is also useful to compare the ratio of average adult returns and escapements to escapement goals to determine whether one stock or the other will more likely need to be favored in calibrating area and time fishing regulations at various levels of abundance.</w:t>
      </w:r>
    </w:p>
    <w:p w:rsidR="004F0125" w:rsidRDefault="004F0125" w:rsidP="000D0B5D">
      <w:r>
        <w:t xml:space="preserve">The current </w:t>
      </w:r>
      <w:r w:rsidRPr="003840D5">
        <w:rPr>
          <w:i/>
        </w:rPr>
        <w:t>BEG</w:t>
      </w:r>
      <w:r>
        <w:t xml:space="preserve"> of 30,000–70,000 </w:t>
      </w:r>
      <w:proofErr w:type="spellStart"/>
      <w:r>
        <w:t>spawners</w:t>
      </w:r>
      <w:proofErr w:type="spellEnd"/>
      <w:r>
        <w:t xml:space="preserve"> for the Chilkat River drainage was established based on a Ricker analysis by </w:t>
      </w:r>
      <w:proofErr w:type="spellStart"/>
      <w:r>
        <w:t>Ericksen</w:t>
      </w:r>
      <w:proofErr w:type="spellEnd"/>
      <w:r>
        <w:t xml:space="preserve"> and Fleischman (2006). Estimates provided for 2000–</w:t>
      </w:r>
      <w:r>
        <w:lastRenderedPageBreak/>
        <w:t xml:space="preserve">2014 returns by Brian Elliott (ADF&amp;G Fishery Biologist, Haines, personal communication), indicate an average total return of 137,200 adults to the Chilkat River compared with 23,500 adults returning during the same period to the Berners River, where we propose a </w:t>
      </w:r>
      <w:r w:rsidRPr="000A1B03">
        <w:rPr>
          <w:i/>
        </w:rPr>
        <w:t>BEG</w:t>
      </w:r>
      <w:r>
        <w:t xml:space="preserve"> of 4,500–10,000 </w:t>
      </w:r>
      <w:proofErr w:type="spellStart"/>
      <w:r>
        <w:t>spawners</w:t>
      </w:r>
      <w:proofErr w:type="spellEnd"/>
      <w:r>
        <w:t xml:space="preserve"> (based on the expanded survey count). The ratio of average adult return to the </w:t>
      </w:r>
      <w:r w:rsidRPr="009D4D1E">
        <w:rPr>
          <w:i/>
        </w:rPr>
        <w:t>BEG</w:t>
      </w:r>
      <w:r>
        <w:t xml:space="preserve"> for the Chilkat River (1.96–4.57) was 12–17% lower than a comparable ratio for the Berners River stock (2.35–5.22), indicating that, on average, it will be possible to exploit the Berners River population somewhat more intensively (Figure 46). However, under prevailing fishing patterns over the 15-year period, the estimated average all-fishery exploitation rate has in fact averaged higher for the Berners River (48.6%) compared with the Chilkat River (41.6%), so that the ratio of average escapement to respective </w:t>
      </w:r>
      <w:r w:rsidRPr="00E67D04">
        <w:rPr>
          <w:i/>
        </w:rPr>
        <w:t>BEG</w:t>
      </w:r>
      <w:r>
        <w:t xml:space="preserve"> bounds has been closer between the populations, with the ratios for the Chilka</w:t>
      </w:r>
      <w:r w:rsidR="00441A6D">
        <w:t>t River (1.15–2.68) being only 2</w:t>
      </w:r>
      <w:r>
        <w:t>–7% lower compared with the Berners River (1.23–2.73). Given this relatively small difference, there appears to be little reason to alter management from recent fishing patterns to favor either stock over the other.</w:t>
      </w:r>
    </w:p>
    <w:p w:rsidR="009E0CDB" w:rsidRDefault="009E0CDB" w:rsidP="009E0CDB">
      <w:pPr>
        <w:jc w:val="center"/>
      </w:pPr>
      <w:r w:rsidRPr="005D3F8B">
        <w:rPr>
          <w:noProof/>
        </w:rPr>
        <w:drawing>
          <wp:inline distT="0" distB="0" distL="0" distR="0" wp14:anchorId="4721B226" wp14:editId="72BC28AE">
            <wp:extent cx="5168900" cy="3199238"/>
            <wp:effectExtent l="19050" t="19050" r="1270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83686" cy="3208390"/>
                    </a:xfrm>
                    <a:prstGeom prst="rect">
                      <a:avLst/>
                    </a:prstGeom>
                    <a:noFill/>
                    <a:ln w="6350">
                      <a:solidFill>
                        <a:schemeClr val="tx1"/>
                      </a:solidFill>
                    </a:ln>
                  </pic:spPr>
                </pic:pic>
              </a:graphicData>
            </a:graphic>
          </wp:inline>
        </w:drawing>
      </w:r>
    </w:p>
    <w:p w:rsidR="009E0CDB" w:rsidRDefault="005B5669" w:rsidP="005B5669">
      <w:pPr>
        <w:pStyle w:val="Caption"/>
      </w:pPr>
      <w:bookmarkStart w:id="471" w:name="_Toc487202804"/>
      <w:r>
        <w:t xml:space="preserve">Figure </w:t>
      </w:r>
      <w:fldSimple w:instr=" SEQ Figure \* ARABIC ">
        <w:r w:rsidR="009C1768">
          <w:rPr>
            <w:noProof/>
          </w:rPr>
          <w:t>45</w:t>
        </w:r>
      </w:fldSimple>
      <w:r>
        <w:t>.–</w:t>
      </w:r>
      <w:r w:rsidRPr="005B5669">
        <w:t xml:space="preserve">Percent taken by drift gillnetters of the combined harvest by </w:t>
      </w:r>
      <w:r w:rsidR="00F51B8B">
        <w:t xml:space="preserve">commercial </w:t>
      </w:r>
      <w:r w:rsidRPr="005B5669">
        <w:t>troll and drift gillnet fisheries of coho salmon returning to the Berners and Chilkat rivers.</w:t>
      </w:r>
      <w:bookmarkEnd w:id="471"/>
    </w:p>
    <w:p w:rsidR="00991C68" w:rsidRDefault="00991C68" w:rsidP="004F0125">
      <w:pPr>
        <w:jc w:val="center"/>
      </w:pPr>
      <w:r w:rsidRPr="00991C68">
        <w:rPr>
          <w:noProof/>
        </w:rPr>
        <w:lastRenderedPageBreak/>
        <w:drawing>
          <wp:inline distT="0" distB="0" distL="0" distR="0" wp14:anchorId="377182FD" wp14:editId="18BAED6B">
            <wp:extent cx="5130800" cy="2235531"/>
            <wp:effectExtent l="19050" t="1905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38252" cy="2238778"/>
                    </a:xfrm>
                    <a:prstGeom prst="rect">
                      <a:avLst/>
                    </a:prstGeom>
                    <a:noFill/>
                    <a:ln w="6350">
                      <a:solidFill>
                        <a:schemeClr val="tx1"/>
                      </a:solidFill>
                    </a:ln>
                  </pic:spPr>
                </pic:pic>
              </a:graphicData>
            </a:graphic>
          </wp:inline>
        </w:drawing>
      </w:r>
    </w:p>
    <w:p w:rsidR="004846E6" w:rsidRPr="004846E6" w:rsidRDefault="005B5669" w:rsidP="005B5669">
      <w:pPr>
        <w:pStyle w:val="Caption"/>
        <w:rPr>
          <w:vanish/>
          <w:specVanish/>
        </w:rPr>
      </w:pPr>
      <w:bookmarkStart w:id="472" w:name="_Toc487202805"/>
      <w:r>
        <w:t xml:space="preserve">Figure </w:t>
      </w:r>
      <w:fldSimple w:instr=" SEQ Figure \* ARABIC ">
        <w:r w:rsidR="009C1768">
          <w:rPr>
            <w:noProof/>
          </w:rPr>
          <w:t>46</w:t>
        </w:r>
      </w:fldSimple>
      <w:r>
        <w:t>.–</w:t>
      </w:r>
      <w:r w:rsidRPr="005B5669">
        <w:t xml:space="preserve">Ratio of the 2000–2014 average total adult return (left graph) and spawning escapement (right graph) </w:t>
      </w:r>
      <w:r w:rsidR="00F51B8B">
        <w:t xml:space="preserve">of coho salmon </w:t>
      </w:r>
      <w:r w:rsidRPr="005B5669">
        <w:t>to the Berners and Chilkat rivers to the upper and lower bounds of their respective biological escapement goals (</w:t>
      </w:r>
      <w:r w:rsidRPr="005B5669">
        <w:rPr>
          <w:i/>
        </w:rPr>
        <w:t>BEG</w:t>
      </w:r>
      <w:r w:rsidR="004846E6">
        <w:t>s).</w:t>
      </w:r>
      <w:bookmarkEnd w:id="472"/>
    </w:p>
    <w:p w:rsidR="00991C68" w:rsidRDefault="004846E6" w:rsidP="005B5669">
      <w:pPr>
        <w:pStyle w:val="Caption"/>
      </w:pPr>
      <w:r>
        <w:t xml:space="preserve"> </w:t>
      </w:r>
      <w:r w:rsidR="005B5669" w:rsidRPr="005B5669">
        <w:t xml:space="preserve">Our recommendation (4,500–10,000 </w:t>
      </w:r>
      <w:proofErr w:type="spellStart"/>
      <w:r w:rsidR="005B5669" w:rsidRPr="005B5669">
        <w:t>spawners</w:t>
      </w:r>
      <w:proofErr w:type="spellEnd"/>
      <w:r w:rsidR="005B5669" w:rsidRPr="005B5669">
        <w:t xml:space="preserve">) is the </w:t>
      </w:r>
      <w:r w:rsidR="005B5669" w:rsidRPr="005B5669">
        <w:rPr>
          <w:i/>
        </w:rPr>
        <w:t>BEG</w:t>
      </w:r>
      <w:r w:rsidR="005B5669" w:rsidRPr="005B5669">
        <w:t xml:space="preserve"> used for the Berners River.</w:t>
      </w:r>
    </w:p>
    <w:p w:rsidR="007D5C5D" w:rsidRDefault="00D60EB5" w:rsidP="00F83E9B">
      <w:pPr>
        <w:pStyle w:val="Heading1"/>
      </w:pPr>
      <w:r>
        <w:t>CONCLUSIONS</w:t>
      </w:r>
    </w:p>
    <w:p w:rsidR="00241429" w:rsidRDefault="00241429" w:rsidP="00241429">
      <w:pPr>
        <w:pStyle w:val="Heading2"/>
      </w:pPr>
      <w:bookmarkStart w:id="473" w:name="_Toc487200859"/>
      <w:r>
        <w:t>Causes of Variation</w:t>
      </w:r>
      <w:r w:rsidR="000F178B">
        <w:t xml:space="preserve"> in Adult Returns</w:t>
      </w:r>
      <w:bookmarkEnd w:id="473"/>
    </w:p>
    <w:p w:rsidR="000F178B" w:rsidRDefault="000F178B" w:rsidP="000F178B">
      <w:r>
        <w:t>Variation in adult coho salmon returns to the Berners Ri</w:t>
      </w:r>
      <w:r w:rsidR="00443E2A">
        <w:t>ver over a 25-year period (1990–</w:t>
      </w:r>
      <w:r>
        <w:t>2014) was nearly equally attributed to variation in freshwater factors</w:t>
      </w:r>
      <w:r w:rsidR="00443E2A">
        <w:t xml:space="preserve"> (48%), including spawning escapement, </w:t>
      </w:r>
      <w:r>
        <w:t>and variation in marine survival (52%).</w:t>
      </w:r>
      <w:r w:rsidR="003969E0">
        <w:t xml:space="preserve"> The relative contribution by freshwater production to variation in adult production was substantially higher compared with Hugh Smith Lake </w:t>
      </w:r>
      <w:r w:rsidR="009B4F46">
        <w:t xml:space="preserve">coho salmon </w:t>
      </w:r>
      <w:r w:rsidR="003969E0">
        <w:t>(35%; Shaul et al. 2009), perhaps because most juveniles in the latter system rear in a relatively stable lake environment.</w:t>
      </w:r>
    </w:p>
    <w:p w:rsidR="002E7B62" w:rsidRPr="002F0658" w:rsidRDefault="0059174A" w:rsidP="002E7B62">
      <w:r>
        <w:t>T</w:t>
      </w:r>
      <w:r w:rsidR="002E7B62">
        <w:t xml:space="preserve">otal adult </w:t>
      </w:r>
      <w:r w:rsidR="005D1E91">
        <w:t xml:space="preserve">returns to the Berners River showed a marked (60%) step-down from a period of </w:t>
      </w:r>
      <w:r w:rsidR="002E7B62">
        <w:t>peak production</w:t>
      </w:r>
      <w:r w:rsidR="009B4F46">
        <w:t>,</w:t>
      </w:r>
      <w:r w:rsidR="002E7B62">
        <w:t xml:space="preserve"> averaging 3</w:t>
      </w:r>
      <w:r w:rsidR="00DA0479">
        <w:t>8.2 thousand</w:t>
      </w:r>
      <w:r w:rsidR="002E7B62">
        <w:t xml:space="preserve"> </w:t>
      </w:r>
      <w:r w:rsidR="00DA0479">
        <w:t>fish in 1990–2004 to only 15.2</w:t>
      </w:r>
      <w:r w:rsidR="002E7B62">
        <w:t xml:space="preserve"> </w:t>
      </w:r>
      <w:r w:rsidR="009B4F46">
        <w:t xml:space="preserve">thousand </w:t>
      </w:r>
      <w:r w:rsidR="002E7B62">
        <w:t xml:space="preserve">fish in </w:t>
      </w:r>
      <w:r w:rsidR="005D1E91">
        <w:t>2005–2013</w:t>
      </w:r>
      <w:r w:rsidR="009B4F46">
        <w:t>,</w:t>
      </w:r>
      <w:r w:rsidR="005D1E91">
        <w:t xml:space="preserve"> that was approximately equally attributed to a decrease in smolt production (38%) and marine survival (37%). Return estimates based </w:t>
      </w:r>
      <w:r w:rsidR="002E7B62">
        <w:t xml:space="preserve">on </w:t>
      </w:r>
      <w:r w:rsidR="005D1E91">
        <w:t>unexpanded counts suggest that similarly low average returns occurred in the mid-</w:t>
      </w:r>
      <w:r w:rsidR="00B53C14">
        <w:t xml:space="preserve"> </w:t>
      </w:r>
      <w:r w:rsidR="005D1E91">
        <w:t>to</w:t>
      </w:r>
      <w:r w:rsidR="00B53C14">
        <w:t xml:space="preserve"> </w:t>
      </w:r>
      <w:r w:rsidR="005D1E91">
        <w:t>late 1970s (Figure 10), a period of generally lower wild coho salmon harvests in Southe</w:t>
      </w:r>
      <w:r w:rsidR="002E7B62">
        <w:t>ast Alaska (Shaul et al. 2011).</w:t>
      </w:r>
    </w:p>
    <w:p w:rsidR="00FB63B9" w:rsidRDefault="00F83E9B" w:rsidP="00F83E9B">
      <w:r>
        <w:t>The strong</w:t>
      </w:r>
      <w:r w:rsidR="0059174A">
        <w:t xml:space="preserve"> positive</w:t>
      </w:r>
      <w:r>
        <w:t xml:space="preserve"> correlation (</w:t>
      </w:r>
      <w:r w:rsidRPr="00F83E9B">
        <w:rPr>
          <w:i/>
        </w:rPr>
        <w:t>R</w:t>
      </w:r>
      <w:r w:rsidRPr="00F83E9B">
        <w:rPr>
          <w:i/>
          <w:vertAlign w:val="superscript"/>
        </w:rPr>
        <w:t>2</w:t>
      </w:r>
      <w:r w:rsidRPr="00F83E9B">
        <w:rPr>
          <w:i/>
        </w:rPr>
        <w:t xml:space="preserve"> </w:t>
      </w:r>
      <w:r>
        <w:t>= 0.87</w:t>
      </w:r>
      <w:r w:rsidR="0059174A">
        <w:t>2</w:t>
      </w:r>
      <w:r>
        <w:t>) in</w:t>
      </w:r>
      <w:r w:rsidR="00B97C27">
        <w:t xml:space="preserve"> adult return estimates </w:t>
      </w:r>
      <w:r>
        <w:t xml:space="preserve">between the Berners </w:t>
      </w:r>
      <w:r w:rsidR="00B97C27">
        <w:t>and Chilkat r</w:t>
      </w:r>
      <w:r>
        <w:t>iver</w:t>
      </w:r>
      <w:r w:rsidR="00B97C27">
        <w:t xml:space="preserve">s </w:t>
      </w:r>
      <w:r>
        <w:t xml:space="preserve">over a 15-year period suggests that similar environmental processes affect </w:t>
      </w:r>
      <w:r w:rsidR="00B97C27">
        <w:t xml:space="preserve">coho salmon </w:t>
      </w:r>
      <w:r>
        <w:t>populations</w:t>
      </w:r>
      <w:r w:rsidR="005D1E91">
        <w:t xml:space="preserve"> in these </w:t>
      </w:r>
      <w:r w:rsidR="00B97C27">
        <w:t>mainland river valleys</w:t>
      </w:r>
      <w:r>
        <w:t xml:space="preserve">, which are major contributors to a common drift gillnet fishery in Lynn Canal and to the troll catch </w:t>
      </w:r>
      <w:r w:rsidR="002E7B62">
        <w:t xml:space="preserve">in northern Southeast </w:t>
      </w:r>
      <w:r w:rsidR="009B4F46">
        <w:t xml:space="preserve">Alaska </w:t>
      </w:r>
      <w:r>
        <w:t>during the latter part of the fishing sea</w:t>
      </w:r>
      <w:r w:rsidR="002E7B62">
        <w:t>son</w:t>
      </w:r>
      <w:r>
        <w:t>.</w:t>
      </w:r>
      <w:r w:rsidR="0059174A">
        <w:t xml:space="preserve"> Coho salmon returns to other impo</w:t>
      </w:r>
      <w:r w:rsidR="00245A9B">
        <w:t>rtant mainland systems with</w:t>
      </w:r>
      <w:r w:rsidR="0059174A">
        <w:t xml:space="preserve"> a substantial amount of off-channel pond, slough</w:t>
      </w:r>
      <w:r w:rsidR="009B4F46">
        <w:t>,</w:t>
      </w:r>
      <w:r w:rsidR="0059174A">
        <w:t xml:space="preserve"> and wetland r</w:t>
      </w:r>
      <w:r w:rsidR="00245A9B">
        <w:t xml:space="preserve">earing habitat may have </w:t>
      </w:r>
      <w:r w:rsidR="0059174A">
        <w:t>been similarly influenced by climatic variation.</w:t>
      </w:r>
    </w:p>
    <w:p w:rsidR="005D1E91" w:rsidRDefault="005D1E91" w:rsidP="005D1E91">
      <w:pPr>
        <w:pStyle w:val="Heading3"/>
      </w:pPr>
      <w:bookmarkStart w:id="474" w:name="_Toc487200860"/>
      <w:r>
        <w:t>Freshwater Production</w:t>
      </w:r>
      <w:bookmarkEnd w:id="474"/>
    </w:p>
    <w:p w:rsidR="00BD7F58" w:rsidRDefault="00BD7F58" w:rsidP="004E29DF">
      <w:r>
        <w:t xml:space="preserve">Summer and fall precipitation appears to be an important factor in mainland river coho smolt production, at least during periods of warmer climate. This finding </w:t>
      </w:r>
      <w:r w:rsidR="0059174A">
        <w:t>adds further support for</w:t>
      </w:r>
      <w:r>
        <w:t xml:space="preserve"> the importance of precipitation and streamflow to survival and abundance of rearing coho salmon </w:t>
      </w:r>
      <w:r>
        <w:lastRenderedPageBreak/>
        <w:t xml:space="preserve">based on studies of populations in Oregon and Washington (Smoker 1955; Mathews and Olson 1973; </w:t>
      </w:r>
      <w:proofErr w:type="spellStart"/>
      <w:r>
        <w:t>Scarnecchia</w:t>
      </w:r>
      <w:proofErr w:type="spellEnd"/>
      <w:r>
        <w:t xml:space="preserve"> 1981)</w:t>
      </w:r>
      <w:r w:rsidR="00F06AF0">
        <w:t>.</w:t>
      </w:r>
      <w:r>
        <w:t xml:space="preserve"> </w:t>
      </w:r>
    </w:p>
    <w:p w:rsidR="001826ED" w:rsidRPr="0054514A" w:rsidRDefault="00241429" w:rsidP="001826ED">
      <w:pPr>
        <w:rPr>
          <w:color w:val="000000" w:themeColor="text1"/>
        </w:rPr>
      </w:pPr>
      <w:r>
        <w:t xml:space="preserve">The decrease in smolt production </w:t>
      </w:r>
      <w:r w:rsidR="0059174A">
        <w:t>relative to summer-fall precipitation in the mid</w:t>
      </w:r>
      <w:r w:rsidR="00B53C14">
        <w:t>-</w:t>
      </w:r>
      <w:r w:rsidR="0059174A">
        <w:t xml:space="preserve"> to late</w:t>
      </w:r>
      <w:r w:rsidR="00B53C14">
        <w:t xml:space="preserve"> </w:t>
      </w:r>
      <w:r w:rsidR="0059174A">
        <w:t xml:space="preserve">2000s </w:t>
      </w:r>
      <w:r>
        <w:t xml:space="preserve">suggests that the decline was </w:t>
      </w:r>
      <w:r w:rsidR="0059174A">
        <w:t>probably not</w:t>
      </w:r>
      <w:r>
        <w:t xml:space="preserve"> related to summer habitat conditions</w:t>
      </w:r>
      <w:r w:rsidR="005D1E91">
        <w:t>. At the same time,</w:t>
      </w:r>
      <w:r>
        <w:t xml:space="preserve"> </w:t>
      </w:r>
      <w:proofErr w:type="spellStart"/>
      <w:r>
        <w:t>spawner</w:t>
      </w:r>
      <w:proofErr w:type="spellEnd"/>
      <w:r>
        <w:t>-recruit data indicates that the decline was not rela</w:t>
      </w:r>
      <w:r w:rsidR="00D71618">
        <w:t>ted to a change</w:t>
      </w:r>
      <w:r>
        <w:t xml:space="preserve"> in spawning escapement. The strong</w:t>
      </w:r>
      <w:r w:rsidR="004E29DF">
        <w:t xml:space="preserve"> correlation in adult returns with the Chilkat River indicates that causal factors were widespread in coho salmon populations in similar habitat</w:t>
      </w:r>
      <w:r w:rsidR="005D1E91">
        <w:t>, in the</w:t>
      </w:r>
      <w:r w:rsidR="00D71618">
        <w:t xml:space="preserve"> freshwater </w:t>
      </w:r>
      <w:r w:rsidR="005D1E91">
        <w:t>environment as well as in marine waters</w:t>
      </w:r>
      <w:r w:rsidR="004E29DF">
        <w:t xml:space="preserve">. </w:t>
      </w:r>
      <w:r w:rsidR="005D1E91">
        <w:t xml:space="preserve">Although the underlying cause </w:t>
      </w:r>
      <w:r w:rsidR="00245A9B">
        <w:t xml:space="preserve">of the decline </w:t>
      </w:r>
      <w:r w:rsidR="00591507">
        <w:t xml:space="preserve">in smolt production </w:t>
      </w:r>
      <w:r w:rsidR="005D1E91">
        <w:t>is not entirely clear, it appears likely that it was related to weather conditions associated with post-1998 cooling in the northeast Pacific.</w:t>
      </w:r>
      <w:r w:rsidR="001826ED">
        <w:t xml:space="preserve"> </w:t>
      </w:r>
      <w:r w:rsidR="001826ED" w:rsidRPr="001826ED">
        <w:rPr>
          <w:color w:val="000000" w:themeColor="text1"/>
        </w:rPr>
        <w:t>While we suspect that colder winter-spring weather was responsible for the decrease to an average of only 123 thousand smolts in the 2007–2013</w:t>
      </w:r>
      <w:r w:rsidR="001826ED">
        <w:rPr>
          <w:color w:val="000000" w:themeColor="text1"/>
        </w:rPr>
        <w:t xml:space="preserve"> return years</w:t>
      </w:r>
      <w:r w:rsidR="001826ED" w:rsidRPr="001826ED">
        <w:rPr>
          <w:color w:val="000000" w:themeColor="text1"/>
        </w:rPr>
        <w:t xml:space="preserve">, it remains to be seen if </w:t>
      </w:r>
      <w:r w:rsidR="00591507">
        <w:rPr>
          <w:color w:val="000000" w:themeColor="text1"/>
        </w:rPr>
        <w:t xml:space="preserve">recent </w:t>
      </w:r>
      <w:r w:rsidR="001826ED" w:rsidRPr="001826ED">
        <w:rPr>
          <w:color w:val="000000" w:themeColor="text1"/>
        </w:rPr>
        <w:t>warm conditions in the northeast Pacific will lead to a sustained rebound in smolt production</w:t>
      </w:r>
      <w:r w:rsidR="001826ED">
        <w:rPr>
          <w:color w:val="000000" w:themeColor="text1"/>
        </w:rPr>
        <w:t xml:space="preserve"> in line with the most recent (2014) return</w:t>
      </w:r>
      <w:r w:rsidR="001826ED" w:rsidRPr="001826ED">
        <w:rPr>
          <w:color w:val="000000" w:themeColor="text1"/>
        </w:rPr>
        <w:t>.</w:t>
      </w:r>
    </w:p>
    <w:p w:rsidR="00D71618" w:rsidRDefault="00DE06FD" w:rsidP="004E29DF">
      <w:r>
        <w:t>Our primar</w:t>
      </w:r>
      <w:r w:rsidR="00D71618">
        <w:t>y hypothesi</w:t>
      </w:r>
      <w:r w:rsidR="00241429">
        <w:t xml:space="preserve">s for the decline in smolt production </w:t>
      </w:r>
      <w:r w:rsidR="00D71618">
        <w:t xml:space="preserve">is that </w:t>
      </w:r>
      <w:r>
        <w:t>conditions for rearing fish between fall and spring</w:t>
      </w:r>
      <w:r w:rsidR="00591507">
        <w:t xml:space="preserve"> affected </w:t>
      </w:r>
      <w:r w:rsidR="00D71618">
        <w:t>movement of juveniles among habitats and their survival in isolated off-channel locations.</w:t>
      </w:r>
      <w:r w:rsidR="00591507">
        <w:t xml:space="preserve"> While typical beaver ponds provide stable habitat</w:t>
      </w:r>
      <w:r w:rsidR="00E9690D">
        <w:t xml:space="preserve"> </w:t>
      </w:r>
      <w:r w:rsidR="005212A7">
        <w:t xml:space="preserve">that can support a high growth </w:t>
      </w:r>
      <w:r w:rsidR="00B52FBF">
        <w:t>rate</w:t>
      </w:r>
      <w:r w:rsidR="005212A7">
        <w:t xml:space="preserve"> </w:t>
      </w:r>
      <w:r w:rsidR="00591507">
        <w:t xml:space="preserve">in rearing fish </w:t>
      </w:r>
      <w:r w:rsidR="005212A7">
        <w:t>(Murphy et al. 1989)</w:t>
      </w:r>
      <w:r w:rsidR="00E9690D">
        <w:t>, the dams associated with the ponds can restrict habitat connectivity (Malison et al. 2016).</w:t>
      </w:r>
      <w:r w:rsidR="00591507">
        <w:t xml:space="preserve"> In addition, e</w:t>
      </w:r>
      <w:r>
        <w:t>xtended snow and ice cover</w:t>
      </w:r>
      <w:r w:rsidR="005D1E91">
        <w:t>, combined with</w:t>
      </w:r>
      <w:r w:rsidR="00C11622">
        <w:t xml:space="preserve"> </w:t>
      </w:r>
      <w:r w:rsidR="00591507">
        <w:t xml:space="preserve">a scarcity of </w:t>
      </w:r>
      <w:r w:rsidR="00D71618">
        <w:t xml:space="preserve">winter-spring </w:t>
      </w:r>
      <w:r>
        <w:t>rainfall</w:t>
      </w:r>
      <w:r w:rsidR="00591507">
        <w:t xml:space="preserve"> events</w:t>
      </w:r>
      <w:r w:rsidR="00443E2A">
        <w:t>,</w:t>
      </w:r>
      <w:r w:rsidR="00591507">
        <w:t xml:space="preserve"> may result in depletion of o</w:t>
      </w:r>
      <w:r>
        <w:t xml:space="preserve">xygen </w:t>
      </w:r>
      <w:r w:rsidR="00D71618">
        <w:t xml:space="preserve">in </w:t>
      </w:r>
      <w:r w:rsidR="00B52FBF">
        <w:t xml:space="preserve">some </w:t>
      </w:r>
      <w:r w:rsidR="00D71618">
        <w:t xml:space="preserve">off-channel habitats </w:t>
      </w:r>
      <w:r>
        <w:t xml:space="preserve">to lethally low </w:t>
      </w:r>
      <w:r w:rsidR="00591507">
        <w:t>levels,</w:t>
      </w:r>
      <w:r w:rsidR="00D71618">
        <w:t xml:space="preserve"> conditions </w:t>
      </w:r>
      <w:r w:rsidR="00C11622">
        <w:t xml:space="preserve">observed </w:t>
      </w:r>
      <w:r w:rsidR="005D1E91">
        <w:t>by Josephson (</w:t>
      </w:r>
      <w:r w:rsidR="00681090">
        <w:rPr>
          <w:i/>
        </w:rPr>
        <w:t xml:space="preserve">unpublished </w:t>
      </w:r>
      <w:r w:rsidR="00B84B9F">
        <w:rPr>
          <w:rStyle w:val="FootnoteReference"/>
        </w:rPr>
        <w:footnoteReference w:id="2"/>
      </w:r>
      <w:r w:rsidR="005D1E91">
        <w:t xml:space="preserve">) </w:t>
      </w:r>
      <w:r w:rsidR="00D71618">
        <w:t xml:space="preserve">in </w:t>
      </w:r>
      <w:r w:rsidR="00591507">
        <w:t xml:space="preserve">some </w:t>
      </w:r>
      <w:r w:rsidR="00D71618">
        <w:t xml:space="preserve">Chilkat River </w:t>
      </w:r>
      <w:r w:rsidR="00C11622">
        <w:t xml:space="preserve">Valley </w:t>
      </w:r>
      <w:r w:rsidR="00D71618">
        <w:t xml:space="preserve">ponds </w:t>
      </w:r>
      <w:r w:rsidR="00C11622">
        <w:t>in March 1981 and 1982</w:t>
      </w:r>
      <w:r>
        <w:t xml:space="preserve">. </w:t>
      </w:r>
    </w:p>
    <w:p w:rsidR="003A17E5" w:rsidRDefault="00332387" w:rsidP="004E29DF">
      <w:pPr>
        <w:rPr>
          <w:color w:val="000000" w:themeColor="text1"/>
        </w:rPr>
      </w:pPr>
      <w:r>
        <w:t>While bacterial decomposition of plant matter in off-channel habitats consumes oxygen, d</w:t>
      </w:r>
      <w:r w:rsidR="00662CED">
        <w:t>eeper snow cover and</w:t>
      </w:r>
      <w:r w:rsidR="00591507">
        <w:t xml:space="preserve"> later ice-out dates can</w:t>
      </w:r>
      <w:r w:rsidR="00D71618">
        <w:t xml:space="preserve"> decrease potential </w:t>
      </w:r>
      <w:r>
        <w:t xml:space="preserve">offsetting </w:t>
      </w:r>
      <w:r w:rsidR="00662CED">
        <w:t>oxygen pr</w:t>
      </w:r>
      <w:r w:rsidR="00D71618">
        <w:t>oduction</w:t>
      </w:r>
      <w:r w:rsidR="00591507">
        <w:t xml:space="preserve"> through phot</w:t>
      </w:r>
      <w:r w:rsidR="00426467">
        <w:t>osynthesis, and</w:t>
      </w:r>
      <w:r w:rsidR="00591507">
        <w:t xml:space="preserve"> </w:t>
      </w:r>
      <w:r w:rsidR="00D71618">
        <w:t>limit</w:t>
      </w:r>
      <w:r w:rsidR="00662CED">
        <w:t xml:space="preserve"> </w:t>
      </w:r>
      <w:r w:rsidR="001826ED">
        <w:t xml:space="preserve">the </w:t>
      </w:r>
      <w:r w:rsidR="00662CED">
        <w:t xml:space="preserve">influx </w:t>
      </w:r>
      <w:r w:rsidR="00D71618">
        <w:t xml:space="preserve">of oxygen </w:t>
      </w:r>
      <w:r w:rsidR="00662CED">
        <w:t>from outside sources including wind and</w:t>
      </w:r>
      <w:r>
        <w:t xml:space="preserve"> rainwater (</w:t>
      </w:r>
      <w:proofErr w:type="spellStart"/>
      <w:r>
        <w:t>Greenbank</w:t>
      </w:r>
      <w:proofErr w:type="spellEnd"/>
      <w:r>
        <w:t xml:space="preserve"> 1945). Under the winter-kill</w:t>
      </w:r>
      <w:r w:rsidR="00D71618">
        <w:t xml:space="preserve"> hypothesis, conditions leading to potential mortality were likely most severe in spring when air temperature decreased most during the years in question</w:t>
      </w:r>
      <w:r w:rsidR="00EB747C">
        <w:t xml:space="preserve"> </w:t>
      </w:r>
      <w:r w:rsidR="00D71618">
        <w:t>and was closely</w:t>
      </w:r>
      <w:r w:rsidR="00662CED">
        <w:t xml:space="preserve"> linked </w:t>
      </w:r>
      <w:r w:rsidR="00D71618">
        <w:t>to climate in the North Pacific</w:t>
      </w:r>
      <w:r w:rsidR="00662CED">
        <w:t>.</w:t>
      </w:r>
      <w:r w:rsidR="00662CED" w:rsidRPr="00662CED">
        <w:t xml:space="preserve"> </w:t>
      </w:r>
      <w:r w:rsidR="00662CED" w:rsidRPr="00C11622">
        <w:rPr>
          <w:color w:val="000000" w:themeColor="text1"/>
        </w:rPr>
        <w:t>This hypothesis is consistent with observations by Josephson (</w:t>
      </w:r>
      <w:r w:rsidR="00B84B9F" w:rsidRPr="00B84B9F">
        <w:rPr>
          <w:i/>
          <w:color w:val="000000" w:themeColor="text1"/>
        </w:rPr>
        <w:t>unpublished</w:t>
      </w:r>
      <w:r w:rsidR="00662CED" w:rsidRPr="00C11622">
        <w:rPr>
          <w:color w:val="000000" w:themeColor="text1"/>
        </w:rPr>
        <w:t xml:space="preserve">), who found evidence that winter snow and ice cover substantially reduced oxygen levels in ponds in the Chilkat River Valley and concluded that over-winter survival was likely a critical aspect of productivity for rearing coho salmon. </w:t>
      </w:r>
    </w:p>
    <w:p w:rsidR="003A17E5" w:rsidRDefault="00662CED" w:rsidP="00C11622">
      <w:r>
        <w:t xml:space="preserve">The ability of fish to </w:t>
      </w:r>
      <w:r w:rsidR="00D71618">
        <w:t xml:space="preserve">move between habitats, particularly to </w:t>
      </w:r>
      <w:r w:rsidR="00672804">
        <w:t>escape</w:t>
      </w:r>
      <w:r>
        <w:t xml:space="preserve"> oxygen sensitive habitats in fall and winter</w:t>
      </w:r>
      <w:r w:rsidR="00D71618">
        <w:t>,</w:t>
      </w:r>
      <w:r>
        <w:t xml:space="preserve"> may be important to their survival. Among Chilkat River ponds, survival to adulthood averaged higher for juveniles tagged in ponds that were artificially connected with the river compared with naturally connected ponds</w:t>
      </w:r>
      <w:r w:rsidR="00D71618">
        <w:t xml:space="preserve"> (Josephson </w:t>
      </w:r>
      <w:r w:rsidR="00B84B9F" w:rsidRPr="00B84B9F">
        <w:rPr>
          <w:i/>
        </w:rPr>
        <w:t>unpublished</w:t>
      </w:r>
      <w:r w:rsidR="00D71618">
        <w:t>)</w:t>
      </w:r>
      <w:r>
        <w:t>.</w:t>
      </w:r>
      <w:r w:rsidR="00D71618">
        <w:t xml:space="preserve"> </w:t>
      </w:r>
      <w:r w:rsidR="003A17E5">
        <w:t>While</w:t>
      </w:r>
      <w:r w:rsidR="00D71618">
        <w:t xml:space="preserve"> hindering escape </w:t>
      </w:r>
      <w:r w:rsidR="00672804">
        <w:t xml:space="preserve">from </w:t>
      </w:r>
      <w:r w:rsidR="00D71618">
        <w:t>lethal oxygen levels, limitation</w:t>
      </w:r>
      <w:r w:rsidR="00245A9B">
        <w:t>s on movement imposed by colder winter–spring weather</w:t>
      </w:r>
      <w:r w:rsidR="00D71618">
        <w:t xml:space="preserve"> may also reduce access to pockets of favorable off-channel habitat where poten</w:t>
      </w:r>
      <w:r w:rsidR="00672804">
        <w:t>tial for growth and survival may be high</w:t>
      </w:r>
      <w:r w:rsidR="003A17E5">
        <w:t>er</w:t>
      </w:r>
      <w:r w:rsidR="00D71618">
        <w:t xml:space="preserve">. </w:t>
      </w:r>
    </w:p>
    <w:p w:rsidR="00C11622" w:rsidRPr="003A17E5" w:rsidRDefault="00245A9B" w:rsidP="00C11622">
      <w:pPr>
        <w:rPr>
          <w:color w:val="000000" w:themeColor="text1"/>
        </w:rPr>
      </w:pPr>
      <w:r w:rsidRPr="003A17E5">
        <w:rPr>
          <w:color w:val="000000" w:themeColor="text1"/>
        </w:rPr>
        <w:t>Some aspects</w:t>
      </w:r>
      <w:r w:rsidR="003A17E5" w:rsidRPr="003A17E5">
        <w:rPr>
          <w:color w:val="000000" w:themeColor="text1"/>
        </w:rPr>
        <w:t xml:space="preserve"> of the period of low smolt production appear to point to </w:t>
      </w:r>
      <w:r w:rsidR="00C11622" w:rsidRPr="003A17E5">
        <w:rPr>
          <w:color w:val="000000" w:themeColor="text1"/>
        </w:rPr>
        <w:t xml:space="preserve">decreased access to </w:t>
      </w:r>
      <w:r w:rsidR="003A17E5">
        <w:rPr>
          <w:color w:val="000000" w:themeColor="text1"/>
        </w:rPr>
        <w:t xml:space="preserve">favorable </w:t>
      </w:r>
      <w:r w:rsidR="00C11622" w:rsidRPr="003A17E5">
        <w:rPr>
          <w:color w:val="000000" w:themeColor="text1"/>
        </w:rPr>
        <w:t>off-channel habitats</w:t>
      </w:r>
      <w:r w:rsidR="00F26330">
        <w:rPr>
          <w:color w:val="000000" w:themeColor="text1"/>
        </w:rPr>
        <w:t xml:space="preserve"> as a potentially</w:t>
      </w:r>
      <w:r w:rsidR="003A17E5">
        <w:rPr>
          <w:color w:val="000000" w:themeColor="text1"/>
        </w:rPr>
        <w:t xml:space="preserve"> important factor</w:t>
      </w:r>
      <w:r w:rsidR="00C11622" w:rsidRPr="003A17E5">
        <w:rPr>
          <w:color w:val="000000" w:themeColor="text1"/>
        </w:rPr>
        <w:t>, rather than simply increased winter mortality</w:t>
      </w:r>
      <w:r w:rsidR="00F26330">
        <w:rPr>
          <w:color w:val="000000" w:themeColor="text1"/>
        </w:rPr>
        <w:t xml:space="preserve"> combined with an inability to escape isolated pockets</w:t>
      </w:r>
      <w:r w:rsidR="00C11622" w:rsidRPr="003A17E5">
        <w:rPr>
          <w:color w:val="000000" w:themeColor="text1"/>
        </w:rPr>
        <w:t xml:space="preserve">. The negative correlation between total Berners River smolt production and average size of Shaul Pond smolts of both </w:t>
      </w:r>
      <w:r w:rsidR="00C11622" w:rsidRPr="003A17E5">
        <w:rPr>
          <w:color w:val="000000" w:themeColor="text1"/>
        </w:rPr>
        <w:lastRenderedPageBreak/>
        <w:t>ages 1 and 2 is consistent with a d</w:t>
      </w:r>
      <w:r w:rsidR="00F26330">
        <w:rPr>
          <w:color w:val="000000" w:themeColor="text1"/>
        </w:rPr>
        <w:t>ensity effect in the pond. T</w:t>
      </w:r>
      <w:r w:rsidR="00C11622" w:rsidRPr="003A17E5">
        <w:rPr>
          <w:color w:val="000000" w:themeColor="text1"/>
        </w:rPr>
        <w:t xml:space="preserve">he number of smolts captured from </w:t>
      </w:r>
      <w:r w:rsidRPr="003A17E5">
        <w:rPr>
          <w:color w:val="000000" w:themeColor="text1"/>
        </w:rPr>
        <w:t>trough traps on</w:t>
      </w:r>
      <w:r w:rsidR="00F26330">
        <w:rPr>
          <w:color w:val="000000" w:themeColor="text1"/>
        </w:rPr>
        <w:t xml:space="preserve"> pond</w:t>
      </w:r>
      <w:r w:rsidRPr="003A17E5">
        <w:rPr>
          <w:color w:val="000000" w:themeColor="text1"/>
        </w:rPr>
        <w:t xml:space="preserve"> spillways</w:t>
      </w:r>
      <w:r w:rsidR="00C11622" w:rsidRPr="003A17E5">
        <w:rPr>
          <w:color w:val="000000" w:themeColor="text1"/>
        </w:rPr>
        <w:t xml:space="preserve"> decreased beginning in the mid-2000s</w:t>
      </w:r>
      <w:r w:rsidR="00BD532F">
        <w:rPr>
          <w:color w:val="000000" w:themeColor="text1"/>
        </w:rPr>
        <w:t>,</w:t>
      </w:r>
      <w:r w:rsidR="001826ED" w:rsidRPr="003A17E5">
        <w:rPr>
          <w:color w:val="000000" w:themeColor="text1"/>
        </w:rPr>
        <w:t xml:space="preserve"> when average</w:t>
      </w:r>
      <w:r w:rsidR="00BD532F">
        <w:rPr>
          <w:color w:val="000000" w:themeColor="text1"/>
        </w:rPr>
        <w:t xml:space="preserve"> smolt</w:t>
      </w:r>
      <w:r w:rsidR="001826ED" w:rsidRPr="003A17E5">
        <w:rPr>
          <w:color w:val="000000" w:themeColor="text1"/>
        </w:rPr>
        <w:t xml:space="preserve"> size was large</w:t>
      </w:r>
      <w:r w:rsidR="00C11622" w:rsidRPr="003A17E5">
        <w:rPr>
          <w:color w:val="000000" w:themeColor="text1"/>
        </w:rPr>
        <w:t>. Increased growth of juveniles may also explain the strong negative correlation between total brood</w:t>
      </w:r>
      <w:del w:id="475" w:author="jb" w:date="2017-08-23T14:23:00Z">
        <w:r w:rsidR="00C11622" w:rsidRPr="003A17E5" w:rsidDel="004F1062">
          <w:rPr>
            <w:color w:val="000000" w:themeColor="text1"/>
          </w:rPr>
          <w:delText>-</w:delText>
        </w:r>
      </w:del>
      <w:ins w:id="476" w:author="jb" w:date="2017-08-23T14:23:00Z">
        <w:r w:rsidR="004F1062">
          <w:rPr>
            <w:color w:val="000000" w:themeColor="text1"/>
          </w:rPr>
          <w:t xml:space="preserve"> </w:t>
        </w:r>
      </w:ins>
      <w:r w:rsidR="00C11622" w:rsidRPr="003A17E5">
        <w:rPr>
          <w:color w:val="000000" w:themeColor="text1"/>
        </w:rPr>
        <w:t>year freshwater production (approximated by the survival-adjusted adult return) and the proportion of adults returning at age 3</w:t>
      </w:r>
      <w:r w:rsidR="001826ED" w:rsidRPr="003A17E5">
        <w:rPr>
          <w:color w:val="000000" w:themeColor="text1"/>
        </w:rPr>
        <w:t xml:space="preserve"> (</w:t>
      </w:r>
      <w:r w:rsidR="00BD532F">
        <w:rPr>
          <w:color w:val="000000" w:themeColor="text1"/>
        </w:rPr>
        <w:t>freshwater</w:t>
      </w:r>
      <w:r w:rsidR="00BD532F" w:rsidRPr="003A17E5">
        <w:rPr>
          <w:color w:val="000000" w:themeColor="text1"/>
        </w:rPr>
        <w:t xml:space="preserve"> </w:t>
      </w:r>
      <w:r w:rsidR="001826ED" w:rsidRPr="003A17E5">
        <w:rPr>
          <w:color w:val="000000" w:themeColor="text1"/>
        </w:rPr>
        <w:t>age 1) versus age 4 (</w:t>
      </w:r>
      <w:r w:rsidR="00BD532F">
        <w:rPr>
          <w:color w:val="000000" w:themeColor="text1"/>
        </w:rPr>
        <w:t>freshwater</w:t>
      </w:r>
      <w:r w:rsidR="00BD532F" w:rsidRPr="003A17E5">
        <w:rPr>
          <w:color w:val="000000" w:themeColor="text1"/>
        </w:rPr>
        <w:t xml:space="preserve"> </w:t>
      </w:r>
      <w:r w:rsidR="001826ED" w:rsidRPr="003A17E5">
        <w:rPr>
          <w:color w:val="000000" w:themeColor="text1"/>
        </w:rPr>
        <w:t>age 2)</w:t>
      </w:r>
      <w:r w:rsidR="00C11622" w:rsidRPr="003A17E5">
        <w:rPr>
          <w:color w:val="000000" w:themeColor="text1"/>
        </w:rPr>
        <w:t>, pointing to</w:t>
      </w:r>
      <w:r w:rsidR="00F26330">
        <w:rPr>
          <w:color w:val="000000" w:themeColor="text1"/>
        </w:rPr>
        <w:t xml:space="preserve"> a</w:t>
      </w:r>
      <w:r w:rsidR="00C11622" w:rsidRPr="003A17E5">
        <w:rPr>
          <w:color w:val="000000" w:themeColor="text1"/>
        </w:rPr>
        <w:t xml:space="preserve"> density-</w:t>
      </w:r>
      <w:r w:rsidR="00F26330">
        <w:rPr>
          <w:color w:val="000000" w:themeColor="text1"/>
        </w:rPr>
        <w:t>dependent response as a likely</w:t>
      </w:r>
      <w:r w:rsidR="00C11622" w:rsidRPr="003A17E5">
        <w:rPr>
          <w:color w:val="000000" w:themeColor="text1"/>
        </w:rPr>
        <w:t xml:space="preserve"> cause of the shift toward younger smolts. </w:t>
      </w:r>
    </w:p>
    <w:p w:rsidR="00863A48" w:rsidRDefault="00C01EDB" w:rsidP="004E29DF">
      <w:r>
        <w:t>Fry migrating downstream from headwaters spawning areas during spring and early summer actively seek out spillways and attempt to gain access to elevated beaver ponds</w:t>
      </w:r>
      <w:r w:rsidR="00C11622">
        <w:t xml:space="preserve"> near the margins of the main channel</w:t>
      </w:r>
      <w:r w:rsidR="007A6089">
        <w:t>. Use of dip</w:t>
      </w:r>
      <w:r w:rsidR="00F26330">
        <w:t xml:space="preserve"> </w:t>
      </w:r>
      <w:r w:rsidR="007A6089">
        <w:t xml:space="preserve">nets to capture </w:t>
      </w:r>
      <w:r>
        <w:t xml:space="preserve">fry </w:t>
      </w:r>
      <w:r w:rsidR="005F7766">
        <w:t xml:space="preserve">concentrated </w:t>
      </w:r>
      <w:r>
        <w:t>in these locations has proven a successful technique for obtaining newly emerged</w:t>
      </w:r>
      <w:r w:rsidR="007A6089">
        <w:t xml:space="preserve"> fry</w:t>
      </w:r>
      <w:r>
        <w:t xml:space="preserve"> </w:t>
      </w:r>
      <w:r w:rsidR="007A6089">
        <w:t>(≤ 38 mm</w:t>
      </w:r>
      <w:r w:rsidR="00806142">
        <w:t xml:space="preserve"> SNF length</w:t>
      </w:r>
      <w:r w:rsidR="007A6089">
        <w:t xml:space="preserve">) </w:t>
      </w:r>
      <w:r>
        <w:t>for marking as part of the multi-year aging validation s</w:t>
      </w:r>
      <w:r w:rsidR="007A6089">
        <w:t>tudy</w:t>
      </w:r>
      <w:r>
        <w:t>.</w:t>
      </w:r>
      <w:r w:rsidR="00662CED">
        <w:t xml:space="preserve"> </w:t>
      </w:r>
      <w:r w:rsidR="00D71618">
        <w:t>Restriction of movement by juveniles among habitats is likely to compromise their growth and survival by restricting their ab</w:t>
      </w:r>
      <w:r w:rsidR="00672804">
        <w:t>ility to optimally</w:t>
      </w:r>
      <w:r w:rsidR="00D71618">
        <w:t xml:space="preserve"> use of all available habitats</w:t>
      </w:r>
      <w:r w:rsidR="00672804">
        <w:t xml:space="preserve"> throughout the year</w:t>
      </w:r>
      <w:r w:rsidR="00D71618">
        <w:t>. The peak in size-at-age of Shaul Pond smolts in 2005–2008, years of low system-wide smolt production</w:t>
      </w:r>
      <w:r w:rsidR="00863A48">
        <w:t xml:space="preserve"> (Figure 38</w:t>
      </w:r>
      <w:r w:rsidR="004C2D1C">
        <w:t>),</w:t>
      </w:r>
      <w:r w:rsidR="00D71618">
        <w:t xml:space="preserve"> suggests that</w:t>
      </w:r>
      <w:r w:rsidR="004C2D1C">
        <w:t xml:space="preserve"> growth may have </w:t>
      </w:r>
      <w:r w:rsidR="00672804">
        <w:t xml:space="preserve">benefited from a reduction in </w:t>
      </w:r>
      <w:r w:rsidR="004C2D1C">
        <w:t>density of juveniles, possibly as a result of restricted access</w:t>
      </w:r>
      <w:r w:rsidR="00672804">
        <w:t xml:space="preserve"> to the pond complex</w:t>
      </w:r>
      <w:r w:rsidR="004C2D1C">
        <w:t>.</w:t>
      </w:r>
      <w:r w:rsidR="00672804">
        <w:t xml:space="preserve"> </w:t>
      </w:r>
    </w:p>
    <w:p w:rsidR="00FF02F3" w:rsidRPr="006A2F96" w:rsidRDefault="00FF02F3" w:rsidP="004E29DF">
      <w:pPr>
        <w:rPr>
          <w:color w:val="000000" w:themeColor="text1"/>
        </w:rPr>
      </w:pPr>
      <w:r w:rsidRPr="006A2F96">
        <w:rPr>
          <w:color w:val="000000" w:themeColor="text1"/>
        </w:rPr>
        <w:t xml:space="preserve">Absence of significant correlation between spawning escapement (either nominal or adjusted for constant PCEB) and fry-to-smolt survival for marked fry released in Shaul Pond suggests that the number of juveniles rearing in the pond were affected more by access than by the number of fry emerging from spawning areas. </w:t>
      </w:r>
      <w:r w:rsidR="007A6089" w:rsidRPr="006A2F96">
        <w:rPr>
          <w:color w:val="000000" w:themeColor="text1"/>
        </w:rPr>
        <w:t xml:space="preserve">It is difficult to explain the larger size-at-age of Shaul Pond smolts in colder years when abundance was low without considering access limitation, because the opportunity for a density-dependent growth response to late-winter and spring mortality from oxygen depletion would appear limited </w:t>
      </w:r>
      <w:r w:rsidR="0045649B" w:rsidRPr="006A2F96">
        <w:rPr>
          <w:color w:val="000000" w:themeColor="text1"/>
        </w:rPr>
        <w:t xml:space="preserve">by the time </w:t>
      </w:r>
      <w:r w:rsidR="0031688C">
        <w:rPr>
          <w:color w:val="000000" w:themeColor="text1"/>
        </w:rPr>
        <w:t xml:space="preserve">available for growth following </w:t>
      </w:r>
      <w:r w:rsidR="0045649B" w:rsidRPr="006A2F96">
        <w:rPr>
          <w:color w:val="000000" w:themeColor="text1"/>
        </w:rPr>
        <w:t>decrease</w:t>
      </w:r>
      <w:r w:rsidR="0031688C">
        <w:rPr>
          <w:color w:val="000000" w:themeColor="text1"/>
        </w:rPr>
        <w:t xml:space="preserve">d </w:t>
      </w:r>
      <w:r w:rsidR="0045649B" w:rsidRPr="006A2F96">
        <w:rPr>
          <w:color w:val="000000" w:themeColor="text1"/>
        </w:rPr>
        <w:t xml:space="preserve">density </w:t>
      </w:r>
      <w:r w:rsidR="007A6089" w:rsidRPr="006A2F96">
        <w:rPr>
          <w:color w:val="000000" w:themeColor="text1"/>
        </w:rPr>
        <w:t xml:space="preserve">(particularly under colder spring conditions). </w:t>
      </w:r>
      <w:r w:rsidRPr="006A2F96">
        <w:rPr>
          <w:color w:val="000000" w:themeColor="text1"/>
        </w:rPr>
        <w:t>Therefore, in th</w:t>
      </w:r>
      <w:r w:rsidR="007A6089" w:rsidRPr="006A2F96">
        <w:rPr>
          <w:color w:val="000000" w:themeColor="text1"/>
        </w:rPr>
        <w:t>e specific case of Shaul Pond, we suspect that</w:t>
      </w:r>
      <w:r w:rsidRPr="006A2F96">
        <w:rPr>
          <w:color w:val="000000" w:themeColor="text1"/>
        </w:rPr>
        <w:t xml:space="preserve"> </w:t>
      </w:r>
      <w:r w:rsidR="007A6089" w:rsidRPr="006A2F96">
        <w:rPr>
          <w:color w:val="000000" w:themeColor="text1"/>
        </w:rPr>
        <w:t>colder winter</w:t>
      </w:r>
      <w:r w:rsidR="00806142">
        <w:rPr>
          <w:color w:val="000000" w:themeColor="text1"/>
        </w:rPr>
        <w:t>–</w:t>
      </w:r>
      <w:r w:rsidR="007A6089" w:rsidRPr="006A2F96">
        <w:rPr>
          <w:color w:val="000000" w:themeColor="text1"/>
        </w:rPr>
        <w:t>spring weather</w:t>
      </w:r>
      <w:r w:rsidRPr="006A2F96">
        <w:rPr>
          <w:color w:val="000000" w:themeColor="text1"/>
        </w:rPr>
        <w:t xml:space="preserve"> may have affected smolt production primarily by limiting access</w:t>
      </w:r>
      <w:r w:rsidR="007A6089" w:rsidRPr="006A2F96">
        <w:rPr>
          <w:color w:val="000000" w:themeColor="text1"/>
        </w:rPr>
        <w:t xml:space="preserve"> to the pond</w:t>
      </w:r>
      <w:r w:rsidR="0045649B" w:rsidRPr="006A2F96">
        <w:rPr>
          <w:color w:val="000000" w:themeColor="text1"/>
        </w:rPr>
        <w:t xml:space="preserve"> rather than through increased mortality within the complex</w:t>
      </w:r>
      <w:r w:rsidR="00806142">
        <w:rPr>
          <w:color w:val="000000" w:themeColor="text1"/>
        </w:rPr>
        <w:t>,</w:t>
      </w:r>
      <w:r w:rsidR="0045649B" w:rsidRPr="006A2F96">
        <w:rPr>
          <w:color w:val="000000" w:themeColor="text1"/>
        </w:rPr>
        <w:t xml:space="preserve"> which receives input from a stream and includes some deeper basins with substantial volume</w:t>
      </w:r>
      <w:r w:rsidRPr="006A2F96">
        <w:rPr>
          <w:color w:val="000000" w:themeColor="text1"/>
        </w:rPr>
        <w:t xml:space="preserve">. </w:t>
      </w:r>
    </w:p>
    <w:p w:rsidR="00173A55" w:rsidRDefault="00FF02F3" w:rsidP="004E29DF">
      <w:r>
        <w:t>W</w:t>
      </w:r>
      <w:r w:rsidR="00672804">
        <w:t xml:space="preserve">hile the proportion of </w:t>
      </w:r>
      <w:r w:rsidR="00806142">
        <w:t xml:space="preserve">freshwater </w:t>
      </w:r>
      <w:r w:rsidR="00672804">
        <w:t xml:space="preserve">age-2 fish in the spawning escapement decreased significantly between the 1990–2003 (average 27.9%) and 2004–2013 smolt years (average 57.5%; </w:t>
      </w:r>
      <w:r w:rsidR="00672804" w:rsidRPr="00672804">
        <w:rPr>
          <w:i/>
        </w:rPr>
        <w:t xml:space="preserve">p </w:t>
      </w:r>
      <w:r w:rsidR="00672804">
        <w:t>&lt; 0.001)</w:t>
      </w:r>
      <w:r w:rsidR="00160A54">
        <w:t>, the</w:t>
      </w:r>
      <w:r w:rsidR="00672804">
        <w:t xml:space="preserve"> age composit</w:t>
      </w:r>
      <w:r w:rsidR="00C11622">
        <w:t xml:space="preserve">ion among smolts migrating </w:t>
      </w:r>
      <w:r w:rsidR="00672804">
        <w:t xml:space="preserve">from Shaul Pond </w:t>
      </w:r>
      <w:r w:rsidR="00245A9B">
        <w:t xml:space="preserve">did </w:t>
      </w:r>
      <w:r w:rsidR="00672804">
        <w:t>not change significantly for the same sea-entry years</w:t>
      </w:r>
      <w:r w:rsidR="00672804" w:rsidRPr="00672804">
        <w:t xml:space="preserve"> </w:t>
      </w:r>
      <w:r w:rsidR="00672804">
        <w:t>(</w:t>
      </w:r>
      <w:r w:rsidR="00672804" w:rsidRPr="00672804">
        <w:rPr>
          <w:i/>
        </w:rPr>
        <w:t xml:space="preserve">p </w:t>
      </w:r>
      <w:r w:rsidR="00672804">
        <w:t>= 0.400)</w:t>
      </w:r>
      <w:r w:rsidR="00160A54">
        <w:t xml:space="preserve">, suggesting that different dynamics may have prevailed in </w:t>
      </w:r>
      <w:r>
        <w:t xml:space="preserve">some </w:t>
      </w:r>
      <w:r w:rsidR="00160A54">
        <w:t>other habitats in the system</w:t>
      </w:r>
      <w:r w:rsidR="00672804">
        <w:t>.</w:t>
      </w:r>
      <w:r w:rsidR="00C11622">
        <w:t xml:space="preserve"> </w:t>
      </w:r>
      <w:r w:rsidR="0031688C">
        <w:t xml:space="preserve">Oddly, a reduction of </w:t>
      </w:r>
      <w:r w:rsidR="00806142">
        <w:t xml:space="preserve">freshwater </w:t>
      </w:r>
      <w:r w:rsidR="0031688C">
        <w:t>age-2 production appeared to account for most of</w:t>
      </w:r>
      <w:r w:rsidR="00173A55">
        <w:t xml:space="preserve"> the decline in smolt production</w:t>
      </w:r>
      <w:r w:rsidR="00C11622">
        <w:t xml:space="preserve"> from the overall drainage</w:t>
      </w:r>
      <w:r w:rsidR="0031688C">
        <w:t xml:space="preserve">, while </w:t>
      </w:r>
      <w:r w:rsidR="00806142">
        <w:t xml:space="preserve">freshwater </w:t>
      </w:r>
      <w:r w:rsidR="0031688C">
        <w:t>age-1 production</w:t>
      </w:r>
      <w:r w:rsidR="00173A55">
        <w:t xml:space="preserve"> did not show a declining trend. If winter</w:t>
      </w:r>
      <w:r w:rsidR="00806142">
        <w:t>–</w:t>
      </w:r>
      <w:r w:rsidR="00173A55">
        <w:t>spring mortality was the primary cause of the reduct</w:t>
      </w:r>
      <w:r w:rsidR="00245A9B">
        <w:t>ion in smolt production (</w:t>
      </w:r>
      <w:r w:rsidR="00173A55">
        <w:t>rather than reduced access to pr</w:t>
      </w:r>
      <w:r w:rsidR="00245A9B">
        <w:t>ime off-channel rearing habitat)</w:t>
      </w:r>
      <w:r w:rsidR="00173A55">
        <w:t xml:space="preserve"> then it would appear necessary to explain why most of the mortality fell on older age-2 smolts, perhaps through use of different habitats </w:t>
      </w:r>
      <w:r w:rsidR="00E66B77">
        <w:t xml:space="preserve">or differing sensitivity to </w:t>
      </w:r>
      <w:r w:rsidR="00173A55">
        <w:t>oxygen</w:t>
      </w:r>
      <w:r w:rsidR="00E66B77">
        <w:t xml:space="preserve"> depletion</w:t>
      </w:r>
      <w:r w:rsidR="00173A55">
        <w:t xml:space="preserve">. Also, if increased juvenile mortality occurred </w:t>
      </w:r>
      <w:r w:rsidR="00C25135">
        <w:t>in the spring when oxygen levels s</w:t>
      </w:r>
      <w:r w:rsidR="00E66B77">
        <w:t>hould have been lowest, shortly</w:t>
      </w:r>
      <w:r w:rsidR="00C25135">
        <w:t xml:space="preserve"> prior </w:t>
      </w:r>
      <w:r w:rsidR="00173A55">
        <w:t xml:space="preserve">to </w:t>
      </w:r>
      <w:r w:rsidR="00C25135">
        <w:t xml:space="preserve">the </w:t>
      </w:r>
      <w:r w:rsidR="00173A55">
        <w:t>smolt migration</w:t>
      </w:r>
      <w:r w:rsidR="00C25135">
        <w:t xml:space="preserve">, then it is difficult to explain </w:t>
      </w:r>
      <w:r w:rsidR="00245EAC">
        <w:t>such a marked p</w:t>
      </w:r>
      <w:r w:rsidR="00245A9B">
        <w:t>ositive growth response to reduced juvenile</w:t>
      </w:r>
      <w:r w:rsidR="00245EAC">
        <w:t xml:space="preserve"> density</w:t>
      </w:r>
      <w:r w:rsidR="00C25135">
        <w:t xml:space="preserve"> </w:t>
      </w:r>
      <w:r w:rsidR="00C11622">
        <w:t xml:space="preserve">in Shaul Pond </w:t>
      </w:r>
      <w:r w:rsidR="00C25135">
        <w:t xml:space="preserve">during a relatively short period </w:t>
      </w:r>
      <w:r w:rsidR="00245EAC">
        <w:t xml:space="preserve">of spring months </w:t>
      </w:r>
      <w:r w:rsidR="00C25135">
        <w:t>und</w:t>
      </w:r>
      <w:r w:rsidR="00245EAC">
        <w:t xml:space="preserve">er cold </w:t>
      </w:r>
      <w:r w:rsidR="00C25135">
        <w:t>cond</w:t>
      </w:r>
      <w:r w:rsidR="00245EAC">
        <w:t>i</w:t>
      </w:r>
      <w:r w:rsidR="00C25135">
        <w:t>tions</w:t>
      </w:r>
      <w:r w:rsidR="00245A9B">
        <w:t xml:space="preserve"> that </w:t>
      </w:r>
      <w:r w:rsidR="00B85C50">
        <w:t xml:space="preserve">would seem </w:t>
      </w:r>
      <w:r w:rsidR="00245EAC">
        <w:t xml:space="preserve">more likely </w:t>
      </w:r>
      <w:r w:rsidR="00B85C50">
        <w:t xml:space="preserve">to </w:t>
      </w:r>
      <w:r w:rsidR="00245EAC">
        <w:t>retard growth</w:t>
      </w:r>
      <w:r w:rsidR="00C25135">
        <w:t>.</w:t>
      </w:r>
      <w:r w:rsidR="00937BAC">
        <w:t xml:space="preserve"> </w:t>
      </w:r>
      <w:r w:rsidR="00C25135">
        <w:t xml:space="preserve">Further insight </w:t>
      </w:r>
      <w:r w:rsidR="00937BAC">
        <w:t xml:space="preserve">may be possible by </w:t>
      </w:r>
      <w:r w:rsidR="00245A9B">
        <w:t>analyzing scale growth on adults to</w:t>
      </w:r>
      <w:r w:rsidR="00173A55">
        <w:t xml:space="preserve"> </w:t>
      </w:r>
      <w:r w:rsidR="00C11622">
        <w:t>examine</w:t>
      </w:r>
      <w:r w:rsidR="00C25135">
        <w:t xml:space="preserve"> </w:t>
      </w:r>
      <w:r w:rsidR="00173A55">
        <w:t xml:space="preserve">size at sea-entry </w:t>
      </w:r>
      <w:r w:rsidR="00C25135">
        <w:t>and growth by freshwater age</w:t>
      </w:r>
      <w:r w:rsidR="00173A55">
        <w:t>.</w:t>
      </w:r>
    </w:p>
    <w:p w:rsidR="004E29DF" w:rsidRPr="00E66B77" w:rsidRDefault="00E66B77" w:rsidP="00F83E9B">
      <w:pPr>
        <w:rPr>
          <w:color w:val="000000" w:themeColor="text1"/>
        </w:rPr>
      </w:pPr>
      <w:r>
        <w:rPr>
          <w:color w:val="000000" w:themeColor="text1"/>
        </w:rPr>
        <w:lastRenderedPageBreak/>
        <w:t>Spring rainfall</w:t>
      </w:r>
      <w:r w:rsidR="0031688C" w:rsidRPr="00E66B77">
        <w:rPr>
          <w:color w:val="000000" w:themeColor="text1"/>
        </w:rPr>
        <w:t xml:space="preserve"> may also be important in providing access for smolts to leave some habitats. Large, bright juveniles </w:t>
      </w:r>
      <w:r w:rsidRPr="00E66B77">
        <w:rPr>
          <w:color w:val="000000" w:themeColor="text1"/>
        </w:rPr>
        <w:t>were</w:t>
      </w:r>
      <w:r w:rsidR="0031688C" w:rsidRPr="00E66B77">
        <w:rPr>
          <w:color w:val="000000" w:themeColor="text1"/>
        </w:rPr>
        <w:t xml:space="preserve"> observed in a pond a short distance from camp that had no access to the slough during the smolt migration period</w:t>
      </w:r>
      <w:r w:rsidRPr="00E66B77">
        <w:rPr>
          <w:color w:val="000000" w:themeColor="text1"/>
        </w:rPr>
        <w:t xml:space="preserve"> (Mark Olsen, </w:t>
      </w:r>
      <w:r w:rsidR="00682457">
        <w:rPr>
          <w:color w:val="000000" w:themeColor="text1"/>
        </w:rPr>
        <w:t>ADF&amp;G Fishery Biologist</w:t>
      </w:r>
      <w:r w:rsidRPr="00E66B77">
        <w:rPr>
          <w:color w:val="000000" w:themeColor="text1"/>
        </w:rPr>
        <w:t>, Juneau, personal communication)</w:t>
      </w:r>
      <w:r w:rsidR="0031688C" w:rsidRPr="00E66B77">
        <w:rPr>
          <w:color w:val="000000" w:themeColor="text1"/>
        </w:rPr>
        <w:t xml:space="preserve">. </w:t>
      </w:r>
      <w:r w:rsidRPr="00E66B77">
        <w:rPr>
          <w:color w:val="000000" w:themeColor="text1"/>
        </w:rPr>
        <w:t>Following construction</w:t>
      </w:r>
      <w:r w:rsidR="0031688C" w:rsidRPr="00E66B77">
        <w:rPr>
          <w:color w:val="000000" w:themeColor="text1"/>
        </w:rPr>
        <w:t xml:space="preserve"> of a small ditch</w:t>
      </w:r>
      <w:r w:rsidRPr="00E66B77">
        <w:rPr>
          <w:color w:val="000000" w:themeColor="text1"/>
        </w:rPr>
        <w:t xml:space="preserve"> connecting the</w:t>
      </w:r>
      <w:r w:rsidR="00443E2A">
        <w:rPr>
          <w:color w:val="000000" w:themeColor="text1"/>
        </w:rPr>
        <w:t xml:space="preserve"> pond to the slough, smolts exi</w:t>
      </w:r>
      <w:r w:rsidRPr="00E66B77">
        <w:rPr>
          <w:color w:val="000000" w:themeColor="text1"/>
        </w:rPr>
        <w:t>ted the pond and were captured in a trough trap for tagging.</w:t>
      </w:r>
    </w:p>
    <w:p w:rsidR="00ED7AE2" w:rsidRPr="00BA6E2B" w:rsidRDefault="00ED7AE2" w:rsidP="00ED7AE2">
      <w:pPr>
        <w:rPr>
          <w:color w:val="000000" w:themeColor="text1"/>
        </w:rPr>
      </w:pPr>
      <w:r>
        <w:t>Abundant pink salmon returns provide an influx of nutrients into freshwater systems that can provide a substantial benefit to freshwater rearing species su</w:t>
      </w:r>
      <w:r w:rsidR="00E66B77">
        <w:t>ch as coho salmon, up to a level</w:t>
      </w:r>
      <w:r>
        <w:t xml:space="preserve"> of sa</w:t>
      </w:r>
      <w:r w:rsidR="008F085B">
        <w:t>turation (</w:t>
      </w:r>
      <w:proofErr w:type="spellStart"/>
      <w:r w:rsidR="008F085B" w:rsidRPr="00011FCE">
        <w:rPr>
          <w:color w:val="000000" w:themeColor="text1"/>
        </w:rPr>
        <w:t>Wipfli</w:t>
      </w:r>
      <w:proofErr w:type="spellEnd"/>
      <w:r w:rsidR="00011FCE" w:rsidRPr="00011FCE">
        <w:rPr>
          <w:color w:val="000000" w:themeColor="text1"/>
        </w:rPr>
        <w:t xml:space="preserve"> et al. 2003</w:t>
      </w:r>
      <w:r w:rsidR="008F085B" w:rsidRPr="00011FCE">
        <w:rPr>
          <w:color w:val="000000" w:themeColor="text1"/>
        </w:rPr>
        <w:t xml:space="preserve">; Shaul </w:t>
      </w:r>
      <w:r w:rsidR="008F085B">
        <w:t>et al. 201</w:t>
      </w:r>
      <w:r w:rsidR="00937BAC">
        <w:t>4</w:t>
      </w:r>
      <w:r>
        <w:t>). Absence of pink salmon escapement information for the Berners River precluded evaluation of the potential benefit of m</w:t>
      </w:r>
      <w:r w:rsidR="00245A9B">
        <w:t>arine derived nutrients (MDN) to</w:t>
      </w:r>
      <w:r>
        <w:t xml:space="preserve"> coho salmon production. However, physical differences that involve separation of spawning and rearing habitats in mainland systems </w:t>
      </w:r>
      <w:r w:rsidR="00245A9B">
        <w:t xml:space="preserve">with glacial influence </w:t>
      </w:r>
      <w:r>
        <w:t>like the Berne</w:t>
      </w:r>
      <w:r w:rsidR="00245A9B">
        <w:t>rs River may limit benefits of salmon escapements to</w:t>
      </w:r>
      <w:r>
        <w:t xml:space="preserve"> rearing juvenile fish</w:t>
      </w:r>
      <w:r w:rsidR="00245A9B">
        <w:t>,</w:t>
      </w:r>
      <w:r>
        <w:t xml:space="preserve"> compared with streams like Ford Arm Creek</w:t>
      </w:r>
      <w:r w:rsidR="00C52863">
        <w:t>,</w:t>
      </w:r>
      <w:r>
        <w:t xml:space="preserve"> on West Chichagof Island</w:t>
      </w:r>
      <w:r w:rsidR="00C52863">
        <w:t>,</w:t>
      </w:r>
      <w:r>
        <w:t xml:space="preserve"> in which spawning salmon and rearing juveniles exhibit substan</w:t>
      </w:r>
      <w:r w:rsidR="00443E2A">
        <w:t xml:space="preserve">tial habitat overlap </w:t>
      </w:r>
      <w:r>
        <w:t>(Shaul et a</w:t>
      </w:r>
      <w:r w:rsidR="00610B4C">
        <w:t>l. 2014). M</w:t>
      </w:r>
      <w:r>
        <w:t xml:space="preserve">ost coho salmon rearing </w:t>
      </w:r>
      <w:r w:rsidR="00610B4C">
        <w:t xml:space="preserve">in the Berners River drainage </w:t>
      </w:r>
      <w:r>
        <w:t>occurs in</w:t>
      </w:r>
      <w:r w:rsidR="00610B4C">
        <w:t xml:space="preserve"> off-channel ponds and sloughs</w:t>
      </w:r>
      <w:r w:rsidR="00443E2A">
        <w:t>,</w:t>
      </w:r>
      <w:r w:rsidR="00610B4C">
        <w:t xml:space="preserve"> </w:t>
      </w:r>
      <w:r w:rsidR="00E66B77">
        <w:t>while</w:t>
      </w:r>
      <w:r>
        <w:t xml:space="preserve"> rel</w:t>
      </w:r>
      <w:r w:rsidR="00E66B77">
        <w:t>atively little rearing occurs</w:t>
      </w:r>
      <w:r w:rsidR="00AF4ED7">
        <w:t xml:space="preserve"> in mainste</w:t>
      </w:r>
      <w:r>
        <w:t>m channels</w:t>
      </w:r>
      <w:r w:rsidR="00E66B77">
        <w:t xml:space="preserve"> (</w:t>
      </w:r>
      <w:r w:rsidR="00610B4C">
        <w:t>similar to the</w:t>
      </w:r>
      <w:r w:rsidR="00610B4C" w:rsidRPr="00610B4C">
        <w:t xml:space="preserve"> </w:t>
      </w:r>
      <w:r w:rsidR="00610B4C">
        <w:t>nearby lower Taku River drainage</w:t>
      </w:r>
      <w:r w:rsidR="00E66B77">
        <w:t xml:space="preserve">; </w:t>
      </w:r>
      <w:r w:rsidR="00CB7B1A">
        <w:t xml:space="preserve">Murphy et al. </w:t>
      </w:r>
      <w:r w:rsidR="00610B4C">
        <w:t>1989)</w:t>
      </w:r>
      <w:r>
        <w:t>. Most spawning by all species occurs in cooler, swifter headwaters and tributary streams whose main current bypasses off-channel rearing habitats and join</w:t>
      </w:r>
      <w:r w:rsidR="00E66B77">
        <w:t>s</w:t>
      </w:r>
      <w:r>
        <w:t xml:space="preserve"> glacial waters, limiting potential transport of </w:t>
      </w:r>
      <w:r w:rsidR="00C52863">
        <w:t xml:space="preserve">salmon </w:t>
      </w:r>
      <w:r>
        <w:t>carcasses into important rearing habitats.</w:t>
      </w:r>
      <w:r w:rsidR="00BA6E2B">
        <w:t xml:space="preserve"> </w:t>
      </w:r>
      <w:r w:rsidR="00BA6E2B">
        <w:rPr>
          <w:color w:val="000000" w:themeColor="text1"/>
        </w:rPr>
        <w:t xml:space="preserve">However, this dynamic may change under a warming climate as glacial sources from the west side of the valley diminish, </w:t>
      </w:r>
      <w:r w:rsidR="00C52863">
        <w:rPr>
          <w:color w:val="000000" w:themeColor="text1"/>
        </w:rPr>
        <w:t xml:space="preserve">and water temperatures in </w:t>
      </w:r>
      <w:r w:rsidR="00BA6E2B">
        <w:rPr>
          <w:color w:val="000000" w:themeColor="text1"/>
        </w:rPr>
        <w:t xml:space="preserve">main channel areas of the middle and lower system potentially </w:t>
      </w:r>
      <w:r w:rsidR="00C52863">
        <w:rPr>
          <w:color w:val="000000" w:themeColor="text1"/>
        </w:rPr>
        <w:t>increase</w:t>
      </w:r>
      <w:r w:rsidR="00BA6E2B">
        <w:rPr>
          <w:color w:val="000000" w:themeColor="text1"/>
        </w:rPr>
        <w:t xml:space="preserve"> enough to provide suitable summer rearing habitat.</w:t>
      </w:r>
    </w:p>
    <w:p w:rsidR="00ED5F87" w:rsidRDefault="00ED5F87" w:rsidP="005D1E91">
      <w:pPr>
        <w:pStyle w:val="Heading3"/>
      </w:pPr>
      <w:bookmarkStart w:id="477" w:name="_Toc487200861"/>
      <w:r>
        <w:t>Marine Survival</w:t>
      </w:r>
      <w:bookmarkEnd w:id="477"/>
    </w:p>
    <w:p w:rsidR="00F75889" w:rsidRDefault="00245A9B" w:rsidP="00ED5F87">
      <w:r>
        <w:t>A comparison of marine survival between the Berners River and Hugh Smith Lake, located 490 km to the southeast, suggests that climatic conditions linked to the PDO affec</w:t>
      </w:r>
      <w:r w:rsidR="00DE56E5">
        <w:t>t marine survival in different ways relative to</w:t>
      </w:r>
      <w:r>
        <w:t xml:space="preserve"> latitude of the na</w:t>
      </w:r>
      <w:r w:rsidR="00DE56E5">
        <w:t>tal stream</w:t>
      </w:r>
      <w:r>
        <w:t>, likely during th</w:t>
      </w:r>
      <w:r w:rsidR="00EB747C">
        <w:t>e early marine period (Figures 33</w:t>
      </w:r>
      <w:r w:rsidR="003D6A12">
        <w:t xml:space="preserve"> and </w:t>
      </w:r>
      <w:r w:rsidR="00EB747C">
        <w:t>34</w:t>
      </w:r>
      <w:r>
        <w:t xml:space="preserve">). </w:t>
      </w:r>
      <w:r w:rsidR="00ED5F87" w:rsidRPr="00ED5F87">
        <w:t>Several studies have pointed to an early marine critical period for survival of coho salmon within the first weeks or months of marine residence (e.g.</w:t>
      </w:r>
      <w:r w:rsidR="00523EE0">
        <w:t>,</w:t>
      </w:r>
      <w:r w:rsidR="00ED5F87" w:rsidRPr="00ED5F87">
        <w:t xml:space="preserve"> </w:t>
      </w:r>
      <w:proofErr w:type="spellStart"/>
      <w:r w:rsidR="00ED5F87" w:rsidRPr="00ED5F87">
        <w:t>Holtby</w:t>
      </w:r>
      <w:proofErr w:type="spellEnd"/>
      <w:r w:rsidR="00ED5F87" w:rsidRPr="00ED5F87">
        <w:t xml:space="preserve"> et al. 1990; </w:t>
      </w:r>
      <w:proofErr w:type="spellStart"/>
      <w:r w:rsidR="00ED5F87" w:rsidRPr="00ED5F87">
        <w:t>Pearcy</w:t>
      </w:r>
      <w:proofErr w:type="spellEnd"/>
      <w:r w:rsidR="00ED5F87" w:rsidRPr="00ED5F87">
        <w:t xml:space="preserve"> 1992; Beamish et al. 20</w:t>
      </w:r>
      <w:r w:rsidR="00DE56E5">
        <w:t xml:space="preserve">04). </w:t>
      </w:r>
      <w:r w:rsidR="00ED5F87" w:rsidRPr="00ED5F87">
        <w:t xml:space="preserve">However, evidence of such a period has remained elusive in studies of growth and survival of coho salmon in </w:t>
      </w:r>
      <w:r w:rsidR="00ED5F87">
        <w:t xml:space="preserve">northern </w:t>
      </w:r>
      <w:r w:rsidR="00ED5F87" w:rsidRPr="00ED5F87">
        <w:t>Southeast Alaska, where indirect evidence has instead favored an important late period for growth and survival after juveniles leave coastal waters late</w:t>
      </w:r>
      <w:r w:rsidR="00ED5F87">
        <w:t xml:space="preserve"> in their first summer at sea (</w:t>
      </w:r>
      <w:proofErr w:type="spellStart"/>
      <w:r w:rsidR="00ED5F87">
        <w:t>Hobday</w:t>
      </w:r>
      <w:proofErr w:type="spellEnd"/>
      <w:r w:rsidR="00ED5F87">
        <w:t xml:space="preserve"> and Boehlert </w:t>
      </w:r>
      <w:r w:rsidR="00ED5F87" w:rsidRPr="00ED5F87">
        <w:t>2001</w:t>
      </w:r>
      <w:r w:rsidR="00ED5F87">
        <w:t xml:space="preserve">; </w:t>
      </w:r>
      <w:r w:rsidR="0054514A" w:rsidRPr="0054514A">
        <w:t>Briscoe 2004</w:t>
      </w:r>
      <w:r w:rsidR="0054514A">
        <w:t xml:space="preserve">; </w:t>
      </w:r>
      <w:proofErr w:type="spellStart"/>
      <w:r w:rsidR="00ED5F87">
        <w:t>LaCroix</w:t>
      </w:r>
      <w:proofErr w:type="spellEnd"/>
      <w:r w:rsidR="00ED5F87">
        <w:t xml:space="preserve"> et al. </w:t>
      </w:r>
      <w:r w:rsidR="00ED5F87" w:rsidRPr="00ED5F87">
        <w:t>2009</w:t>
      </w:r>
      <w:r w:rsidR="00ED5F87">
        <w:t xml:space="preserve">; </w:t>
      </w:r>
      <w:proofErr w:type="spellStart"/>
      <w:r w:rsidR="00ED5F87" w:rsidRPr="00ED5F87">
        <w:t>Orsi</w:t>
      </w:r>
      <w:proofErr w:type="spellEnd"/>
      <w:r w:rsidR="00ED5F87" w:rsidRPr="00ED5F87">
        <w:t xml:space="preserve"> et al. 2013</w:t>
      </w:r>
      <w:r w:rsidR="00EE0821">
        <w:t xml:space="preserve">). </w:t>
      </w:r>
    </w:p>
    <w:p w:rsidR="00ED5F87" w:rsidRDefault="00245A9B" w:rsidP="00ED5F87">
      <w:r>
        <w:t xml:space="preserve">Shaul and Geiger (2016) presented </w:t>
      </w:r>
      <w:r w:rsidR="004E3CC7">
        <w:t>evidence of a</w:t>
      </w:r>
      <w:r>
        <w:t>n important growth-related late-</w:t>
      </w:r>
      <w:r w:rsidR="004E3CC7">
        <w:t>m</w:t>
      </w:r>
      <w:r>
        <w:t>arine period for survival of Berners River coho salmon that appeared</w:t>
      </w:r>
      <w:r w:rsidR="004E3CC7">
        <w:t xml:space="preserve"> linked to the effects of climate (PDO) and top-down control by pink salmon of the principal prey species of coho salmon </w:t>
      </w:r>
      <w:r w:rsidR="00F6535E">
        <w:t xml:space="preserve">(minimal </w:t>
      </w:r>
      <w:proofErr w:type="spellStart"/>
      <w:r w:rsidR="00F6535E">
        <w:t>armhook</w:t>
      </w:r>
      <w:proofErr w:type="spellEnd"/>
      <w:r w:rsidR="00F6535E">
        <w:t xml:space="preserve"> squid, </w:t>
      </w:r>
      <w:proofErr w:type="spellStart"/>
      <w:r w:rsidR="00F6535E" w:rsidRPr="00F6535E">
        <w:rPr>
          <w:i/>
        </w:rPr>
        <w:t>Berryteuthis</w:t>
      </w:r>
      <w:proofErr w:type="spellEnd"/>
      <w:r w:rsidR="00F6535E" w:rsidRPr="00F6535E">
        <w:rPr>
          <w:i/>
        </w:rPr>
        <w:t xml:space="preserve"> </w:t>
      </w:r>
      <w:proofErr w:type="spellStart"/>
      <w:r w:rsidR="00F6535E" w:rsidRPr="00F6535E">
        <w:rPr>
          <w:i/>
        </w:rPr>
        <w:t>anonychus</w:t>
      </w:r>
      <w:proofErr w:type="spellEnd"/>
      <w:r w:rsidR="00F6535E">
        <w:t xml:space="preserve">) </w:t>
      </w:r>
      <w:r w:rsidR="004E3CC7">
        <w:t>during their final year at sea (Shaul and Geiger 2016).</w:t>
      </w:r>
      <w:r w:rsidR="00F6644D">
        <w:t xml:space="preserve"> The effect of poor </w:t>
      </w:r>
      <w:r w:rsidR="00EE0821">
        <w:t xml:space="preserve">marine </w:t>
      </w:r>
      <w:r w:rsidR="00F6644D">
        <w:t>growth conditions appears to fall most heavily on the female component of the pop</w:t>
      </w:r>
      <w:r w:rsidR="00443E2A">
        <w:t xml:space="preserve">ulation, and </w:t>
      </w:r>
      <w:r w:rsidR="00F6644D">
        <w:t xml:space="preserve">the combined effect on growth and survival of females has </w:t>
      </w:r>
      <w:r w:rsidR="00443E2A">
        <w:t xml:space="preserve">had </w:t>
      </w:r>
      <w:r w:rsidR="00F6644D">
        <w:t>a substantial effect on the per capita reproductive potential of the Berners River population.</w:t>
      </w:r>
    </w:p>
    <w:p w:rsidR="001D6F10" w:rsidRDefault="001D6F10" w:rsidP="00ED5F87">
      <w:r>
        <w:t xml:space="preserve">A positive relationship between adult size and marine survival </w:t>
      </w:r>
      <w:r w:rsidR="00EB747C">
        <w:t>(Figure 36</w:t>
      </w:r>
      <w:r w:rsidR="00DE56E5">
        <w:t xml:space="preserve">) </w:t>
      </w:r>
      <w:r>
        <w:t>is consistent with the hypothesis that late-marine growth is an important influence on overall marine survival. An</w:t>
      </w:r>
      <w:r w:rsidRPr="001D6F10">
        <w:t xml:space="preserve"> evident decrease in variation in survival a</w:t>
      </w:r>
      <w:r>
        <w:t>t s</w:t>
      </w:r>
      <w:r w:rsidR="00DE56E5">
        <w:t>maller adult sizes</w:t>
      </w:r>
      <w:r w:rsidR="00EE0821">
        <w:t xml:space="preserve"> </w:t>
      </w:r>
      <w:r w:rsidRPr="001D6F10">
        <w:t xml:space="preserve">suggests that as the rate of growth slows in the offshore environment, growth-related </w:t>
      </w:r>
      <w:r w:rsidR="008D154C">
        <w:t>late-marine mortality becomes</w:t>
      </w:r>
      <w:r w:rsidRPr="001D6F10">
        <w:t xml:space="preserve"> a </w:t>
      </w:r>
      <w:r w:rsidRPr="001D6F10">
        <w:lastRenderedPageBreak/>
        <w:t>proportionately more important influence on marine survival compared with other factors.</w:t>
      </w:r>
      <w:r w:rsidR="00426467">
        <w:t xml:space="preserve"> On balance, it appears likely </w:t>
      </w:r>
      <w:proofErr w:type="gramStart"/>
      <w:r w:rsidR="00426467">
        <w:t>that important periods</w:t>
      </w:r>
      <w:proofErr w:type="gramEnd"/>
      <w:r w:rsidR="00426467">
        <w:t xml:space="preserve"> for survival of Southeast Alaska coho salmon occur both early and late in their ocean residence.</w:t>
      </w:r>
    </w:p>
    <w:p w:rsidR="00207349" w:rsidRDefault="00EB747C" w:rsidP="00EC7DB1">
      <w:pPr>
        <w:pStyle w:val="Heading2"/>
      </w:pPr>
      <w:bookmarkStart w:id="478" w:name="_Toc487200862"/>
      <w:r>
        <w:t>S</w:t>
      </w:r>
      <w:r w:rsidR="002E3264">
        <w:t>ummary of Information from</w:t>
      </w:r>
      <w:r w:rsidR="00DF3DFC">
        <w:t xml:space="preserve"> O</w:t>
      </w:r>
      <w:r>
        <w:t>ther Publications</w:t>
      </w:r>
      <w:bookmarkEnd w:id="478"/>
    </w:p>
    <w:p w:rsidR="00EB747C" w:rsidRPr="00EB747C" w:rsidRDefault="00EB747C" w:rsidP="00EB747C">
      <w:r>
        <w:t>Below, we su</w:t>
      </w:r>
      <w:r w:rsidR="002E3264">
        <w:t>mmarize findings from our work on Berners River coho salmon published elsewhere, including inter-system movement of fish between the Berners River and other drainages (Shaul et al. 2013) and effect</w:t>
      </w:r>
      <w:r w:rsidR="00AE40FB">
        <w:t>s</w:t>
      </w:r>
      <w:r w:rsidR="002E3264">
        <w:t xml:space="preserve"> of climate and competition for offshore prey on adult size, marine survival</w:t>
      </w:r>
      <w:r w:rsidR="009D6EF5">
        <w:t>,</w:t>
      </w:r>
      <w:r w:rsidR="002E3264">
        <w:t xml:space="preserve"> and per-capita reproductive capacity of Berners River coho salmon (Shaul and Geiger 2016).</w:t>
      </w:r>
    </w:p>
    <w:p w:rsidR="00EB747C" w:rsidRPr="00EB747C" w:rsidRDefault="00EB747C" w:rsidP="00EB747C">
      <w:pPr>
        <w:pStyle w:val="Heading3"/>
      </w:pPr>
      <w:bookmarkStart w:id="479" w:name="_Toc487200863"/>
      <w:r>
        <w:t>Inter-system Movement</w:t>
      </w:r>
      <w:bookmarkEnd w:id="479"/>
    </w:p>
    <w:p w:rsidR="00C34AFF" w:rsidRDefault="00426467" w:rsidP="002423D9">
      <w:r>
        <w:t>I</w:t>
      </w:r>
      <w:r w:rsidR="00EC7DB1">
        <w:t xml:space="preserve">nter-system movement of juvenile coho salmon </w:t>
      </w:r>
      <w:r w:rsidR="00CD41AE">
        <w:t xml:space="preserve">in the Lynn Canal area </w:t>
      </w:r>
      <w:r w:rsidR="00EC7DB1">
        <w:t xml:space="preserve">became evident during the course of the aging validation </w:t>
      </w:r>
      <w:r w:rsidR="00C5230F">
        <w:t>investigation</w:t>
      </w:r>
      <w:r w:rsidR="00C34AFF">
        <w:t xml:space="preserve"> </w:t>
      </w:r>
      <w:r w:rsidR="00CD41AE">
        <w:t xml:space="preserve">and routine stock assessment studies </w:t>
      </w:r>
      <w:r w:rsidR="00C34AFF">
        <w:t>(Shaul et al. 2013)</w:t>
      </w:r>
      <w:r w:rsidR="00EC7DB1">
        <w:t xml:space="preserve">. Two smolts sacrificed at </w:t>
      </w:r>
      <w:proofErr w:type="spellStart"/>
      <w:r w:rsidR="00EC7DB1">
        <w:t>Det’s</w:t>
      </w:r>
      <w:proofErr w:type="spellEnd"/>
      <w:r w:rsidR="00EC7DB1">
        <w:t xml:space="preserve"> Pond </w:t>
      </w:r>
      <w:r w:rsidR="00CD41AE">
        <w:t xml:space="preserve">in the Berners River </w:t>
      </w:r>
      <w:r w:rsidR="00EC7DB1">
        <w:t xml:space="preserve">in May 2000 were found to contain CWTs implanted in smolts in the Chilkat River in spring 1999. </w:t>
      </w:r>
      <w:r w:rsidR="00CD41AE">
        <w:t>Another smolt marked in the Chilkat River in May 2001 was recovered in a smolt trap the following May in lower Jordan Creek in Juneau. In addition, f</w:t>
      </w:r>
      <w:r w:rsidR="00C34AFF">
        <w:t xml:space="preserve">ish tagged in the Berners and Chilkat </w:t>
      </w:r>
      <w:proofErr w:type="gramStart"/>
      <w:r w:rsidR="00C34AFF">
        <w:t>rivers</w:t>
      </w:r>
      <w:proofErr w:type="gramEnd"/>
      <w:r w:rsidR="00C34AFF">
        <w:t xml:space="preserve"> have been recovered as fall immigrant juveniles </w:t>
      </w:r>
      <w:r w:rsidR="000D5B69">
        <w:t xml:space="preserve">that </w:t>
      </w:r>
      <w:r w:rsidR="009D6EF5">
        <w:t xml:space="preserve">entered </w:t>
      </w:r>
      <w:r w:rsidR="00C34AFF">
        <w:t>Auke Creek in September and October</w:t>
      </w:r>
      <w:r w:rsidR="00CD41AE">
        <w:t xml:space="preserve"> (Shaul et al. 2013)</w:t>
      </w:r>
      <w:r w:rsidR="00C34AFF">
        <w:t>.</w:t>
      </w:r>
    </w:p>
    <w:p w:rsidR="00EE44D6" w:rsidRDefault="00EE44D6" w:rsidP="002423D9">
      <w:r>
        <w:t xml:space="preserve">Micro-probe analysis of </w:t>
      </w:r>
      <w:r w:rsidR="00AE40FB">
        <w:t xml:space="preserve">the </w:t>
      </w:r>
      <w:proofErr w:type="spellStart"/>
      <w:r w:rsidR="00AE40FB">
        <w:t>Sr</w:t>
      </w:r>
      <w:proofErr w:type="spellEnd"/>
      <w:r w:rsidR="00AE40FB">
        <w:t>/Ca ratio</w:t>
      </w:r>
      <w:r>
        <w:t xml:space="preserve"> in otoliths from so</w:t>
      </w:r>
      <w:r w:rsidR="00C5230F">
        <w:t>me of these fish pointed to substantial growth</w:t>
      </w:r>
      <w:r>
        <w:t xml:space="preserve"> in estuarine and marine wate</w:t>
      </w:r>
      <w:r w:rsidR="00C5230F">
        <w:t xml:space="preserve">rs </w:t>
      </w:r>
      <w:r>
        <w:t>(Shaul et al. 2013). The analysis indicated that one of the fish</w:t>
      </w:r>
      <w:r w:rsidR="00426467">
        <w:t>,</w:t>
      </w:r>
      <w:r>
        <w:t xml:space="preserve"> tagged in the Chilkat River and re</w:t>
      </w:r>
      <w:r w:rsidR="00DA119C">
        <w:t>covered the following year as a 126 mm</w:t>
      </w:r>
      <w:r>
        <w:t xml:space="preserve"> age-2 smolt migrating from </w:t>
      </w:r>
      <w:proofErr w:type="spellStart"/>
      <w:r>
        <w:t>Det’s</w:t>
      </w:r>
      <w:proofErr w:type="spellEnd"/>
      <w:r>
        <w:t xml:space="preserve"> Pond</w:t>
      </w:r>
      <w:r w:rsidR="00AE40FB">
        <w:t>,</w:t>
      </w:r>
      <w:r>
        <w:t xml:space="preserve"> had experience</w:t>
      </w:r>
      <w:r w:rsidR="00182985">
        <w:t>d</w:t>
      </w:r>
      <w:r>
        <w:t xml:space="preserve"> growth in marine waters during</w:t>
      </w:r>
      <w:r w:rsidR="00182985">
        <w:t xml:space="preserve"> the year of emergence and again during the following year</w:t>
      </w:r>
      <w:r w:rsidR="00DA119C">
        <w:t xml:space="preserve">, </w:t>
      </w:r>
      <w:r w:rsidR="009D6EF5">
        <w:t xml:space="preserve">that comprised </w:t>
      </w:r>
      <w:r w:rsidR="00DA119C">
        <w:t xml:space="preserve">36% and 15%, respectively of the </w:t>
      </w:r>
      <w:proofErr w:type="spellStart"/>
      <w:r w:rsidR="00DA119C">
        <w:t>smolt’s</w:t>
      </w:r>
      <w:proofErr w:type="spellEnd"/>
      <w:r w:rsidR="00DA119C">
        <w:t xml:space="preserve"> total growth history</w:t>
      </w:r>
      <w:r>
        <w:t>.</w:t>
      </w:r>
    </w:p>
    <w:p w:rsidR="00C34AFF" w:rsidRDefault="00C34AFF" w:rsidP="002423D9">
      <w:r>
        <w:t xml:space="preserve">At </w:t>
      </w:r>
      <w:r w:rsidR="00592ADD">
        <w:t xml:space="preserve">the same time, smolts marked </w:t>
      </w:r>
      <w:r w:rsidR="005A01F3">
        <w:t xml:space="preserve">in </w:t>
      </w:r>
      <w:r>
        <w:t xml:space="preserve">the Berners River </w:t>
      </w:r>
      <w:r w:rsidR="00182985">
        <w:t xml:space="preserve">(4 total to date during </w:t>
      </w:r>
      <w:r w:rsidR="00870EFB">
        <w:t>1997–</w:t>
      </w:r>
      <w:r w:rsidR="00CD41AE">
        <w:t xml:space="preserve">2013), and </w:t>
      </w:r>
      <w:r w:rsidR="009D6EF5">
        <w:t xml:space="preserve">one </w:t>
      </w:r>
      <w:r w:rsidR="00CD41AE">
        <w:t xml:space="preserve">smolt marked in Jordan Creek in </w:t>
      </w:r>
      <w:r w:rsidR="005A01F3">
        <w:t xml:space="preserve">June </w:t>
      </w:r>
      <w:r w:rsidR="00CD41AE">
        <w:t xml:space="preserve">2003, moved in the opposite direction </w:t>
      </w:r>
      <w:r w:rsidR="00BA5B17">
        <w:t xml:space="preserve">and were recovered as </w:t>
      </w:r>
      <w:r w:rsidR="00CD41AE">
        <w:t xml:space="preserve">adults in </w:t>
      </w:r>
      <w:r>
        <w:t>the Chilkat River</w:t>
      </w:r>
      <w:r w:rsidR="00CD41AE">
        <w:t xml:space="preserve"> fish</w:t>
      </w:r>
      <w:ins w:id="480" w:author="jb" w:date="2017-08-23T14:30:00Z">
        <w:r w:rsidR="00336CB2">
          <w:t xml:space="preserve"> </w:t>
        </w:r>
      </w:ins>
      <w:r w:rsidR="00CD41AE">
        <w:t>wheels in the year after marking.</w:t>
      </w:r>
      <w:r w:rsidR="00870EFB">
        <w:t xml:space="preserve"> This suggests that </w:t>
      </w:r>
      <w:r w:rsidR="00EE44D6">
        <w:t xml:space="preserve">rather than straying to a different system, </w:t>
      </w:r>
      <w:r w:rsidR="00870EFB">
        <w:t>these fish may have completed</w:t>
      </w:r>
      <w:r w:rsidR="00EE44D6">
        <w:t xml:space="preserve"> a round trip to their natal stream </w:t>
      </w:r>
      <w:r w:rsidR="009D6EF5">
        <w:t xml:space="preserve">(the Chilkat River) </w:t>
      </w:r>
      <w:r w:rsidR="00EE44D6">
        <w:t xml:space="preserve">after having </w:t>
      </w:r>
      <w:proofErr w:type="spellStart"/>
      <w:r w:rsidR="00EE44D6">
        <w:t>smolted</w:t>
      </w:r>
      <w:proofErr w:type="spellEnd"/>
      <w:r w:rsidR="00EE44D6">
        <w:t xml:space="preserve"> from a distant stream.</w:t>
      </w:r>
    </w:p>
    <w:p w:rsidR="00EE44D6" w:rsidRDefault="00EE44D6" w:rsidP="002423D9">
      <w:r>
        <w:t>These inter-system movements have potential implications for most</w:t>
      </w:r>
      <w:r w:rsidR="00870EFB">
        <w:t xml:space="preserve"> of the estimates generated in this investigation</w:t>
      </w:r>
      <w:r>
        <w:t xml:space="preserve">, because not all smolts marked </w:t>
      </w:r>
      <w:r w:rsidR="0024176A">
        <w:t>in the Berners River may be part of that genetic population</w:t>
      </w:r>
      <w:r w:rsidR="00870EFB">
        <w:t xml:space="preserve"> </w:t>
      </w:r>
      <w:r w:rsidR="009D6EF5">
        <w:t xml:space="preserve">and </w:t>
      </w:r>
      <w:r w:rsidR="00870EFB">
        <w:t xml:space="preserve">not all adult </w:t>
      </w:r>
      <w:proofErr w:type="spellStart"/>
      <w:r w:rsidR="00870EFB">
        <w:t>spa</w:t>
      </w:r>
      <w:r w:rsidR="0024176A">
        <w:t>wners</w:t>
      </w:r>
      <w:proofErr w:type="spellEnd"/>
      <w:r w:rsidR="0024176A">
        <w:t xml:space="preserve"> in the system may have </w:t>
      </w:r>
      <w:proofErr w:type="spellStart"/>
      <w:r w:rsidR="0024176A">
        <w:t>smolted</w:t>
      </w:r>
      <w:proofErr w:type="spellEnd"/>
      <w:r w:rsidR="0024176A">
        <w:t xml:space="preserve"> from the Berners River. This p</w:t>
      </w:r>
      <w:r w:rsidR="00C35BA3">
        <w:t>rocess</w:t>
      </w:r>
      <w:r w:rsidR="00870EFB">
        <w:t xml:space="preserve"> </w:t>
      </w:r>
      <w:r w:rsidR="00F6079C">
        <w:t>likely</w:t>
      </w:r>
      <w:r w:rsidR="00870EFB">
        <w:t xml:space="preserve"> </w:t>
      </w:r>
      <w:r w:rsidR="00AF0E8C">
        <w:t>acts to reduce the</w:t>
      </w:r>
      <w:r w:rsidR="00870EFB">
        <w:t xml:space="preserve"> number</w:t>
      </w:r>
      <w:r w:rsidR="0024176A">
        <w:t xml:space="preserve"> of </w:t>
      </w:r>
      <w:r w:rsidR="009D6EF5">
        <w:t xml:space="preserve">coded wire </w:t>
      </w:r>
      <w:r w:rsidR="0032679A">
        <w:t>tagge</w:t>
      </w:r>
      <w:r w:rsidR="0032679A" w:rsidRPr="0032679A">
        <w:t>d</w:t>
      </w:r>
      <w:r w:rsidR="0032679A">
        <w:t xml:space="preserve"> </w:t>
      </w:r>
      <w:r w:rsidR="0024176A">
        <w:t xml:space="preserve">fish </w:t>
      </w:r>
      <w:r w:rsidR="00870EFB">
        <w:t xml:space="preserve">in the Berners River escapement, </w:t>
      </w:r>
      <w:r w:rsidR="00AF0E8C">
        <w:t>while increasing the</w:t>
      </w:r>
      <w:r w:rsidR="00870EFB">
        <w:t xml:space="preserve"> number of </w:t>
      </w:r>
      <w:r w:rsidR="009D6EF5">
        <w:t xml:space="preserve">untagged </w:t>
      </w:r>
      <w:r w:rsidR="000D5B69">
        <w:t>adults</w:t>
      </w:r>
      <w:r w:rsidR="00870EFB">
        <w:t>,</w:t>
      </w:r>
      <w:r w:rsidR="00AF0E8C">
        <w:t xml:space="preserve"> </w:t>
      </w:r>
      <w:r w:rsidR="00870EFB">
        <w:t xml:space="preserve">relative to the </w:t>
      </w:r>
      <w:r w:rsidR="009D6EF5">
        <w:t xml:space="preserve">tagged </w:t>
      </w:r>
      <w:r w:rsidR="00870EFB">
        <w:t>rate of</w:t>
      </w:r>
      <w:r w:rsidR="00AF0E8C">
        <w:t xml:space="preserve"> seaward migrating smolts in the prior year. </w:t>
      </w:r>
      <w:r w:rsidR="0024176A">
        <w:t xml:space="preserve">To the extent that some fish </w:t>
      </w:r>
      <w:r w:rsidR="009D6EF5">
        <w:t xml:space="preserve">tagged </w:t>
      </w:r>
      <w:r w:rsidR="0024176A">
        <w:t xml:space="preserve">as smolts in the Berners River originated in other systems and ultimately </w:t>
      </w:r>
      <w:r w:rsidR="009D6EF5">
        <w:t xml:space="preserve">homed </w:t>
      </w:r>
      <w:r w:rsidR="0024176A">
        <w:t>back to another natal stream</w:t>
      </w:r>
      <w:r w:rsidR="00870EFB">
        <w:t>,</w:t>
      </w:r>
      <w:r w:rsidR="0024176A">
        <w:t xml:space="preserve"> resulting estimates of harvest, smolt production, exploitation rate</w:t>
      </w:r>
      <w:r w:rsidR="009D6EF5">
        <w:t>,</w:t>
      </w:r>
      <w:r w:rsidR="0024176A">
        <w:t xml:space="preserve"> and removal rate</w:t>
      </w:r>
      <w:r w:rsidR="00870EFB">
        <w:t xml:space="preserve"> are </w:t>
      </w:r>
      <w:r w:rsidR="0024176A">
        <w:t>likely</w:t>
      </w:r>
      <w:r w:rsidR="00870EFB">
        <w:t xml:space="preserve"> </w:t>
      </w:r>
      <w:r w:rsidR="0024176A">
        <w:t>higher than real values</w:t>
      </w:r>
      <w:r w:rsidR="00574374">
        <w:t>,</w:t>
      </w:r>
      <w:r w:rsidR="0024176A">
        <w:t xml:space="preserve"> </w:t>
      </w:r>
      <w:r w:rsidR="009D6EF5">
        <w:t xml:space="preserve">and </w:t>
      </w:r>
      <w:r w:rsidR="0024176A">
        <w:t>esti</w:t>
      </w:r>
      <w:r w:rsidR="00870EFB">
        <w:t>mates of marine survival are probably</w:t>
      </w:r>
      <w:r w:rsidR="0024176A">
        <w:t xml:space="preserve"> low.</w:t>
      </w:r>
    </w:p>
    <w:p w:rsidR="00DA119C" w:rsidRDefault="00DA119C" w:rsidP="00DA119C">
      <w:r>
        <w:t xml:space="preserve">The marine-rearing strategy allows fish that are surplus to the summer carrying capacity of freshwater habitat to attain a high growth rate on estuarine and marine food resources (Murphy et al. 1984; </w:t>
      </w:r>
      <w:proofErr w:type="spellStart"/>
      <w:r w:rsidR="00F2381E">
        <w:t>Tschaplinski</w:t>
      </w:r>
      <w:proofErr w:type="spellEnd"/>
      <w:r w:rsidR="00F2381E">
        <w:t xml:space="preserve"> </w:t>
      </w:r>
      <w:r>
        <w:t xml:space="preserve">1988) before returning in the fall to suitable overwintering habitat. Although estuarine and marine waters present </w:t>
      </w:r>
      <w:proofErr w:type="spellStart"/>
      <w:r>
        <w:t>osmoregulatory</w:t>
      </w:r>
      <w:proofErr w:type="spellEnd"/>
      <w:r>
        <w:t xml:space="preserve"> challenges and increased predation risk, growth and survival in those environments appears to be far less compensatory </w:t>
      </w:r>
      <w:r>
        <w:lastRenderedPageBreak/>
        <w:t xml:space="preserve">than in fresh water. The successful contribution by </w:t>
      </w:r>
      <w:r w:rsidR="00186055">
        <w:t xml:space="preserve">these </w:t>
      </w:r>
      <w:r w:rsidR="00574374">
        <w:t xml:space="preserve">marine-rearing </w:t>
      </w:r>
      <w:r w:rsidR="00186055">
        <w:t xml:space="preserve">nomads to </w:t>
      </w:r>
      <w:r>
        <w:t xml:space="preserve">smolt and adult populations provides a plausible explanation for the significant positive linear slope observed in the </w:t>
      </w:r>
      <w:proofErr w:type="spellStart"/>
      <w:r>
        <w:t>spawner</w:t>
      </w:r>
      <w:proofErr w:type="spellEnd"/>
      <w:r>
        <w:t xml:space="preserve">-recruit relationships for Southeast Alaska coho populations in Hugh Smith Lake, leading Shaul et al. (2013) to propose a modification to the logistic hockey stick (LHS) model, in which nomads entering estuarine and marine waters contribute to smolt and adult production at a constant proportion of the increase in the number of </w:t>
      </w:r>
      <w:proofErr w:type="spellStart"/>
      <w:r>
        <w:t>spawners</w:t>
      </w:r>
      <w:proofErr w:type="spellEnd"/>
      <w:r>
        <w:t xml:space="preserve"> at escapements above the level needed to maximize smolt production from freshwater habitat.</w:t>
      </w:r>
    </w:p>
    <w:p w:rsidR="00DA119C" w:rsidRDefault="00DA119C" w:rsidP="00DA119C">
      <w:r>
        <w:t xml:space="preserve">Their proposed modification, the bent hockey stick (BHS) model, differs </w:t>
      </w:r>
      <w:r w:rsidR="00592ADD">
        <w:t>little from the LHS model at</w:t>
      </w:r>
      <w:r>
        <w:t xml:space="preserve"> </w:t>
      </w:r>
      <w:proofErr w:type="spellStart"/>
      <w:r w:rsidRPr="00DA119C">
        <w:rPr>
          <w:i/>
        </w:rPr>
        <w:t>S</w:t>
      </w:r>
      <w:r w:rsidRPr="00DA119C">
        <w:rPr>
          <w:i/>
          <w:vertAlign w:val="subscript"/>
        </w:rPr>
        <w:t>msy</w:t>
      </w:r>
      <w:proofErr w:type="spellEnd"/>
      <w:r>
        <w:rPr>
          <w:i/>
        </w:rPr>
        <w:t xml:space="preserve"> </w:t>
      </w:r>
      <w:r>
        <w:t xml:space="preserve">and the lower </w:t>
      </w:r>
      <w:r w:rsidR="00D832C9">
        <w:t xml:space="preserve">goal </w:t>
      </w:r>
      <w:r>
        <w:t>bound</w:t>
      </w:r>
      <w:r w:rsidR="00D832C9">
        <w:t xml:space="preserve">, </w:t>
      </w:r>
      <w:r w:rsidR="00574374">
        <w:t xml:space="preserve">but </w:t>
      </w:r>
      <w:r w:rsidR="00D832C9">
        <w:t xml:space="preserve">the indicated </w:t>
      </w:r>
      <w:r w:rsidR="00D832C9" w:rsidRPr="00D832C9">
        <w:rPr>
          <w:i/>
        </w:rPr>
        <w:t>BEG</w:t>
      </w:r>
      <w:r w:rsidR="00D832C9">
        <w:t xml:space="preserve"> range is substantially broader due to an increase in the indicated upper (≥90% of </w:t>
      </w:r>
      <w:r w:rsidR="00D832C9" w:rsidRPr="00D832C9">
        <w:rPr>
          <w:i/>
        </w:rPr>
        <w:t>MSY</w:t>
      </w:r>
      <w:r w:rsidR="00D832C9">
        <w:t>) goal bound</w:t>
      </w:r>
      <w:r>
        <w:t>.</w:t>
      </w:r>
      <w:r w:rsidR="00D832C9">
        <w:t xml:space="preserve"> </w:t>
      </w:r>
      <w:r>
        <w:t xml:space="preserve">A positive population response to increasing escapement allows imprecisely but conservatively managed mixed-stock fisheries to achieve a high percentage of theoretical </w:t>
      </w:r>
      <w:r w:rsidRPr="00D832C9">
        <w:rPr>
          <w:i/>
        </w:rPr>
        <w:t>MSY</w:t>
      </w:r>
      <w:r w:rsidR="00574374">
        <w:t>, with a smaller</w:t>
      </w:r>
      <w:r>
        <w:t xml:space="preserve"> yield penalty for variable escapements above </w:t>
      </w:r>
      <w:proofErr w:type="spellStart"/>
      <w:r w:rsidR="00D832C9">
        <w:rPr>
          <w:i/>
        </w:rPr>
        <w:t>S</w:t>
      </w:r>
      <w:r w:rsidRPr="00D832C9">
        <w:rPr>
          <w:i/>
          <w:vertAlign w:val="subscript"/>
        </w:rPr>
        <w:t>msy</w:t>
      </w:r>
      <w:proofErr w:type="spellEnd"/>
      <w:r>
        <w:t xml:space="preserve"> (Shaul et al. 2011).</w:t>
      </w:r>
    </w:p>
    <w:p w:rsidR="00AE40FB" w:rsidRDefault="00D832C9" w:rsidP="00DA119C">
      <w:r>
        <w:t>While Shaul et al. (2013)</w:t>
      </w:r>
      <w:r w:rsidR="00DA119C">
        <w:t xml:space="preserve"> </w:t>
      </w:r>
      <w:r w:rsidR="00EA6940">
        <w:t xml:space="preserve">hypothesized </w:t>
      </w:r>
      <w:r w:rsidR="00DA119C">
        <w:t xml:space="preserve">that growth and survival in estuarine and marine waters has an important influence on the </w:t>
      </w:r>
      <w:proofErr w:type="spellStart"/>
      <w:r w:rsidR="00DA119C">
        <w:t>spawner</w:t>
      </w:r>
      <w:proofErr w:type="spellEnd"/>
      <w:r w:rsidR="00DA119C">
        <w:t>-recruit relationship (and optimal fishery management strategy), it is clearly secondary in importance to production of smolts reared entirely in freshwater. Although their survival may be low on average and variable, nomads’ use of a different, less density-limiting environment for summer growth benefits populations with life history diversification and a potential population buffer. The strategy enables populations in wet coastal regions like Southeast Alaska to efficiently access diverse habitats for growth and over-winter refuge, connecting thousands of small anadromous streams where coho salmon populations would otherwise remain isolated and vulnerable to population shocks.</w:t>
      </w:r>
    </w:p>
    <w:p w:rsidR="002404D5" w:rsidRDefault="002404D5" w:rsidP="002E3264">
      <w:pPr>
        <w:pStyle w:val="Heading3"/>
      </w:pPr>
      <w:bookmarkStart w:id="481" w:name="_Toc487200864"/>
      <w:r>
        <w:t>Effects of Climate and Competition with Pink Salmon on Adult Size, Sex Ratio, Reproductive Potential, and Marine Survival</w:t>
      </w:r>
      <w:bookmarkEnd w:id="481"/>
    </w:p>
    <w:p w:rsidR="004519E4" w:rsidRDefault="003E1C7A" w:rsidP="002404D5">
      <w:r>
        <w:t xml:space="preserve">Shaul and Geiger (2016) investigated the factors responsible for variation in average weight of troll-caught coho salmon during a 45-year period (1970–2014) and extended the analysis to explain variation in </w:t>
      </w:r>
      <w:r w:rsidR="00FF3342">
        <w:t>adult size, sex ratio, marine survival</w:t>
      </w:r>
      <w:r w:rsidR="002350A8">
        <w:t>,</w:t>
      </w:r>
      <w:r w:rsidR="00FF3342">
        <w:t xml:space="preserve"> and per capita reproductive potential of the Berners River population. This population is particularly advantageous for such analysis because the near-absence of a 0-ocean jack component in the population makes it possible to examine sex-specific su</w:t>
      </w:r>
      <w:r w:rsidR="004519E4">
        <w:t>rvival without the complicating influence of a varying maturity schedule.</w:t>
      </w:r>
    </w:p>
    <w:p w:rsidR="002404D5" w:rsidRDefault="004519E4" w:rsidP="002404D5">
      <w:r>
        <w:t>They found that about 65% of variati</w:t>
      </w:r>
      <w:r w:rsidR="00592ADD">
        <w:t xml:space="preserve">on in coho </w:t>
      </w:r>
      <w:ins w:id="482" w:author="jb" w:date="2017-08-23T14:34:00Z">
        <w:r w:rsidR="00336CB2">
          <w:t xml:space="preserve">salmon </w:t>
        </w:r>
      </w:ins>
      <w:r w:rsidR="00592ADD">
        <w:t xml:space="preserve">weight was explained by </w:t>
      </w:r>
      <w:r>
        <w:t>a model giving approximately equal weight to two variables linked to the primary squid prey species of coho salmon in offshore waters (</w:t>
      </w:r>
      <w:proofErr w:type="spellStart"/>
      <w:r w:rsidRPr="004519E4">
        <w:rPr>
          <w:i/>
        </w:rPr>
        <w:t>Berryteuthis</w:t>
      </w:r>
      <w:proofErr w:type="spellEnd"/>
      <w:r w:rsidRPr="004519E4">
        <w:rPr>
          <w:i/>
        </w:rPr>
        <w:t xml:space="preserve"> </w:t>
      </w:r>
      <w:proofErr w:type="spellStart"/>
      <w:r w:rsidRPr="004519E4">
        <w:rPr>
          <w:i/>
        </w:rPr>
        <w:t>anonychus</w:t>
      </w:r>
      <w:proofErr w:type="spellEnd"/>
      <w:r>
        <w:t>). A</w:t>
      </w:r>
      <w:r w:rsidR="004D620A">
        <w:t>pproximately equal weight was given to a</w:t>
      </w:r>
      <w:r>
        <w:t xml:space="preserve"> climate variable (</w:t>
      </w:r>
      <w:r w:rsidR="004D620A">
        <w:t>March</w:t>
      </w:r>
      <w:r w:rsidR="0054514A">
        <w:t>–</w:t>
      </w:r>
      <w:r w:rsidR="004D620A">
        <w:t xml:space="preserve">April average </w:t>
      </w:r>
      <w:r>
        <w:t>PDO</w:t>
      </w:r>
      <w:r w:rsidR="004D620A">
        <w:t xml:space="preserve"> index</w:t>
      </w:r>
      <w:r>
        <w:t>) directed at the period of squid prey hatchi</w:t>
      </w:r>
      <w:r w:rsidR="004D620A">
        <w:t xml:space="preserve">ng and development, and another </w:t>
      </w:r>
      <w:r>
        <w:t xml:space="preserve">variable </w:t>
      </w:r>
      <w:r w:rsidR="004D620A">
        <w:t xml:space="preserve">(catch biomass of pink salmon in the Gulf of Alaska) </w:t>
      </w:r>
      <w:r>
        <w:t xml:space="preserve">representing top-down control of maturing </w:t>
      </w:r>
      <w:r w:rsidR="004D620A">
        <w:t>squid by a major predator</w:t>
      </w:r>
      <w:r>
        <w:t xml:space="preserve">. </w:t>
      </w:r>
      <w:r w:rsidR="00186055">
        <w:t>In both cases, independent</w:t>
      </w:r>
      <w:r w:rsidR="004D620A">
        <w:t xml:space="preserve"> variables were averaged over lags at 2-year intervals compared with the coho return year (</w:t>
      </w:r>
      <w:r w:rsidR="001E5427">
        <w:t>i.e.</w:t>
      </w:r>
      <w:r w:rsidR="00523EE0">
        <w:t>,</w:t>
      </w:r>
      <w:r w:rsidR="001E5427">
        <w:t xml:space="preserve"> </w:t>
      </w:r>
      <w:r w:rsidR="004D620A">
        <w:t>years 0, -2, -4 for the PDO index, and years -2 and -4 for pink salmon biomass), indicating that squid prey populations are shaped by climate and pink salmon predation over a period of up to three 2-year squid life cycles.</w:t>
      </w:r>
    </w:p>
    <w:p w:rsidR="00CB4E20" w:rsidRDefault="00305EEE" w:rsidP="002404D5">
      <w:r>
        <w:t>Shaul and Geiger (2016) also presented a model based on the objective of maintaining a constant coho salmon weight</w:t>
      </w:r>
      <w:del w:id="483" w:author="jb" w:date="2017-08-23T14:35:00Z">
        <w:r w:rsidDel="00336CB2">
          <w:delText>,</w:delText>
        </w:r>
      </w:del>
      <w:r>
        <w:t xml:space="preserve"> that shows how the</w:t>
      </w:r>
      <w:r w:rsidR="00CB4E20">
        <w:t xml:space="preserve"> capacity of the Gulf of Alaska to pasture pink salmon (while maintaining sufficient prey for coho growth) varies with climate. They also presented evidence from contrasting increasing size trends in flexible </w:t>
      </w:r>
      <w:proofErr w:type="spellStart"/>
      <w:r w:rsidR="00CB4E20">
        <w:t>planktivores</w:t>
      </w:r>
      <w:proofErr w:type="spellEnd"/>
      <w:r w:rsidR="00CB4E20">
        <w:t xml:space="preserve"> (pink and 2-ocean </w:t>
      </w:r>
      <w:r w:rsidR="00CB4E20">
        <w:lastRenderedPageBreak/>
        <w:t xml:space="preserve">sockeye salmon) and </w:t>
      </w:r>
      <w:r w:rsidR="001E5427">
        <w:t xml:space="preserve">decreasing size in </w:t>
      </w:r>
      <w:proofErr w:type="spellStart"/>
      <w:r w:rsidR="00CB4E20">
        <w:t>nektivores</w:t>
      </w:r>
      <w:proofErr w:type="spellEnd"/>
      <w:r w:rsidR="00CB4E20">
        <w:t xml:space="preserve"> (coho and 4-ocean chinook salmon) that suggests that the combined effects of climate and incr</w:t>
      </w:r>
      <w:r w:rsidR="001E5427">
        <w:t>e</w:t>
      </w:r>
      <w:r w:rsidR="00574374">
        <w:t xml:space="preserve">asing pink salmon abundance </w:t>
      </w:r>
      <w:r w:rsidR="001E5427">
        <w:t>have</w:t>
      </w:r>
      <w:r w:rsidR="00CB4E20">
        <w:t xml:space="preserve"> reduced the average trophic level in the salmon forage base to the detriment of higher trophic level feeders like coho</w:t>
      </w:r>
      <w:r w:rsidR="00D455CB">
        <w:t xml:space="preserve"> salmon</w:t>
      </w:r>
      <w:r w:rsidR="00CB4E20">
        <w:t>, steelhead</w:t>
      </w:r>
      <w:r w:rsidR="00D455CB">
        <w:t xml:space="preserve"> (</w:t>
      </w:r>
      <w:r w:rsidR="00D455CB" w:rsidRPr="00D455CB">
        <w:rPr>
          <w:i/>
        </w:rPr>
        <w:t>O. mykiss</w:t>
      </w:r>
      <w:r w:rsidR="00D455CB">
        <w:t>)</w:t>
      </w:r>
      <w:r w:rsidR="001F0F02">
        <w:t>,</w:t>
      </w:r>
      <w:r w:rsidR="00CB4E20">
        <w:t xml:space="preserve"> and </w:t>
      </w:r>
      <w:r w:rsidR="001F0F02">
        <w:t xml:space="preserve">Chinook </w:t>
      </w:r>
      <w:r w:rsidR="00CB4E20">
        <w:t>salmon.</w:t>
      </w:r>
    </w:p>
    <w:p w:rsidR="00F937D3" w:rsidRDefault="00460294" w:rsidP="002404D5">
      <w:r>
        <w:t xml:space="preserve">The set of (pink-PDO) predictive variables that </w:t>
      </w:r>
      <w:r w:rsidR="00CB4E20">
        <w:t xml:space="preserve">best explained </w:t>
      </w:r>
      <w:r>
        <w:t>returning adult size</w:t>
      </w:r>
      <w:r w:rsidR="00CB4E20">
        <w:t xml:space="preserve"> </w:t>
      </w:r>
      <w:r>
        <w:t xml:space="preserve">also explained a substantial amount of variation in </w:t>
      </w:r>
      <w:r w:rsidR="00CB4E20">
        <w:t xml:space="preserve">per capita egg biomass, and marine survival </w:t>
      </w:r>
      <w:r>
        <w:t>in the Berners River population, as well as in the year-to-year change in</w:t>
      </w:r>
      <w:r w:rsidR="001E5427">
        <w:t xml:space="preserve"> those variables and in the </w:t>
      </w:r>
      <w:r>
        <w:t>ratio</w:t>
      </w:r>
      <w:r w:rsidR="001E5427">
        <w:t xml:space="preserve"> of females to males</w:t>
      </w:r>
      <w:r>
        <w:t xml:space="preserve">. These findings </w:t>
      </w:r>
      <w:r w:rsidR="00E45614">
        <w:t xml:space="preserve">support conclusions from earlier research </w:t>
      </w:r>
      <w:r w:rsidR="001E5427">
        <w:t>(</w:t>
      </w:r>
      <w:r w:rsidR="00E45614">
        <w:t xml:space="preserve">based on juvenile salmon trawl surveys and </w:t>
      </w:r>
      <w:r w:rsidR="001E5427">
        <w:t xml:space="preserve">research on </w:t>
      </w:r>
      <w:r w:rsidR="00E45614">
        <w:t>the Auke Creek population</w:t>
      </w:r>
      <w:r w:rsidR="001E5427">
        <w:t>)</w:t>
      </w:r>
      <w:r w:rsidR="00E45614">
        <w:t xml:space="preserve"> that indicate that much of the variation in growth and mortality of coho salmon in northern Southeast Alaska occurs in offshore waters of the Gulf of Alaska after the first marine summer (</w:t>
      </w:r>
      <w:proofErr w:type="spellStart"/>
      <w:r w:rsidR="00F70C91">
        <w:t>Hobday</w:t>
      </w:r>
      <w:proofErr w:type="spellEnd"/>
      <w:r w:rsidR="00F70C91">
        <w:t xml:space="preserve"> and Boehlert 2001; Briscoe 2004; </w:t>
      </w:r>
      <w:proofErr w:type="spellStart"/>
      <w:r w:rsidR="00F70C91">
        <w:t>LaCroix</w:t>
      </w:r>
      <w:proofErr w:type="spellEnd"/>
      <w:r w:rsidR="00F70C91">
        <w:t xml:space="preserve"> et al. 2009; </w:t>
      </w:r>
      <w:proofErr w:type="spellStart"/>
      <w:r w:rsidR="00F70C91">
        <w:t>Orsi</w:t>
      </w:r>
      <w:proofErr w:type="spellEnd"/>
      <w:r w:rsidR="00F70C91">
        <w:t xml:space="preserve"> et al. 2013)</w:t>
      </w:r>
      <w:r w:rsidR="00E45614">
        <w:t>.</w:t>
      </w:r>
      <w:r w:rsidR="001E5427">
        <w:t xml:space="preserve"> The findings</w:t>
      </w:r>
      <w:r w:rsidR="00F70C91">
        <w:t xml:space="preserve"> also support the existence of an impo</w:t>
      </w:r>
      <w:r w:rsidR="00574374">
        <w:t xml:space="preserve">rtant late-marine period </w:t>
      </w:r>
      <w:r w:rsidR="00F70C91">
        <w:t>for survival at sea that is tied to offshore squid prey populations.</w:t>
      </w:r>
    </w:p>
    <w:p w:rsidR="00305EEE" w:rsidRPr="00695745" w:rsidRDefault="00A73213" w:rsidP="002404D5">
      <w:pPr>
        <w:rPr>
          <w:color w:val="000000" w:themeColor="text1"/>
        </w:rPr>
      </w:pPr>
      <w:r>
        <w:t xml:space="preserve">If </w:t>
      </w:r>
      <w:r w:rsidR="002350A8">
        <w:t xml:space="preserve">Chinook </w:t>
      </w:r>
      <w:r>
        <w:t>salmon are influenced in a similar way during their late-marine period</w:t>
      </w:r>
      <w:r w:rsidR="002350A8">
        <w:t>,</w:t>
      </w:r>
      <w:r w:rsidR="00F937D3">
        <w:t xml:space="preserve"> </w:t>
      </w:r>
      <w:r>
        <w:t>when squid comprise a</w:t>
      </w:r>
      <w:r w:rsidR="00F937D3">
        <w:t xml:space="preserve"> substantial part of their diet (</w:t>
      </w:r>
      <w:proofErr w:type="spellStart"/>
      <w:r w:rsidR="00F937D3">
        <w:t>Kaeriyama</w:t>
      </w:r>
      <w:proofErr w:type="spellEnd"/>
      <w:r w:rsidR="00F937D3">
        <w:t xml:space="preserve"> et al. 2004)</w:t>
      </w:r>
      <w:r>
        <w:t xml:space="preserve">, it may help explain the improbable combination of decreasing adult size and decreasing age-at-maturity in several Alaska </w:t>
      </w:r>
      <w:r w:rsidR="002350A8">
        <w:t xml:space="preserve">Chinook </w:t>
      </w:r>
      <w:r>
        <w:t>salmon populations (Lewis et al. 2015) and wide-spread declines in many populations (</w:t>
      </w:r>
      <w:r w:rsidRPr="00A73213">
        <w:t>ADF&amp;G</w:t>
      </w:r>
      <w:r>
        <w:t xml:space="preserve"> Chinook Salmon Research </w:t>
      </w:r>
      <w:r w:rsidRPr="00695745">
        <w:rPr>
          <w:color w:val="000000" w:themeColor="text1"/>
        </w:rPr>
        <w:t xml:space="preserve">Team 2013). </w:t>
      </w:r>
    </w:p>
    <w:p w:rsidR="00BE4727" w:rsidRDefault="00BE4727" w:rsidP="00BE4727">
      <w:pPr>
        <w:pStyle w:val="Heading2"/>
      </w:pPr>
      <w:bookmarkStart w:id="484" w:name="_Toc487200865"/>
      <w:r>
        <w:t>Biological Escapement Goal</w:t>
      </w:r>
      <w:bookmarkEnd w:id="484"/>
    </w:p>
    <w:p w:rsidR="002F0658" w:rsidRPr="002F0658" w:rsidRDefault="00905904" w:rsidP="002F0658">
      <w:r>
        <w:t xml:space="preserve">The highly variable recruitment response </w:t>
      </w:r>
      <w:r w:rsidR="00592ADD">
        <w:t xml:space="preserve">(even after accounting for variation in </w:t>
      </w:r>
      <w:r w:rsidR="002F0658" w:rsidRPr="002F0658">
        <w:t>marine survival and per capita reproductive potential) points to the advisability of a relativ</w:t>
      </w:r>
      <w:r>
        <w:t xml:space="preserve">ely broad escapement </w:t>
      </w:r>
      <w:r w:rsidR="00186055">
        <w:t xml:space="preserve">goal </w:t>
      </w:r>
      <w:r w:rsidR="002F0658" w:rsidRPr="002F0658">
        <w:t xml:space="preserve">for the Berners River coho salmon population that will likely encompass </w:t>
      </w:r>
      <w:proofErr w:type="spellStart"/>
      <w:r w:rsidR="002F0658" w:rsidRPr="002F0658">
        <w:rPr>
          <w:i/>
          <w:color w:val="000000" w:themeColor="text1"/>
        </w:rPr>
        <w:t>S</w:t>
      </w:r>
      <w:r w:rsidR="002F0658" w:rsidRPr="002F0658">
        <w:rPr>
          <w:i/>
          <w:color w:val="000000" w:themeColor="text1"/>
          <w:vertAlign w:val="subscript"/>
        </w:rPr>
        <w:t>msy</w:t>
      </w:r>
      <w:proofErr w:type="spellEnd"/>
      <w:r w:rsidR="002F0658" w:rsidRPr="002F0658">
        <w:rPr>
          <w:color w:val="000000" w:themeColor="text1"/>
        </w:rPr>
        <w:t xml:space="preserve"> un</w:t>
      </w:r>
      <w:r>
        <w:rPr>
          <w:color w:val="000000" w:themeColor="text1"/>
        </w:rPr>
        <w:t xml:space="preserve">der future </w:t>
      </w:r>
      <w:proofErr w:type="spellStart"/>
      <w:r>
        <w:rPr>
          <w:color w:val="000000" w:themeColor="text1"/>
        </w:rPr>
        <w:t>interdecadal</w:t>
      </w:r>
      <w:proofErr w:type="spellEnd"/>
      <w:r>
        <w:rPr>
          <w:color w:val="000000" w:themeColor="text1"/>
        </w:rPr>
        <w:t xml:space="preserve"> trends in </w:t>
      </w:r>
      <w:r w:rsidR="002F0658" w:rsidRPr="002F0658">
        <w:rPr>
          <w:color w:val="000000" w:themeColor="text1"/>
        </w:rPr>
        <w:t>climatic variation and related variation in freshwater and marine survival</w:t>
      </w:r>
      <w:r w:rsidR="002F0658" w:rsidRPr="002F0658">
        <w:t xml:space="preserve">. </w:t>
      </w:r>
    </w:p>
    <w:p w:rsidR="00870EFB" w:rsidRDefault="002F0658" w:rsidP="002F0658">
      <w:pPr>
        <w:rPr>
          <w:color w:val="000000" w:themeColor="text1"/>
        </w:rPr>
      </w:pPr>
      <w:r w:rsidRPr="002F0658">
        <w:t xml:space="preserve">We have substantially more </w:t>
      </w:r>
      <w:del w:id="485" w:author="jb" w:date="2017-08-23T14:36:00Z">
        <w:r w:rsidRPr="002F0658" w:rsidDel="001E795F">
          <w:delText>faith</w:delText>
        </w:r>
      </w:del>
      <w:ins w:id="486" w:author="jb" w:date="2017-08-23T14:36:00Z">
        <w:r w:rsidR="001E795F" w:rsidRPr="002F0658">
          <w:t>confidence</w:t>
        </w:r>
      </w:ins>
      <w:r w:rsidRPr="002F0658">
        <w:t xml:space="preserve"> in the HS model compared with the Ricker model when applied to coho salmon</w:t>
      </w:r>
      <w:r w:rsidR="00905904">
        <w:t xml:space="preserve"> (Bradford et al. 2000)</w:t>
      </w:r>
      <w:r w:rsidRPr="002F0658">
        <w:t xml:space="preserve">, but find the </w:t>
      </w:r>
      <w:r w:rsidRPr="002F0658">
        <w:rPr>
          <w:color w:val="000000" w:themeColor="text1"/>
        </w:rPr>
        <w:t>upper bound indicated by the simple HS model to be overly const</w:t>
      </w:r>
      <w:r w:rsidR="00905904">
        <w:rPr>
          <w:color w:val="000000" w:themeColor="text1"/>
        </w:rPr>
        <w:t>raining</w:t>
      </w:r>
      <w:r w:rsidRPr="002F0658">
        <w:rPr>
          <w:color w:val="000000" w:themeColor="text1"/>
        </w:rPr>
        <w:t xml:space="preserve">. </w:t>
      </w:r>
      <w:r w:rsidR="00905904">
        <w:rPr>
          <w:color w:val="000000" w:themeColor="text1"/>
        </w:rPr>
        <w:t>In addition to addressing climatic variability</w:t>
      </w:r>
      <w:r w:rsidR="00870EFB" w:rsidRPr="002F0658">
        <w:rPr>
          <w:color w:val="000000" w:themeColor="text1"/>
        </w:rPr>
        <w:t xml:space="preserve">, a sufficiently broad </w:t>
      </w:r>
      <w:proofErr w:type="gramStart"/>
      <w:r w:rsidR="00870EFB" w:rsidRPr="002F0658">
        <w:rPr>
          <w:i/>
          <w:color w:val="000000" w:themeColor="text1"/>
        </w:rPr>
        <w:t>BEG</w:t>
      </w:r>
      <w:proofErr w:type="gramEnd"/>
      <w:r w:rsidR="00870EFB" w:rsidRPr="002F0658">
        <w:rPr>
          <w:color w:val="000000" w:themeColor="text1"/>
        </w:rPr>
        <w:t xml:space="preserve"> provides a more practical target for fishery management. </w:t>
      </w:r>
      <w:r w:rsidR="00F861ED" w:rsidRPr="002F0658">
        <w:t xml:space="preserve">The HS model tends to indicate a narrow escapement range around </w:t>
      </w:r>
      <w:proofErr w:type="spellStart"/>
      <w:r w:rsidR="00F861ED" w:rsidRPr="002F0658">
        <w:rPr>
          <w:i/>
          <w:color w:val="000000" w:themeColor="text1"/>
        </w:rPr>
        <w:t>S</w:t>
      </w:r>
      <w:r w:rsidR="00F861ED" w:rsidRPr="002F0658">
        <w:rPr>
          <w:i/>
          <w:color w:val="000000" w:themeColor="text1"/>
          <w:vertAlign w:val="subscript"/>
        </w:rPr>
        <w:t>msy</w:t>
      </w:r>
      <w:proofErr w:type="spellEnd"/>
      <w:r w:rsidR="00F861ED" w:rsidRPr="002F0658">
        <w:t xml:space="preserve"> predicted to produce 90% or more of </w:t>
      </w:r>
      <w:r w:rsidR="00F861ED" w:rsidRPr="002F0658">
        <w:rPr>
          <w:i/>
        </w:rPr>
        <w:t>MSY</w:t>
      </w:r>
      <w:r w:rsidR="00F861ED" w:rsidRPr="002F0658">
        <w:t>, whereas limitations in management of highly variable coho salmon returns in mixed</w:t>
      </w:r>
      <w:r w:rsidR="002350A8">
        <w:t xml:space="preserve"> </w:t>
      </w:r>
      <w:r w:rsidR="00F861ED" w:rsidRPr="002F0658">
        <w:t>stock fisheries point to the efficacy of a broader goal, with an upper bound at least double the lower bound (Shaul and Tydingco 2006).</w:t>
      </w:r>
      <w:r w:rsidR="00F861ED">
        <w:rPr>
          <w:color w:val="000000" w:themeColor="text1"/>
        </w:rPr>
        <w:t xml:space="preserve"> </w:t>
      </w:r>
      <w:r w:rsidR="00905904">
        <w:t>In this case, the indicated upper bound</w:t>
      </w:r>
      <w:r w:rsidR="00F861ED">
        <w:t xml:space="preserve"> based on all brood years and average marine survival (6,405 </w:t>
      </w:r>
      <w:proofErr w:type="spellStart"/>
      <w:r w:rsidR="002350A8">
        <w:t>spawners</w:t>
      </w:r>
      <w:proofErr w:type="spellEnd"/>
      <w:r w:rsidR="00F861ED">
        <w:t>)</w:t>
      </w:r>
      <w:r w:rsidR="00905904">
        <w:t xml:space="preserve"> is only 1.62 times the lower bound</w:t>
      </w:r>
      <w:r w:rsidR="00F861ED">
        <w:t xml:space="preserve"> (3,952 </w:t>
      </w:r>
      <w:proofErr w:type="spellStart"/>
      <w:r w:rsidR="00F861ED">
        <w:t>spawners</w:t>
      </w:r>
      <w:proofErr w:type="spellEnd"/>
      <w:r w:rsidR="00F861ED">
        <w:t>; Table 2)</w:t>
      </w:r>
      <w:r w:rsidR="00905904">
        <w:t>.</w:t>
      </w:r>
    </w:p>
    <w:p w:rsidR="002F0658" w:rsidRPr="002F0658" w:rsidRDefault="00F861ED" w:rsidP="002F0658">
      <w:pPr>
        <w:rPr>
          <w:color w:val="000000" w:themeColor="text1"/>
        </w:rPr>
      </w:pPr>
      <w:r>
        <w:rPr>
          <w:color w:val="000000" w:themeColor="text1"/>
        </w:rPr>
        <w:t>Another</w:t>
      </w:r>
      <w:r w:rsidR="002F0658" w:rsidRPr="002F0658">
        <w:rPr>
          <w:color w:val="000000" w:themeColor="text1"/>
        </w:rPr>
        <w:t xml:space="preserve"> reason to increase the </w:t>
      </w:r>
      <w:r>
        <w:rPr>
          <w:color w:val="000000" w:themeColor="text1"/>
        </w:rPr>
        <w:t>upper goal bound i</w:t>
      </w:r>
      <w:r w:rsidR="002F0658" w:rsidRPr="002F0658">
        <w:rPr>
          <w:color w:val="000000" w:themeColor="text1"/>
        </w:rPr>
        <w:t>s the potential for increased production at higher escapement levels by marine-rearing nomads that may be additive to constraints imposed by freshwater habitat capacity (Shaul et al. 2013). Survival-adjusted returns for the Ford Arm Creek and Hug</w:t>
      </w:r>
      <w:r w:rsidR="00870EFB">
        <w:rPr>
          <w:color w:val="000000" w:themeColor="text1"/>
        </w:rPr>
        <w:t xml:space="preserve">h Smith Lake stocks both show </w:t>
      </w:r>
      <w:r w:rsidR="002F0658" w:rsidRPr="002F0658">
        <w:rPr>
          <w:color w:val="000000" w:themeColor="text1"/>
        </w:rPr>
        <w:t xml:space="preserve">positive correlation with brood year escapement at </w:t>
      </w:r>
      <w:proofErr w:type="spellStart"/>
      <w:r w:rsidR="002F0658" w:rsidRPr="002F0658">
        <w:rPr>
          <w:color w:val="000000" w:themeColor="text1"/>
        </w:rPr>
        <w:t>spawner</w:t>
      </w:r>
      <w:proofErr w:type="spellEnd"/>
      <w:r w:rsidR="002F0658" w:rsidRPr="002F0658">
        <w:rPr>
          <w:color w:val="000000" w:themeColor="text1"/>
        </w:rPr>
        <w:t xml:space="preserve"> abundances above </w:t>
      </w:r>
      <w:proofErr w:type="spellStart"/>
      <w:r w:rsidR="002F0658" w:rsidRPr="002F0658">
        <w:rPr>
          <w:i/>
          <w:color w:val="000000" w:themeColor="text1"/>
        </w:rPr>
        <w:t>S</w:t>
      </w:r>
      <w:r w:rsidR="002F0658" w:rsidRPr="002F0658">
        <w:rPr>
          <w:i/>
          <w:color w:val="000000" w:themeColor="text1"/>
          <w:vertAlign w:val="subscript"/>
        </w:rPr>
        <w:t>msy</w:t>
      </w:r>
      <w:proofErr w:type="spellEnd"/>
      <w:r w:rsidR="002F0658" w:rsidRPr="002F0658">
        <w:rPr>
          <w:color w:val="000000" w:themeColor="text1"/>
        </w:rPr>
        <w:t>. Although this effect was not evident in the Berners River data series, its influence on smolt production m</w:t>
      </w:r>
      <w:r w:rsidR="00574374">
        <w:rPr>
          <w:color w:val="000000" w:themeColor="text1"/>
        </w:rPr>
        <w:t>ay have been masked by the influence of</w:t>
      </w:r>
      <w:r w:rsidR="002F0658" w:rsidRPr="002F0658">
        <w:rPr>
          <w:color w:val="000000" w:themeColor="text1"/>
        </w:rPr>
        <w:t xml:space="preserve"> climatic variation during the period.</w:t>
      </w:r>
    </w:p>
    <w:p w:rsidR="002F0658" w:rsidRPr="002F0658" w:rsidRDefault="002F0658" w:rsidP="002F0658">
      <w:r w:rsidRPr="002F0658">
        <w:t xml:space="preserve">Based on the above considerations, we recommend a rounded </w:t>
      </w:r>
      <w:r w:rsidRPr="002F0658">
        <w:rPr>
          <w:i/>
        </w:rPr>
        <w:t>BEG</w:t>
      </w:r>
      <w:r w:rsidRPr="002F0658">
        <w:t xml:space="preserve"> of 4,500–10,000 </w:t>
      </w:r>
      <w:proofErr w:type="spellStart"/>
      <w:r w:rsidRPr="002F0658">
        <w:t>spawners</w:t>
      </w:r>
      <w:proofErr w:type="spellEnd"/>
      <w:r w:rsidRPr="002F0658">
        <w:t xml:space="preserve"> (point target 5,000) for estimated total escapement, and 3,600</w:t>
      </w:r>
      <w:r w:rsidR="0054514A">
        <w:t>–</w:t>
      </w:r>
      <w:r w:rsidRPr="002F0658">
        <w:t xml:space="preserve">8,100 </w:t>
      </w:r>
      <w:proofErr w:type="spellStart"/>
      <w:r w:rsidRPr="002F0658">
        <w:t>spawners</w:t>
      </w:r>
      <w:proofErr w:type="spellEnd"/>
      <w:r w:rsidRPr="002F0658">
        <w:t xml:space="preserve"> (point target 4,000) for the unexpanded survey count. The recommended </w:t>
      </w:r>
      <w:r w:rsidRPr="002F0658">
        <w:rPr>
          <w:i/>
        </w:rPr>
        <w:t>BEG</w:t>
      </w:r>
      <w:r w:rsidRPr="002F0658">
        <w:t xml:space="preserve"> for the survey count is lower </w:t>
      </w:r>
      <w:r w:rsidRPr="002F0658">
        <w:lastRenderedPageBreak/>
        <w:t xml:space="preserve">than the current </w:t>
      </w:r>
      <w:r w:rsidRPr="002F0658">
        <w:rPr>
          <w:i/>
        </w:rPr>
        <w:t>BEG</w:t>
      </w:r>
      <w:r w:rsidRPr="002F0658">
        <w:t xml:space="preserve"> of 4,000–9,200 </w:t>
      </w:r>
      <w:proofErr w:type="spellStart"/>
      <w:r w:rsidRPr="002F0658">
        <w:t>spawners</w:t>
      </w:r>
      <w:proofErr w:type="spellEnd"/>
      <w:r w:rsidRPr="002F0658">
        <w:t xml:space="preserve"> (point goal 6,300), representing downward adjustments of 10% and 12%, respectively, in the lower and upper bounds.</w:t>
      </w:r>
    </w:p>
    <w:p w:rsidR="00BE4727" w:rsidRPr="00F83E9B" w:rsidRDefault="002F0658" w:rsidP="00BE4727">
      <w:r w:rsidRPr="002F0658">
        <w:t>Climatic variation affects salmon survival and adult population size at both inter-annual and inter-decadal (i.e.</w:t>
      </w:r>
      <w:r w:rsidR="00523EE0">
        <w:t>,</w:t>
      </w:r>
      <w:r w:rsidRPr="002F0658">
        <w:t xml:space="preserve"> regime) time scales, a fact that is abundantly evident in the highly variable Berners River coho </w:t>
      </w:r>
      <w:ins w:id="487" w:author="jb" w:date="2017-08-23T14:38:00Z">
        <w:r w:rsidR="001E795F">
          <w:t xml:space="preserve">salmon </w:t>
        </w:r>
      </w:ins>
      <w:r w:rsidRPr="002F0658">
        <w:t xml:space="preserve">data series. Ideally, a </w:t>
      </w:r>
      <w:r w:rsidRPr="002F0658">
        <w:rPr>
          <w:i/>
        </w:rPr>
        <w:t>BEG</w:t>
      </w:r>
      <w:r w:rsidRPr="002F0658">
        <w:t xml:space="preserve"> should be sufficiently flexible to guide fishery managers toward achieving available </w:t>
      </w:r>
      <w:r w:rsidRPr="002F0658">
        <w:rPr>
          <w:i/>
        </w:rPr>
        <w:t>MSY</w:t>
      </w:r>
      <w:r w:rsidRPr="002F0658">
        <w:t xml:space="preserve"> during extended periods of either favorable and unfavorable conditions, without the need to make an </w:t>
      </w:r>
      <w:r w:rsidRPr="001E4E19">
        <w:rPr>
          <w:i/>
        </w:rPr>
        <w:t>a priori</w:t>
      </w:r>
      <w:r w:rsidRPr="002F0658">
        <w:t xml:space="preserve"> prediction about the duration of periods of anomalous survival. The </w:t>
      </w:r>
      <w:r w:rsidRPr="002F0658">
        <w:rPr>
          <w:i/>
        </w:rPr>
        <w:t>BEG</w:t>
      </w:r>
      <w:r w:rsidRPr="002F0658">
        <w:t xml:space="preserve">s (for both total escapement and the unexpanded survey count) recommended above represent our attempt to balance these considerations based </w:t>
      </w:r>
      <w:r w:rsidR="001E4E19">
        <w:t>on analyses</w:t>
      </w:r>
      <w:r w:rsidR="001E4E19" w:rsidRPr="002F0658">
        <w:t xml:space="preserve"> </w:t>
      </w:r>
      <w:r w:rsidRPr="002F0658">
        <w:t>of data series acquired during a period of substantial variation in survival, growth, reproductive c</w:t>
      </w:r>
      <w:r w:rsidR="00CB7B1A">
        <w:t>apacity, and stock productivity.</w:t>
      </w:r>
    </w:p>
    <w:p w:rsidR="000C0EE2" w:rsidRDefault="000C0EE2" w:rsidP="000C0EE2">
      <w:pPr>
        <w:pStyle w:val="Heading2"/>
      </w:pPr>
      <w:bookmarkStart w:id="488" w:name="_Toc487200866"/>
      <w:r>
        <w:t>Fishery Selection</w:t>
      </w:r>
      <w:r w:rsidR="00ED4FD9">
        <w:t>: Interaction with Other Factors</w:t>
      </w:r>
      <w:bookmarkEnd w:id="488"/>
      <w:r w:rsidR="006237F7">
        <w:t xml:space="preserve"> </w:t>
      </w:r>
    </w:p>
    <w:p w:rsidR="000C0EE2" w:rsidRDefault="00ED7AE2" w:rsidP="000C0EE2">
      <w:r>
        <w:t>Although the drift gillnet fishery re</w:t>
      </w:r>
      <w:r w:rsidR="00907A6D">
        <w:t>moved fish that were larger on</w:t>
      </w:r>
      <w:r>
        <w:t xml:space="preserve"> average</w:t>
      </w:r>
      <w:r w:rsidR="00907A6D">
        <w:t xml:space="preserve">, compared with </w:t>
      </w:r>
      <w:proofErr w:type="spellStart"/>
      <w:r w:rsidR="00907A6D">
        <w:t>spawners</w:t>
      </w:r>
      <w:proofErr w:type="spellEnd"/>
      <w:r>
        <w:t xml:space="preserve">, we found the effects of gillnet fishery selection </w:t>
      </w:r>
      <w:r w:rsidR="00907A6D">
        <w:t xml:space="preserve">on average size </w:t>
      </w:r>
      <w:r>
        <w:t xml:space="preserve">to be relatively </w:t>
      </w:r>
      <w:r w:rsidR="001059DA">
        <w:t>minor</w:t>
      </w:r>
      <w:r w:rsidR="00907A6D">
        <w:t xml:space="preserve">, </w:t>
      </w:r>
      <w:r w:rsidR="001059DA">
        <w:t>exce</w:t>
      </w:r>
      <w:r w:rsidR="00FF2C45">
        <w:t xml:space="preserve">pt in </w:t>
      </w:r>
      <w:r w:rsidR="00BB0C0E">
        <w:t>one year (1995) when the</w:t>
      </w:r>
      <w:r w:rsidR="00FF2C45">
        <w:t xml:space="preserve"> removal</w:t>
      </w:r>
      <w:r w:rsidR="00BB0C0E">
        <w:t xml:space="preserve"> rate by the gillnet fishery exceeded 70%</w:t>
      </w:r>
      <w:r w:rsidR="00F52A9B">
        <w:t xml:space="preserve">. </w:t>
      </w:r>
      <w:r w:rsidR="00006B31">
        <w:t>Fishery selection was less i</w:t>
      </w:r>
      <w:r w:rsidR="00961A26">
        <w:t>mportant in females, based on the assumption that</w:t>
      </w:r>
      <w:r w:rsidR="00006B31">
        <w:t xml:space="preserve"> </w:t>
      </w:r>
      <w:r w:rsidR="00AF4ED7">
        <w:t xml:space="preserve">the </w:t>
      </w:r>
      <w:r w:rsidR="00006B31">
        <w:t>removal rate by th</w:t>
      </w:r>
      <w:r w:rsidR="00961A26">
        <w:t xml:space="preserve">e drift gillnet fishery is equal for males and females of a </w:t>
      </w:r>
      <w:r w:rsidR="00006B31">
        <w:t>giv</w:t>
      </w:r>
      <w:r w:rsidR="00961A26">
        <w:t>en length</w:t>
      </w:r>
      <w:r w:rsidR="00006B31">
        <w:t xml:space="preserve">. </w:t>
      </w:r>
      <w:r w:rsidR="00F52A9B">
        <w:t>Estimated s</w:t>
      </w:r>
      <w:r w:rsidR="001059DA">
        <w:t>ex ratios before and after the drift g</w:t>
      </w:r>
      <w:r w:rsidR="00907A6D">
        <w:t>illnet fishery</w:t>
      </w:r>
      <w:r w:rsidR="001059DA">
        <w:t xml:space="preserve"> were n</w:t>
      </w:r>
      <w:r w:rsidR="00F52A9B">
        <w:t>ot significantly different</w:t>
      </w:r>
      <w:r w:rsidR="00FB703F">
        <w:t xml:space="preserve">, with the average female-to-male ratio </w:t>
      </w:r>
      <w:r w:rsidR="00062D31">
        <w:t xml:space="preserve">during 1990–2014 </w:t>
      </w:r>
      <w:r w:rsidR="00FB703F">
        <w:t>decreasing from an estimated 0.80 before the fishery to 0.75 in the spawning escapement</w:t>
      </w:r>
      <w:r w:rsidR="00F52A9B">
        <w:t>.</w:t>
      </w:r>
      <w:r w:rsidR="00FB703F">
        <w:t xml:space="preserve"> However, our estimates of the effect of the fishery o</w:t>
      </w:r>
      <w:r w:rsidR="00BB0C0E">
        <w:t>n the sex ratio may be biased to the extent that</w:t>
      </w:r>
      <w:r w:rsidR="00FB703F">
        <w:t xml:space="preserve"> </w:t>
      </w:r>
      <w:r w:rsidR="00BB0C0E">
        <w:t>morphological differences or</w:t>
      </w:r>
      <w:r w:rsidR="00FB703F">
        <w:t xml:space="preserve"> dif</w:t>
      </w:r>
      <w:r w:rsidR="00BB0C0E">
        <w:t>ferences in behavior affect their vulnerability to</w:t>
      </w:r>
      <w:r w:rsidR="00FB703F">
        <w:t xml:space="preserve"> capture by drift gillnet gear</w:t>
      </w:r>
      <w:r w:rsidR="00BB0C0E">
        <w:t xml:space="preserve"> independent of their length</w:t>
      </w:r>
      <w:r w:rsidR="00FB703F">
        <w:t xml:space="preserve">. While the difference in girth between the sexes in larger adults would likely have only a very small effect on the post-fishery sex ratio, other morphological differences also exist (including firmness and </w:t>
      </w:r>
      <w:proofErr w:type="spellStart"/>
      <w:r w:rsidR="00FB703F">
        <w:t>kype</w:t>
      </w:r>
      <w:proofErr w:type="spellEnd"/>
      <w:r w:rsidR="00FB703F">
        <w:t xml:space="preserve"> development) that may also contribute to differences in retention in gillnets.</w:t>
      </w:r>
    </w:p>
    <w:p w:rsidR="00173604" w:rsidRDefault="001E5427" w:rsidP="003B172C">
      <w:r>
        <w:t xml:space="preserve">Using </w:t>
      </w:r>
      <w:r w:rsidR="0037018E">
        <w:t>simple regression model</w:t>
      </w:r>
      <w:r w:rsidR="00FF2C45">
        <w:t>s</w:t>
      </w:r>
      <w:r w:rsidR="0037018E">
        <w:t>,</w:t>
      </w:r>
      <w:r w:rsidR="009B6658">
        <w:t xml:space="preserve"> we found that the removal</w:t>
      </w:r>
      <w:r w:rsidR="0037018E">
        <w:t xml:space="preserve"> rate was the only significant</w:t>
      </w:r>
      <w:r w:rsidR="003B172C">
        <w:t xml:space="preserve"> influence on </w:t>
      </w:r>
      <w:r w:rsidR="00F52A9B">
        <w:t xml:space="preserve">size </w:t>
      </w:r>
      <w:r w:rsidR="003B172C">
        <w:t xml:space="preserve">selection by the </w:t>
      </w:r>
      <w:r w:rsidR="00627ABA">
        <w:t xml:space="preserve">drift </w:t>
      </w:r>
      <w:r w:rsidR="003B172C">
        <w:t>gillnet fishery, explaining 41% of variation in the linear selection differential (LSD)</w:t>
      </w:r>
      <w:r w:rsidR="00592ADD">
        <w:t>, or difference in average length before and after the fishery</w:t>
      </w:r>
      <w:r w:rsidR="0037018E">
        <w:t xml:space="preserve">. However, </w:t>
      </w:r>
      <w:r w:rsidR="009B6658">
        <w:t xml:space="preserve">a </w:t>
      </w:r>
      <w:r w:rsidR="0037018E">
        <w:t>multiple regression anal</w:t>
      </w:r>
      <w:r w:rsidR="00FF2C45">
        <w:t>ysis including both removal</w:t>
      </w:r>
      <w:r w:rsidR="0037018E">
        <w:t xml:space="preserve"> rate and CV in length, </w:t>
      </w:r>
      <w:r w:rsidR="00592ADD">
        <w:t xml:space="preserve">as standardized variables, </w:t>
      </w:r>
      <w:r w:rsidR="0037018E">
        <w:t>provided a superior predictive model for LSD, with both predictive variables showing significance. These results support</w:t>
      </w:r>
      <w:r w:rsidR="003B172C">
        <w:t xml:space="preserve"> an interaction between </w:t>
      </w:r>
      <w:r w:rsidR="0037018E">
        <w:t xml:space="preserve">variation in </w:t>
      </w:r>
      <w:r w:rsidR="009B6658">
        <w:t xml:space="preserve">average adult size and removal </w:t>
      </w:r>
      <w:r w:rsidR="003B172C">
        <w:t>rate</w:t>
      </w:r>
      <w:r>
        <w:t xml:space="preserve"> as factors determining LSD, with the combined factors explaining</w:t>
      </w:r>
      <w:r w:rsidR="003B172C">
        <w:t xml:space="preserve"> 56% of variation </w:t>
      </w:r>
      <w:r w:rsidR="009B6658">
        <w:t>(with a lower AIC value) with</w:t>
      </w:r>
      <w:r w:rsidR="003B172C">
        <w:t xml:space="preserve"> regression coefficient weightings of 36% fo</w:t>
      </w:r>
      <w:r w:rsidR="0037018E">
        <w:t>r CV of average length</w:t>
      </w:r>
      <w:r w:rsidR="00FF2C45">
        <w:t xml:space="preserve"> and 64% for removal</w:t>
      </w:r>
      <w:r w:rsidR="003B172C">
        <w:t xml:space="preserve"> rate.</w:t>
      </w:r>
    </w:p>
    <w:p w:rsidR="007674A9" w:rsidRDefault="00F52A9B" w:rsidP="003B172C">
      <w:r>
        <w:t>The relative importance of fishery selection versus climatic variation and density dependence have been debated as potential causal factors in a multi-decadal decrease in size of coho salmon from the Columbia River to southern British Columbia, followed by rapid recovery after the early</w:t>
      </w:r>
      <w:r w:rsidR="00B53C14">
        <w:t xml:space="preserve"> </w:t>
      </w:r>
      <w:r>
        <w:t>1990s</w:t>
      </w:r>
      <w:r w:rsidR="00017872">
        <w:t xml:space="preserve"> (Ricker and </w:t>
      </w:r>
      <w:proofErr w:type="spellStart"/>
      <w:r w:rsidR="00017872">
        <w:t>Wickett</w:t>
      </w:r>
      <w:proofErr w:type="spellEnd"/>
      <w:r w:rsidR="00017872">
        <w:t xml:space="preserve"> 1980; Ricker 1995; </w:t>
      </w:r>
      <w:proofErr w:type="spellStart"/>
      <w:r>
        <w:t>Weitkamp</w:t>
      </w:r>
      <w:proofErr w:type="spellEnd"/>
      <w:r>
        <w:t xml:space="preserve"> et al. 1995; Shaul et al. 2007; Ford 2011). Although density dependence and climatic variation appear to have the most support as causal factors in this decline and rebound in size (Shaul et al. 2007; </w:t>
      </w:r>
      <w:r w:rsidR="00695745">
        <w:t xml:space="preserve">Jeffrey </w:t>
      </w:r>
      <w:r>
        <w:t>et al. 2016), fishery selection combined with intensive exploitation may also have played a role (</w:t>
      </w:r>
      <w:r w:rsidR="00695745">
        <w:t xml:space="preserve">Knudsen </w:t>
      </w:r>
      <w:r>
        <w:t>et al. 2001). Determining the relative role of bottom-up ecosystem factors and fishery exploitation in the size decline is complicated because rapid recovery in size after 1993 coincided with both a marked decrease in smolt releases and curtailment of fisheries. The reversal and rapid re</w:t>
      </w:r>
      <w:r w:rsidR="0006377F">
        <w:t xml:space="preserve">covery </w:t>
      </w:r>
      <w:r w:rsidR="0006377F">
        <w:lastRenderedPageBreak/>
        <w:t xml:space="preserve">from the decline in body size for southern coho </w:t>
      </w:r>
      <w:ins w:id="489" w:author="jb" w:date="2017-08-23T14:40:00Z">
        <w:r w:rsidR="001E795F">
          <w:t xml:space="preserve">salmon </w:t>
        </w:r>
      </w:ins>
      <w:r w:rsidR="0006377F">
        <w:t xml:space="preserve">populations </w:t>
      </w:r>
      <w:r>
        <w:t>(Shaul et al. 2007) suggests that, to the extent fisher</w:t>
      </w:r>
      <w:r w:rsidR="0006377F">
        <w:t xml:space="preserve">y selection may have been responsible for the size decline, </w:t>
      </w:r>
      <w:r>
        <w:t xml:space="preserve">at least </w:t>
      </w:r>
      <w:r w:rsidR="0006377F">
        <w:t xml:space="preserve">it </w:t>
      </w:r>
      <w:r>
        <w:t>did not have an insidious lasting genetic effect on growth an</w:t>
      </w:r>
      <w:r w:rsidR="00FF2C45">
        <w:t xml:space="preserve">d adult body size. </w:t>
      </w:r>
    </w:p>
    <w:p w:rsidR="00F52A9B" w:rsidRDefault="00FF2C45" w:rsidP="003B172C">
      <w:r>
        <w:t xml:space="preserve">Results of the current study </w:t>
      </w:r>
      <w:r w:rsidR="0006377F">
        <w:t xml:space="preserve">show how </w:t>
      </w:r>
      <w:r w:rsidR="00F52A9B">
        <w:t xml:space="preserve">intensive exploitation by size-selective </w:t>
      </w:r>
      <w:ins w:id="490" w:author="jb" w:date="2017-08-23T14:40:00Z">
        <w:r w:rsidR="001E795F">
          <w:t xml:space="preserve">drift </w:t>
        </w:r>
      </w:ins>
      <w:proofErr w:type="gramStart"/>
      <w:r w:rsidR="0006377F">
        <w:t>gillnet</w:t>
      </w:r>
      <w:proofErr w:type="gramEnd"/>
      <w:r w:rsidR="0006377F">
        <w:t xml:space="preserve"> </w:t>
      </w:r>
      <w:r w:rsidR="00F52A9B">
        <w:t>fisheries may have wo</w:t>
      </w:r>
      <w:r w:rsidR="009B6658">
        <w:t>rked to reinforce a decrease in adult size</w:t>
      </w:r>
      <w:r w:rsidR="00F52A9B">
        <w:t xml:space="preserve"> </w:t>
      </w:r>
      <w:r w:rsidR="00D851EA">
        <w:t xml:space="preserve">in southern populations </w:t>
      </w:r>
      <w:r w:rsidR="00F52A9B">
        <w:t>caused primarily by bottom-up and density-dependent effects.</w:t>
      </w:r>
      <w:r w:rsidR="00693E1C">
        <w:t xml:space="preserve"> For example, the comparison between even</w:t>
      </w:r>
      <w:r w:rsidR="00E21878">
        <w:t>-</w:t>
      </w:r>
      <w:r w:rsidR="00693E1C">
        <w:t xml:space="preserve"> and odd-year averages during 1998–2011 (Figure 29; Table 4) indicates </w:t>
      </w:r>
      <w:r w:rsidR="00186055">
        <w:t xml:space="preserve">that </w:t>
      </w:r>
      <w:r w:rsidR="008F6859">
        <w:t xml:space="preserve">factors influencing growth </w:t>
      </w:r>
      <w:r w:rsidR="00693E1C">
        <w:t xml:space="preserve">reduced the average pre-gillnet length of males </w:t>
      </w:r>
      <w:r w:rsidR="00835F80">
        <w:t xml:space="preserve">in </w:t>
      </w:r>
      <w:r w:rsidR="00574374">
        <w:t>poor growth (</w:t>
      </w:r>
      <w:r w:rsidR="00835F80">
        <w:t>odd</w:t>
      </w:r>
      <w:r w:rsidR="00574374">
        <w:t>)</w:t>
      </w:r>
      <w:r w:rsidR="00835F80">
        <w:t xml:space="preserve"> years </w:t>
      </w:r>
      <w:r w:rsidR="00693E1C">
        <w:t>by 41 mm (6.4%)</w:t>
      </w:r>
      <w:r w:rsidR="00835F80">
        <w:t xml:space="preserve">, </w:t>
      </w:r>
      <w:r w:rsidR="00693E1C">
        <w:t>compared with even years</w:t>
      </w:r>
      <w:r w:rsidR="00574374">
        <w:t xml:space="preserve"> of good growth</w:t>
      </w:r>
      <w:r w:rsidR="00693E1C">
        <w:t xml:space="preserve">, </w:t>
      </w:r>
      <w:r w:rsidR="00186055">
        <w:t xml:space="preserve">while </w:t>
      </w:r>
      <w:r w:rsidR="00693E1C">
        <w:t xml:space="preserve">the </w:t>
      </w:r>
      <w:ins w:id="491" w:author="jb" w:date="2017-08-23T14:43:00Z">
        <w:r w:rsidR="001E795F">
          <w:t xml:space="preserve">drift </w:t>
        </w:r>
      </w:ins>
      <w:r w:rsidR="00693E1C">
        <w:t xml:space="preserve">gillnet fishery reduced average length of </w:t>
      </w:r>
      <w:r w:rsidR="00835F80">
        <w:t xml:space="preserve">male </w:t>
      </w:r>
      <w:proofErr w:type="spellStart"/>
      <w:r w:rsidR="00835F80">
        <w:t>spawners</w:t>
      </w:r>
      <w:proofErr w:type="spellEnd"/>
      <w:r w:rsidR="00835F80">
        <w:t xml:space="preserve"> by only 9 </w:t>
      </w:r>
      <w:r w:rsidR="00186055">
        <w:t>mm (1.4%) in all years. However, t</w:t>
      </w:r>
      <w:r w:rsidR="00835F80">
        <w:t xml:space="preserve">he </w:t>
      </w:r>
      <w:ins w:id="492" w:author="jb" w:date="2017-08-23T14:43:00Z">
        <w:r w:rsidR="001E795F">
          <w:t xml:space="preserve">drift </w:t>
        </w:r>
      </w:ins>
      <w:r w:rsidR="00835F80">
        <w:t>gillnet fishery had a slightly greater effect in odd</w:t>
      </w:r>
      <w:r w:rsidR="00E21878">
        <w:t xml:space="preserve"> </w:t>
      </w:r>
      <w:r w:rsidR="00835F80">
        <w:t xml:space="preserve">years, when it reduced average length of </w:t>
      </w:r>
      <w:proofErr w:type="spellStart"/>
      <w:r w:rsidR="00835F80">
        <w:t>spawners</w:t>
      </w:r>
      <w:proofErr w:type="spellEnd"/>
      <w:r w:rsidR="008F6859">
        <w:t xml:space="preserve"> by</w:t>
      </w:r>
      <w:r w:rsidR="00835F80">
        <w:t xml:space="preserve"> 11 mm (1.8%) compared with 7 mm (1.1%) in even years.</w:t>
      </w:r>
      <w:r w:rsidR="008F6859">
        <w:t xml:space="preserve"> Growth was also more important in females which averaged 28 mm (4.2%) shorter in odd years, while the </w:t>
      </w:r>
      <w:ins w:id="493" w:author="jb" w:date="2017-08-23T14:43:00Z">
        <w:r w:rsidR="001E795F">
          <w:t xml:space="preserve">drift </w:t>
        </w:r>
      </w:ins>
      <w:r w:rsidR="008F6859">
        <w:t>gillnet fishery reduced average female length across all years by only 3 mm (0.4%),</w:t>
      </w:r>
      <w:r w:rsidR="00E21878">
        <w:t>—</w:t>
      </w:r>
      <w:r w:rsidR="009B6658">
        <w:t xml:space="preserve">again with a </w:t>
      </w:r>
      <w:r w:rsidR="008F6859">
        <w:t xml:space="preserve">greater effect in odd years (4 mm; 0.6%) compared with even years (1 mm; 0.2%). </w:t>
      </w:r>
      <w:r w:rsidR="008D56AE">
        <w:t xml:space="preserve">Our </w:t>
      </w:r>
      <w:r w:rsidR="008F6859">
        <w:t>results suggest that food availability and other fa</w:t>
      </w:r>
      <w:r w:rsidR="008D56AE">
        <w:t>ctors affecting growth have had a</w:t>
      </w:r>
      <w:r w:rsidR="008F6859">
        <w:t xml:space="preserve"> </w:t>
      </w:r>
      <w:r w:rsidR="008D56AE">
        <w:t xml:space="preserve">substantially more important influence on </w:t>
      </w:r>
      <w:r w:rsidR="00947FAE">
        <w:t xml:space="preserve">Berners River </w:t>
      </w:r>
      <w:proofErr w:type="spellStart"/>
      <w:r w:rsidR="008D56AE">
        <w:t>spawner</w:t>
      </w:r>
      <w:proofErr w:type="spellEnd"/>
      <w:r w:rsidR="008D56AE">
        <w:t xml:space="preserve"> length compared </w:t>
      </w:r>
      <w:r w:rsidR="009B6658">
        <w:t>with</w:t>
      </w:r>
      <w:r w:rsidR="008D56AE">
        <w:t xml:space="preserve"> fishery selection</w:t>
      </w:r>
      <w:r w:rsidR="00947FAE">
        <w:t>, while</w:t>
      </w:r>
      <w:r w:rsidR="00574374">
        <w:t xml:space="preserve"> fishery selection</w:t>
      </w:r>
      <w:r w:rsidR="00186055">
        <w:t xml:space="preserve"> increases in importance </w:t>
      </w:r>
      <w:r w:rsidR="008D56AE">
        <w:t>when growth is poor.</w:t>
      </w:r>
    </w:p>
    <w:p w:rsidR="007E2366" w:rsidRDefault="00F52A9B" w:rsidP="003B172C">
      <w:r>
        <w:t>In general, results presented</w:t>
      </w:r>
      <w:r w:rsidR="00B73A71">
        <w:t xml:space="preserve"> in this report and </w:t>
      </w:r>
      <w:r w:rsidR="00D851EA">
        <w:t xml:space="preserve">by </w:t>
      </w:r>
      <w:r w:rsidR="00B73A71">
        <w:t>Shaul and Geiger</w:t>
      </w:r>
      <w:r>
        <w:t xml:space="preserve"> (2016) suggest that the decline in size of </w:t>
      </w:r>
      <w:r w:rsidR="000104BA">
        <w:t xml:space="preserve">adult </w:t>
      </w:r>
      <w:r>
        <w:t xml:space="preserve">coho salmon </w:t>
      </w:r>
      <w:r w:rsidR="000104BA">
        <w:t xml:space="preserve">returning to Southeast Alaska </w:t>
      </w:r>
      <w:r>
        <w:t xml:space="preserve">since the early 1980s </w:t>
      </w:r>
      <w:r w:rsidR="00186055">
        <w:t xml:space="preserve">was </w:t>
      </w:r>
      <w:r>
        <w:t xml:space="preserve">driven primarily by </w:t>
      </w:r>
      <w:r w:rsidR="000104BA">
        <w:t xml:space="preserve">offshore </w:t>
      </w:r>
      <w:r>
        <w:t>marine prey availability rather than fishery selection.</w:t>
      </w:r>
      <w:r w:rsidR="000104BA">
        <w:t xml:space="preserve"> Based on extensive literature pointing to the minimal </w:t>
      </w:r>
      <w:proofErr w:type="spellStart"/>
      <w:r w:rsidR="000104BA">
        <w:t>armhook</w:t>
      </w:r>
      <w:proofErr w:type="spellEnd"/>
      <w:r w:rsidR="000104BA">
        <w:t xml:space="preserve"> squid (</w:t>
      </w:r>
      <w:proofErr w:type="spellStart"/>
      <w:r w:rsidR="000104BA" w:rsidRPr="000104BA">
        <w:rPr>
          <w:i/>
        </w:rPr>
        <w:t>Berryteuthis</w:t>
      </w:r>
      <w:proofErr w:type="spellEnd"/>
      <w:r w:rsidR="000104BA" w:rsidRPr="000104BA">
        <w:rPr>
          <w:i/>
        </w:rPr>
        <w:t xml:space="preserve"> </w:t>
      </w:r>
      <w:proofErr w:type="spellStart"/>
      <w:r w:rsidR="000104BA" w:rsidRPr="000104BA">
        <w:rPr>
          <w:i/>
        </w:rPr>
        <w:t>anonychus</w:t>
      </w:r>
      <w:proofErr w:type="spellEnd"/>
      <w:r w:rsidR="000104BA">
        <w:t xml:space="preserve">) as the </w:t>
      </w:r>
      <w:r w:rsidR="00D7695B">
        <w:t>primary prey of coho salmon in offshore water</w:t>
      </w:r>
      <w:r w:rsidR="009B6658">
        <w:t>s where most growth occurs, Shaul and Geiger (2016)</w:t>
      </w:r>
      <w:r w:rsidR="00D7695B">
        <w:t xml:space="preserve"> inferred</w:t>
      </w:r>
      <w:r w:rsidR="000104BA">
        <w:t xml:space="preserve"> that the</w:t>
      </w:r>
      <w:r w:rsidR="00D7695B">
        <w:t xml:space="preserve"> substantial (</w:t>
      </w:r>
      <w:r w:rsidR="000104BA">
        <w:t>65%</w:t>
      </w:r>
      <w:r w:rsidR="00D7695B">
        <w:t xml:space="preserve">) variation in troll-caught coho weight </w:t>
      </w:r>
      <w:r w:rsidR="000104BA">
        <w:t xml:space="preserve">explained by </w:t>
      </w:r>
      <w:r w:rsidR="00D7695B">
        <w:t xml:space="preserve">the PDO and GOA pink salmon catch biomass (averaged over 2-year lags) </w:t>
      </w:r>
      <w:r w:rsidR="000104BA">
        <w:t xml:space="preserve">represented </w:t>
      </w:r>
      <w:r w:rsidR="00D7695B">
        <w:t xml:space="preserve">direct control of squid populations by </w:t>
      </w:r>
      <w:r w:rsidR="000104BA">
        <w:t xml:space="preserve">bottom-up (climate) and top-down (predation by pink salmon) factors. Our findings </w:t>
      </w:r>
      <w:r w:rsidR="00D7695B">
        <w:t xml:space="preserve">presented </w:t>
      </w:r>
      <w:r w:rsidR="000104BA">
        <w:t>here suggest that</w:t>
      </w:r>
      <w:r w:rsidR="00D7695B">
        <w:t xml:space="preserve"> </w:t>
      </w:r>
      <w:ins w:id="494" w:author="jb" w:date="2017-08-23T14:44:00Z">
        <w:r w:rsidR="001E795F">
          <w:t xml:space="preserve">drift </w:t>
        </w:r>
      </w:ins>
      <w:r w:rsidR="00D7695B">
        <w:t xml:space="preserve">gillnet </w:t>
      </w:r>
      <w:r w:rsidR="000104BA">
        <w:t xml:space="preserve">fishery selection operates in the same direction </w:t>
      </w:r>
      <w:r w:rsidR="00D7695B">
        <w:t xml:space="preserve">as factors that reduce growth, </w:t>
      </w:r>
      <w:r w:rsidR="000104BA">
        <w:t xml:space="preserve">but is secondary to factors that operate through the food chain </w:t>
      </w:r>
      <w:r w:rsidR="00D7695B">
        <w:t>in reducing</w:t>
      </w:r>
      <w:r w:rsidR="000104BA">
        <w:t xml:space="preserve"> adult size</w:t>
      </w:r>
      <w:r w:rsidR="00D7695B">
        <w:t>.</w:t>
      </w:r>
      <w:r w:rsidR="007E2366">
        <w:t xml:space="preserve"> Size selection appears relatively low for females because of their intermediate size range and substantially lower variation in length (only 5</w:t>
      </w:r>
      <w:r w:rsidR="0006377F">
        <w:t>5% of</w:t>
      </w:r>
      <w:r w:rsidR="00D851EA">
        <w:t xml:space="preserve"> variation found in</w:t>
      </w:r>
      <w:r w:rsidR="007E2366">
        <w:t xml:space="preserve"> males).</w:t>
      </w:r>
    </w:p>
    <w:p w:rsidR="00091853" w:rsidRDefault="007E2366" w:rsidP="003B172C">
      <w:r>
        <w:t xml:space="preserve">Likewise, </w:t>
      </w:r>
      <w:ins w:id="495" w:author="jb" w:date="2017-08-23T14:44:00Z">
        <w:r w:rsidR="001E795F">
          <w:t xml:space="preserve">drift </w:t>
        </w:r>
      </w:ins>
      <w:r>
        <w:t xml:space="preserve">gillnet fishery selection appears to have </w:t>
      </w:r>
      <w:r w:rsidR="00D851EA">
        <w:t xml:space="preserve">had a relatively small </w:t>
      </w:r>
      <w:r>
        <w:t xml:space="preserve">effect </w:t>
      </w:r>
      <w:r w:rsidR="000437DB">
        <w:t xml:space="preserve">on the sex ratio </w:t>
      </w:r>
      <w:r w:rsidR="00B73A71">
        <w:t xml:space="preserve">of </w:t>
      </w:r>
      <w:proofErr w:type="spellStart"/>
      <w:r w:rsidR="00B73A71">
        <w:t>spawners</w:t>
      </w:r>
      <w:proofErr w:type="spellEnd"/>
      <w:r w:rsidR="00B73A71">
        <w:t xml:space="preserve"> </w:t>
      </w:r>
      <w:r w:rsidR="000437DB">
        <w:t xml:space="preserve">compared with </w:t>
      </w:r>
      <w:r w:rsidR="00D851EA">
        <w:t xml:space="preserve">the effect of </w:t>
      </w:r>
      <w:r w:rsidR="000437DB">
        <w:t xml:space="preserve">differential survival between the sexes linked to growth and </w:t>
      </w:r>
      <w:r w:rsidR="009B6658">
        <w:t xml:space="preserve">apparent </w:t>
      </w:r>
      <w:r w:rsidR="000437DB">
        <w:t>sex-specific risk-taking in the marine environment (</w:t>
      </w:r>
      <w:proofErr w:type="spellStart"/>
      <w:r w:rsidR="000437DB">
        <w:t>Holtby</w:t>
      </w:r>
      <w:proofErr w:type="spellEnd"/>
      <w:r w:rsidR="000437DB">
        <w:t xml:space="preserve"> and Healy 1990; Spidle et al. 1998; Shaul and Geiger 2016).</w:t>
      </w:r>
      <w:r w:rsidR="00B73A71">
        <w:t xml:space="preserve"> </w:t>
      </w:r>
      <w:r w:rsidR="00091853">
        <w:t xml:space="preserve">In the comparison between odd (poor growth) and even (good growth) years during 1998–2011, </w:t>
      </w:r>
      <w:r w:rsidR="007674A9">
        <w:t xml:space="preserve">the </w:t>
      </w:r>
      <w:r w:rsidR="00B839B1">
        <w:t xml:space="preserve">estimated </w:t>
      </w:r>
      <w:r w:rsidR="007674A9">
        <w:t>female-to-male ratio average</w:t>
      </w:r>
      <w:r w:rsidR="00B839B1">
        <w:t>d</w:t>
      </w:r>
      <w:r w:rsidR="007674A9">
        <w:t xml:space="preserve"> 25.3% lower prior to the </w:t>
      </w:r>
      <w:ins w:id="496" w:author="jb" w:date="2017-08-23T14:45:00Z">
        <w:r w:rsidR="001E795F">
          <w:t xml:space="preserve">drift </w:t>
        </w:r>
      </w:ins>
      <w:r w:rsidR="007674A9">
        <w:t xml:space="preserve">gillnet fishery and 30.8% lower in the escapement in odd years, while </w:t>
      </w:r>
      <w:r w:rsidR="00B839B1">
        <w:t xml:space="preserve">the </w:t>
      </w:r>
      <w:ins w:id="497" w:author="jb" w:date="2017-08-23T14:45:00Z">
        <w:r w:rsidR="001E795F">
          <w:t xml:space="preserve">drift </w:t>
        </w:r>
      </w:ins>
      <w:r w:rsidR="00B839B1">
        <w:t xml:space="preserve">gillnet fishery </w:t>
      </w:r>
      <w:r w:rsidR="007674A9">
        <w:t xml:space="preserve">reduced the average </w:t>
      </w:r>
      <w:r w:rsidR="009B6658">
        <w:t xml:space="preserve">female-to-male </w:t>
      </w:r>
      <w:r w:rsidR="007674A9">
        <w:t>ratio by 6.2% in all years.</w:t>
      </w:r>
      <w:r w:rsidR="00B839B1">
        <w:t xml:space="preserve"> T</w:t>
      </w:r>
      <w:r w:rsidR="007674A9">
        <w:t>he effect of the</w:t>
      </w:r>
      <w:ins w:id="498" w:author="jb" w:date="2017-08-23T14:45:00Z">
        <w:r w:rsidR="001E795F" w:rsidRPr="001E795F">
          <w:t xml:space="preserve"> </w:t>
        </w:r>
        <w:r w:rsidR="001E795F">
          <w:t>drift</w:t>
        </w:r>
      </w:ins>
      <w:r w:rsidR="007674A9">
        <w:t xml:space="preserve"> gillnet fishery on the sex ratio </w:t>
      </w:r>
      <w:r w:rsidR="009B6658">
        <w:t>was</w:t>
      </w:r>
      <w:r w:rsidR="007674A9">
        <w:t xml:space="preserve"> lower in good growth years (3.1%) compared with poor growth years (10.3%).</w:t>
      </w:r>
    </w:p>
    <w:p w:rsidR="00F52A9B" w:rsidRDefault="00B73A71" w:rsidP="003B172C">
      <w:pPr>
        <w:rPr>
          <w:b/>
          <w:u w:val="single"/>
        </w:rPr>
      </w:pPr>
      <w:r>
        <w:t xml:space="preserve">Shaul and Geiger (2016) found that the female-to-male ratio was positively related to marine survival during 2002–2014, but not during the entire time series (1990–2014). The result for the full series was strongly affected by a single major outlier in the 1991 adult return year when the female-to-male ratio was the lowest observed </w:t>
      </w:r>
      <w:r w:rsidR="00CB7A7B">
        <w:t xml:space="preserve">and </w:t>
      </w:r>
      <w:r>
        <w:t>marine survival was high. Returns to the Berners River and other mainland river systems in 1991 were t</w:t>
      </w:r>
      <w:r w:rsidR="00D851EA">
        <w:t xml:space="preserve">he latest ever observed in </w:t>
      </w:r>
      <w:r>
        <w:t>fis</w:t>
      </w:r>
      <w:r w:rsidR="000E7E4B">
        <w:t xml:space="preserve">heries </w:t>
      </w:r>
      <w:r w:rsidR="000E7E4B">
        <w:lastRenderedPageBreak/>
        <w:t>(Figure 18</w:t>
      </w:r>
      <w:r w:rsidR="00D851EA">
        <w:t>)</w:t>
      </w:r>
      <w:r w:rsidR="00CB7A7B">
        <w:t>;</w:t>
      </w:r>
      <w:r>
        <w:t xml:space="preserve"> an unusually high proportion of the adults sampled in the Berners River were recently-arrived bright fish, </w:t>
      </w:r>
      <w:r w:rsidR="00CB7A7B">
        <w:t xml:space="preserve">and </w:t>
      </w:r>
      <w:r>
        <w:t xml:space="preserve">much of the run was distributed downstream from the pools where fish were beach seined for samples. Therefore, it is possible that </w:t>
      </w:r>
      <w:r w:rsidR="00CB7A7B">
        <w:t xml:space="preserve">the </w:t>
      </w:r>
      <w:r>
        <w:t>1991 sex-ratio sample was biased toward males</w:t>
      </w:r>
      <w:r w:rsidR="00CB7A7B">
        <w:t>, which</w:t>
      </w:r>
      <w:r>
        <w:t xml:space="preserve"> tend to migrate into freshwater slightly earlier than females</w:t>
      </w:r>
      <w:r w:rsidR="00AF4ED7">
        <w:t xml:space="preserve"> </w:t>
      </w:r>
      <w:r w:rsidR="00CB7A7B">
        <w:t xml:space="preserve">(e.g., </w:t>
      </w:r>
      <w:r>
        <w:t xml:space="preserve">the median date of </w:t>
      </w:r>
      <w:r w:rsidR="00186055">
        <w:t xml:space="preserve">adult </w:t>
      </w:r>
      <w:r>
        <w:t xml:space="preserve">males at </w:t>
      </w:r>
      <w:r w:rsidR="00CB7A7B">
        <w:t xml:space="preserve">the </w:t>
      </w:r>
      <w:r>
        <w:t xml:space="preserve">Auke Creek weir typically </w:t>
      </w:r>
      <w:r w:rsidR="00CB7A7B">
        <w:t xml:space="preserve">precedes </w:t>
      </w:r>
      <w:r>
        <w:t>the median migration date of females by 1 to 4 days</w:t>
      </w:r>
      <w:r w:rsidR="00CB7A7B">
        <w:t>)</w:t>
      </w:r>
      <w:r>
        <w:t>.</w:t>
      </w:r>
    </w:p>
    <w:p w:rsidR="003E6163" w:rsidRDefault="0054613C" w:rsidP="0054613C">
      <w:pPr>
        <w:rPr>
          <w:color w:val="000000" w:themeColor="text1"/>
        </w:rPr>
      </w:pPr>
      <w:r>
        <w:rPr>
          <w:color w:val="000000" w:themeColor="text1"/>
        </w:rPr>
        <w:t xml:space="preserve">Overall, our observations suggest that there is a difference in response by the sexes to challenging conditions for growth, with females responding primarily through increased marine mortality (suggesting increased risk-taking in pursuit of growth) </w:t>
      </w:r>
      <w:r w:rsidR="00CB7A7B">
        <w:rPr>
          <w:color w:val="000000" w:themeColor="text1"/>
        </w:rPr>
        <w:t xml:space="preserve">and </w:t>
      </w:r>
      <w:r>
        <w:rPr>
          <w:color w:val="000000" w:themeColor="text1"/>
        </w:rPr>
        <w:t>males respond</w:t>
      </w:r>
      <w:r w:rsidR="00CB7A7B">
        <w:rPr>
          <w:color w:val="000000" w:themeColor="text1"/>
        </w:rPr>
        <w:t>ing</w:t>
      </w:r>
      <w:r>
        <w:rPr>
          <w:color w:val="000000" w:themeColor="text1"/>
        </w:rPr>
        <w:t xml:space="preserve"> </w:t>
      </w:r>
      <w:r w:rsidR="006D375C">
        <w:rPr>
          <w:color w:val="000000" w:themeColor="text1"/>
        </w:rPr>
        <w:t xml:space="preserve">more </w:t>
      </w:r>
      <w:r>
        <w:rPr>
          <w:color w:val="000000" w:themeColor="text1"/>
        </w:rPr>
        <w:t>with</w:t>
      </w:r>
      <w:r w:rsidR="00186055">
        <w:rPr>
          <w:color w:val="000000" w:themeColor="text1"/>
        </w:rPr>
        <w:t xml:space="preserve"> slower growth,</w:t>
      </w:r>
      <w:r>
        <w:rPr>
          <w:color w:val="000000" w:themeColor="text1"/>
        </w:rPr>
        <w:t xml:space="preserve"> smaller average size</w:t>
      </w:r>
      <w:r w:rsidR="00CB7A7B">
        <w:rPr>
          <w:color w:val="000000" w:themeColor="text1"/>
        </w:rPr>
        <w:t>,</w:t>
      </w:r>
      <w:r>
        <w:rPr>
          <w:color w:val="000000" w:themeColor="text1"/>
        </w:rPr>
        <w:t xml:space="preserve"> and increased variation in size, suggesting that some males trade growth for survival while others may not. Exposure to fall drift gillnet gear tends to magnify variation in adult size while the fishery exerts a greater selective influence </w:t>
      </w:r>
      <w:r w:rsidR="00186055">
        <w:rPr>
          <w:color w:val="000000" w:themeColor="text1"/>
        </w:rPr>
        <w:t>(i.e.</w:t>
      </w:r>
      <w:r w:rsidR="00523EE0">
        <w:rPr>
          <w:color w:val="000000" w:themeColor="text1"/>
        </w:rPr>
        <w:t>,</w:t>
      </w:r>
      <w:r w:rsidR="00186055">
        <w:rPr>
          <w:color w:val="000000" w:themeColor="text1"/>
        </w:rPr>
        <w:t xml:space="preserve"> </w:t>
      </w:r>
      <w:r>
        <w:rPr>
          <w:color w:val="000000" w:themeColor="text1"/>
        </w:rPr>
        <w:t>harvesting larger fish and selecting for survival of smaller fish and males</w:t>
      </w:r>
      <w:r w:rsidR="00186055">
        <w:rPr>
          <w:color w:val="000000" w:themeColor="text1"/>
        </w:rPr>
        <w:t>)</w:t>
      </w:r>
      <w:r>
        <w:rPr>
          <w:color w:val="000000" w:themeColor="text1"/>
        </w:rPr>
        <w:t xml:space="preserve"> in years of poor growth. Because of their more limited growth response under poor feeding </w:t>
      </w:r>
      <w:r w:rsidR="00574374">
        <w:rPr>
          <w:color w:val="000000" w:themeColor="text1"/>
        </w:rPr>
        <w:t>conditions, females</w:t>
      </w:r>
      <w:r>
        <w:rPr>
          <w:color w:val="000000" w:themeColor="text1"/>
        </w:rPr>
        <w:t xml:space="preserve"> appear to have survived at a lower ave</w:t>
      </w:r>
      <w:r w:rsidR="00592ADD">
        <w:rPr>
          <w:color w:val="000000" w:themeColor="text1"/>
        </w:rPr>
        <w:t xml:space="preserve">rage rate compared with males, </w:t>
      </w:r>
      <w:r>
        <w:rPr>
          <w:color w:val="000000" w:themeColor="text1"/>
        </w:rPr>
        <w:t xml:space="preserve">not only from natural mortality factors but also because they have less flexibility to return at a body size small enough to substantially improve their survival past the gillnet fishery. </w:t>
      </w:r>
    </w:p>
    <w:p w:rsidR="00B970C7" w:rsidRDefault="003E6163" w:rsidP="0054613C">
      <w:pPr>
        <w:rPr>
          <w:color w:val="000000" w:themeColor="text1"/>
        </w:rPr>
      </w:pPr>
      <w:r>
        <w:rPr>
          <w:color w:val="000000" w:themeColor="text1"/>
        </w:rPr>
        <w:t xml:space="preserve">Poor </w:t>
      </w:r>
      <w:r w:rsidR="0054613C">
        <w:rPr>
          <w:color w:val="000000" w:themeColor="text1"/>
        </w:rPr>
        <w:t xml:space="preserve">conditions </w:t>
      </w:r>
      <w:r>
        <w:rPr>
          <w:color w:val="000000" w:themeColor="text1"/>
        </w:rPr>
        <w:t xml:space="preserve">for ocean growth lead to </w:t>
      </w:r>
      <w:r w:rsidR="0054613C">
        <w:rPr>
          <w:color w:val="000000" w:themeColor="text1"/>
        </w:rPr>
        <w:t xml:space="preserve">lower </w:t>
      </w:r>
      <w:r>
        <w:rPr>
          <w:color w:val="000000" w:themeColor="text1"/>
        </w:rPr>
        <w:t xml:space="preserve">average </w:t>
      </w:r>
      <w:r w:rsidR="0054613C">
        <w:rPr>
          <w:color w:val="000000" w:themeColor="text1"/>
        </w:rPr>
        <w:t xml:space="preserve">reproductive capacity in </w:t>
      </w:r>
      <w:proofErr w:type="spellStart"/>
      <w:r w:rsidR="0054613C">
        <w:rPr>
          <w:color w:val="000000" w:themeColor="text1"/>
        </w:rPr>
        <w:t>spawners</w:t>
      </w:r>
      <w:proofErr w:type="spellEnd"/>
      <w:r w:rsidR="0054613C">
        <w:rPr>
          <w:color w:val="000000" w:themeColor="text1"/>
        </w:rPr>
        <w:t xml:space="preserve"> through a convergence of factors, including a sex-specific increase in female mortality, reduced egg biomass in females, and a greater fishery selection effe</w:t>
      </w:r>
      <w:r>
        <w:rPr>
          <w:color w:val="000000" w:themeColor="text1"/>
        </w:rPr>
        <w:t>ct for smaller females. In combination</w:t>
      </w:r>
      <w:r w:rsidR="0054613C">
        <w:rPr>
          <w:color w:val="000000" w:themeColor="text1"/>
        </w:rPr>
        <w:t xml:space="preserve">, </w:t>
      </w:r>
      <w:r>
        <w:rPr>
          <w:color w:val="000000" w:themeColor="text1"/>
        </w:rPr>
        <w:t xml:space="preserve">these factors substantially </w:t>
      </w:r>
      <w:r w:rsidR="0054613C">
        <w:rPr>
          <w:color w:val="000000" w:themeColor="text1"/>
        </w:rPr>
        <w:t xml:space="preserve">increase variation in effective (versus nominal) spawning escapement and should be accounted for whenever possible in </w:t>
      </w:r>
      <w:proofErr w:type="spellStart"/>
      <w:r w:rsidR="0054613C">
        <w:rPr>
          <w:color w:val="000000" w:themeColor="text1"/>
        </w:rPr>
        <w:t>spawner</w:t>
      </w:r>
      <w:proofErr w:type="spellEnd"/>
      <w:r w:rsidR="0054613C">
        <w:rPr>
          <w:color w:val="000000" w:themeColor="text1"/>
        </w:rPr>
        <w:t>-recruit analysis, a</w:t>
      </w:r>
      <w:r w:rsidR="007B430C">
        <w:rPr>
          <w:color w:val="000000" w:themeColor="text1"/>
        </w:rPr>
        <w:t>s we have done here.</w:t>
      </w:r>
      <w:r w:rsidR="00EB42A7">
        <w:rPr>
          <w:color w:val="000000" w:themeColor="text1"/>
        </w:rPr>
        <w:t xml:space="preserve"> </w:t>
      </w:r>
      <w:r>
        <w:rPr>
          <w:color w:val="000000" w:themeColor="text1"/>
        </w:rPr>
        <w:t>Evidence of a</w:t>
      </w:r>
      <w:r w:rsidR="007B430C">
        <w:rPr>
          <w:color w:val="000000" w:themeColor="text1"/>
        </w:rPr>
        <w:t xml:space="preserve"> positive </w:t>
      </w:r>
      <w:r>
        <w:rPr>
          <w:color w:val="000000" w:themeColor="text1"/>
        </w:rPr>
        <w:t>relationship between</w:t>
      </w:r>
      <w:r w:rsidR="00186055">
        <w:rPr>
          <w:color w:val="000000" w:themeColor="text1"/>
        </w:rPr>
        <w:t xml:space="preserve"> female size and</w:t>
      </w:r>
      <w:r w:rsidR="00EB42A7">
        <w:rPr>
          <w:color w:val="000000" w:themeColor="text1"/>
        </w:rPr>
        <w:t xml:space="preserve"> </w:t>
      </w:r>
      <w:r w:rsidR="007B430C">
        <w:rPr>
          <w:color w:val="000000" w:themeColor="text1"/>
        </w:rPr>
        <w:t xml:space="preserve">egg-to-fry survival </w:t>
      </w:r>
      <w:r w:rsidR="005C420C">
        <w:rPr>
          <w:color w:val="000000" w:themeColor="text1"/>
        </w:rPr>
        <w:t>resulting from</w:t>
      </w:r>
      <w:r w:rsidR="007B430C">
        <w:rPr>
          <w:color w:val="000000" w:themeColor="text1"/>
        </w:rPr>
        <w:t xml:space="preserve"> greater </w:t>
      </w:r>
      <w:r w:rsidR="005C420C">
        <w:rPr>
          <w:color w:val="000000" w:themeColor="text1"/>
        </w:rPr>
        <w:t xml:space="preserve">ability by larger females </w:t>
      </w:r>
      <w:r w:rsidR="00EB42A7">
        <w:rPr>
          <w:color w:val="000000" w:themeColor="text1"/>
        </w:rPr>
        <w:t>to build and defend nests</w:t>
      </w:r>
      <w:r w:rsidR="007B430C">
        <w:rPr>
          <w:color w:val="000000" w:themeColor="text1"/>
        </w:rPr>
        <w:t xml:space="preserve"> (</w:t>
      </w:r>
      <w:r w:rsidR="00EB42A7">
        <w:rPr>
          <w:color w:val="000000" w:themeColor="text1"/>
        </w:rPr>
        <w:t xml:space="preserve">van den </w:t>
      </w:r>
      <w:proofErr w:type="spellStart"/>
      <w:r w:rsidR="00EB42A7">
        <w:rPr>
          <w:color w:val="000000" w:themeColor="text1"/>
        </w:rPr>
        <w:t>Berghe</w:t>
      </w:r>
      <w:proofErr w:type="spellEnd"/>
      <w:r w:rsidR="00EB42A7">
        <w:rPr>
          <w:color w:val="000000" w:themeColor="text1"/>
        </w:rPr>
        <w:t xml:space="preserve"> and Gross </w:t>
      </w:r>
      <w:r w:rsidR="00606983">
        <w:rPr>
          <w:color w:val="000000" w:themeColor="text1"/>
        </w:rPr>
        <w:t>1984</w:t>
      </w:r>
      <w:r w:rsidR="005531D8">
        <w:rPr>
          <w:color w:val="000000" w:themeColor="text1"/>
        </w:rPr>
        <w:t xml:space="preserve"> </w:t>
      </w:r>
      <w:r w:rsidR="00F2381E">
        <w:rPr>
          <w:color w:val="000000" w:themeColor="text1"/>
        </w:rPr>
        <w:t xml:space="preserve">and </w:t>
      </w:r>
      <w:r w:rsidR="00606983">
        <w:rPr>
          <w:color w:val="000000" w:themeColor="text1"/>
        </w:rPr>
        <w:t>1989</w:t>
      </w:r>
      <w:r w:rsidR="00EB42A7">
        <w:rPr>
          <w:color w:val="000000" w:themeColor="text1"/>
        </w:rPr>
        <w:t>)</w:t>
      </w:r>
      <w:r w:rsidRPr="003E6163">
        <w:rPr>
          <w:color w:val="000000" w:themeColor="text1"/>
        </w:rPr>
        <w:t xml:space="preserve"> </w:t>
      </w:r>
      <w:r w:rsidR="00574374">
        <w:rPr>
          <w:color w:val="000000" w:themeColor="text1"/>
        </w:rPr>
        <w:t>is a</w:t>
      </w:r>
      <w:r>
        <w:rPr>
          <w:color w:val="000000" w:themeColor="text1"/>
        </w:rPr>
        <w:t xml:space="preserve"> growth-related factor that we did not account for in estimating per capita reproductive capacity</w:t>
      </w:r>
      <w:r w:rsidR="00592ADD">
        <w:rPr>
          <w:color w:val="000000" w:themeColor="text1"/>
        </w:rPr>
        <w:t xml:space="preserve"> in this study</w:t>
      </w:r>
      <w:r w:rsidR="00EB42A7">
        <w:rPr>
          <w:color w:val="000000" w:themeColor="text1"/>
        </w:rPr>
        <w:t>.</w:t>
      </w:r>
    </w:p>
    <w:p w:rsidR="0062700F" w:rsidRDefault="00B970C7" w:rsidP="0054613C">
      <w:pPr>
        <w:rPr>
          <w:color w:val="000000" w:themeColor="text1"/>
        </w:rPr>
      </w:pPr>
      <w:r>
        <w:rPr>
          <w:color w:val="000000" w:themeColor="text1"/>
        </w:rPr>
        <w:t>The</w:t>
      </w:r>
      <w:r w:rsidRPr="00B970C7">
        <w:rPr>
          <w:color w:val="000000" w:themeColor="text1"/>
        </w:rPr>
        <w:t xml:space="preserve"> pronounced size shift</w:t>
      </w:r>
      <w:r>
        <w:rPr>
          <w:color w:val="000000" w:themeColor="text1"/>
        </w:rPr>
        <w:t xml:space="preserve"> in males toward a more bimodal length-frequency distribution in odd years (Figure 29), suggests that a portion of the male population </w:t>
      </w:r>
      <w:r w:rsidRPr="00B970C7">
        <w:rPr>
          <w:color w:val="000000" w:themeColor="text1"/>
        </w:rPr>
        <w:t>sacrifice</w:t>
      </w:r>
      <w:r>
        <w:rPr>
          <w:color w:val="000000" w:themeColor="text1"/>
        </w:rPr>
        <w:t>s</w:t>
      </w:r>
      <w:r w:rsidRPr="00B970C7">
        <w:rPr>
          <w:color w:val="000000" w:themeColor="text1"/>
        </w:rPr>
        <w:t xml:space="preserve"> </w:t>
      </w:r>
      <w:r>
        <w:rPr>
          <w:color w:val="000000" w:themeColor="text1"/>
        </w:rPr>
        <w:t xml:space="preserve">growth </w:t>
      </w:r>
      <w:r w:rsidRPr="00B970C7">
        <w:rPr>
          <w:color w:val="000000" w:themeColor="text1"/>
        </w:rPr>
        <w:t xml:space="preserve">for survival </w:t>
      </w:r>
      <w:r>
        <w:rPr>
          <w:color w:val="000000" w:themeColor="text1"/>
        </w:rPr>
        <w:t xml:space="preserve">during poor feeding conditions at sea </w:t>
      </w:r>
      <w:r w:rsidRPr="00B970C7">
        <w:rPr>
          <w:color w:val="000000" w:themeColor="text1"/>
        </w:rPr>
        <w:t>(</w:t>
      </w:r>
      <w:proofErr w:type="spellStart"/>
      <w:r w:rsidRPr="00B970C7">
        <w:rPr>
          <w:color w:val="000000" w:themeColor="text1"/>
        </w:rPr>
        <w:t>Holtby</w:t>
      </w:r>
      <w:proofErr w:type="spellEnd"/>
      <w:r w:rsidRPr="00B970C7">
        <w:rPr>
          <w:color w:val="000000" w:themeColor="text1"/>
        </w:rPr>
        <w:t xml:space="preserve"> and Healy 1990), thereby adopting a stealth (satellite) mating role instead of dominance in a more competitive breeding environment</w:t>
      </w:r>
      <w:r w:rsidR="0025241D">
        <w:rPr>
          <w:color w:val="000000" w:themeColor="text1"/>
        </w:rPr>
        <w:t xml:space="preserve"> with a proportionately smaller</w:t>
      </w:r>
      <w:r w:rsidRPr="00B970C7">
        <w:rPr>
          <w:color w:val="000000" w:themeColor="text1"/>
        </w:rPr>
        <w:t xml:space="preserve"> female component in the spawning population (Shaul and Gei</w:t>
      </w:r>
      <w:r>
        <w:rPr>
          <w:color w:val="000000" w:themeColor="text1"/>
        </w:rPr>
        <w:t>ger 2016). This</w:t>
      </w:r>
      <w:r w:rsidRPr="00B970C7">
        <w:rPr>
          <w:color w:val="000000" w:themeColor="text1"/>
        </w:rPr>
        <w:t xml:space="preserve"> a</w:t>
      </w:r>
      <w:r>
        <w:rPr>
          <w:color w:val="000000" w:themeColor="text1"/>
        </w:rPr>
        <w:t xml:space="preserve">pparent </w:t>
      </w:r>
      <w:r w:rsidR="0025241D">
        <w:rPr>
          <w:color w:val="000000" w:themeColor="text1"/>
        </w:rPr>
        <w:t>strategy produces a</w:t>
      </w:r>
      <w:r>
        <w:rPr>
          <w:color w:val="000000" w:themeColor="text1"/>
        </w:rPr>
        <w:t xml:space="preserve"> </w:t>
      </w:r>
      <w:r w:rsidR="009B465E">
        <w:rPr>
          <w:color w:val="000000" w:themeColor="text1"/>
        </w:rPr>
        <w:t xml:space="preserve">further benefit in </w:t>
      </w:r>
      <w:r w:rsidR="0025241D">
        <w:rPr>
          <w:color w:val="000000" w:themeColor="text1"/>
        </w:rPr>
        <w:t xml:space="preserve">reducing </w:t>
      </w:r>
      <w:r w:rsidR="0025241D" w:rsidRPr="00B970C7">
        <w:rPr>
          <w:color w:val="000000" w:themeColor="text1"/>
        </w:rPr>
        <w:t xml:space="preserve">vulnerability of smaller males to the </w:t>
      </w:r>
      <w:r w:rsidR="0025241D">
        <w:rPr>
          <w:color w:val="000000" w:themeColor="text1"/>
        </w:rPr>
        <w:t xml:space="preserve">capture in the </w:t>
      </w:r>
      <w:r w:rsidR="0025241D" w:rsidRPr="00B970C7">
        <w:rPr>
          <w:color w:val="000000" w:themeColor="text1"/>
        </w:rPr>
        <w:t>gillnet fishery</w:t>
      </w:r>
      <w:r w:rsidR="0025241D">
        <w:rPr>
          <w:color w:val="000000" w:themeColor="text1"/>
        </w:rPr>
        <w:t>, thereby increasing their probability of spawning</w:t>
      </w:r>
      <w:r w:rsidRPr="00B970C7">
        <w:rPr>
          <w:color w:val="000000" w:themeColor="text1"/>
        </w:rPr>
        <w:t>.</w:t>
      </w:r>
      <w:r w:rsidR="009B465E">
        <w:rPr>
          <w:color w:val="000000" w:themeColor="text1"/>
        </w:rPr>
        <w:t xml:space="preserve"> </w:t>
      </w:r>
      <w:r w:rsidR="00C52E69">
        <w:rPr>
          <w:color w:val="000000" w:themeColor="text1"/>
        </w:rPr>
        <w:t>The occurrence of two distinct breeding strategies (stealth and dominance) in 1-ocean males (</w:t>
      </w:r>
      <w:r w:rsidR="00695745">
        <w:rPr>
          <w:color w:val="000000" w:themeColor="text1"/>
        </w:rPr>
        <w:t xml:space="preserve">Healey </w:t>
      </w:r>
      <w:r w:rsidR="00C52E69">
        <w:rPr>
          <w:color w:val="000000" w:themeColor="text1"/>
        </w:rPr>
        <w:t xml:space="preserve">and Prince </w:t>
      </w:r>
      <w:r w:rsidR="006B3AD6">
        <w:rPr>
          <w:color w:val="000000" w:themeColor="text1"/>
        </w:rPr>
        <w:t xml:space="preserve">1998) </w:t>
      </w:r>
      <w:r w:rsidR="00C52E69">
        <w:rPr>
          <w:color w:val="000000" w:themeColor="text1"/>
        </w:rPr>
        <w:t>may tend to reduce evolutionary pressures placed on the population</w:t>
      </w:r>
      <w:r w:rsidR="006B3AD6">
        <w:rPr>
          <w:color w:val="000000" w:themeColor="text1"/>
        </w:rPr>
        <w:t xml:space="preserve"> through fishery selection, because the mating strategy that is rarest will have the greatest advantage in a competitive breeding environment (Fleming and Gross 1994).</w:t>
      </w:r>
      <w:r w:rsidR="00E85E6D">
        <w:rPr>
          <w:color w:val="000000" w:themeColor="text1"/>
        </w:rPr>
        <w:t xml:space="preserve"> Although returning as a smaller satellite </w:t>
      </w:r>
      <w:proofErr w:type="spellStart"/>
      <w:r w:rsidR="00E85E6D">
        <w:rPr>
          <w:color w:val="000000" w:themeColor="text1"/>
        </w:rPr>
        <w:t>spawner</w:t>
      </w:r>
      <w:proofErr w:type="spellEnd"/>
      <w:r w:rsidR="00E85E6D">
        <w:rPr>
          <w:color w:val="000000" w:themeColor="text1"/>
        </w:rPr>
        <w:t xml:space="preserve"> may confer a survival advantage by exposing males to fewer risks </w:t>
      </w:r>
      <w:r w:rsidR="00FB4DC0">
        <w:rPr>
          <w:color w:val="000000" w:themeColor="text1"/>
        </w:rPr>
        <w:t xml:space="preserve">at sea </w:t>
      </w:r>
      <w:r w:rsidR="00E85E6D">
        <w:rPr>
          <w:color w:val="000000" w:themeColor="text1"/>
        </w:rPr>
        <w:t>(includ</w:t>
      </w:r>
      <w:r w:rsidR="00FB4DC0">
        <w:rPr>
          <w:color w:val="000000" w:themeColor="text1"/>
        </w:rPr>
        <w:t>ing by gillnets), the related</w:t>
      </w:r>
      <w:r w:rsidR="00E85E6D">
        <w:rPr>
          <w:color w:val="000000" w:themeColor="text1"/>
        </w:rPr>
        <w:t xml:space="preserve"> decrease in density of larger (alpha) males should</w:t>
      </w:r>
      <w:r w:rsidR="00574374">
        <w:rPr>
          <w:color w:val="000000" w:themeColor="text1"/>
        </w:rPr>
        <w:t>, on average,</w:t>
      </w:r>
      <w:r w:rsidR="00E85E6D">
        <w:rPr>
          <w:color w:val="000000" w:themeColor="text1"/>
        </w:rPr>
        <w:t xml:space="preserve"> reward</w:t>
      </w:r>
      <w:r w:rsidR="00574374">
        <w:rPr>
          <w:color w:val="000000" w:themeColor="text1"/>
        </w:rPr>
        <w:t xml:space="preserve"> </w:t>
      </w:r>
      <w:r w:rsidR="00E85E6D">
        <w:rPr>
          <w:color w:val="000000" w:themeColor="text1"/>
        </w:rPr>
        <w:t>individuals that</w:t>
      </w:r>
      <w:r w:rsidR="002A79F8">
        <w:rPr>
          <w:color w:val="000000" w:themeColor="text1"/>
        </w:rPr>
        <w:t xml:space="preserve"> pursue</w:t>
      </w:r>
      <w:r w:rsidR="00E85E6D">
        <w:rPr>
          <w:color w:val="000000" w:themeColor="text1"/>
        </w:rPr>
        <w:t xml:space="preserve"> the trade</w:t>
      </w:r>
      <w:r w:rsidR="002A79F8">
        <w:rPr>
          <w:color w:val="000000" w:themeColor="text1"/>
        </w:rPr>
        <w:t xml:space="preserve">-off of increased mortality risk </w:t>
      </w:r>
      <w:r w:rsidR="00FB4DC0">
        <w:rPr>
          <w:color w:val="000000" w:themeColor="text1"/>
        </w:rPr>
        <w:t>for growth</w:t>
      </w:r>
      <w:r w:rsidR="00E85E6D">
        <w:rPr>
          <w:color w:val="000000" w:themeColor="text1"/>
        </w:rPr>
        <w:t>.</w:t>
      </w:r>
      <w:r w:rsidR="002A79F8">
        <w:rPr>
          <w:color w:val="000000" w:themeColor="text1"/>
        </w:rPr>
        <w:t xml:space="preserve"> </w:t>
      </w:r>
    </w:p>
    <w:p w:rsidR="0062700F" w:rsidRDefault="009B465E" w:rsidP="0054613C">
      <w:pPr>
        <w:rPr>
          <w:color w:val="000000" w:themeColor="text1"/>
        </w:rPr>
      </w:pPr>
      <w:r>
        <w:rPr>
          <w:color w:val="000000" w:themeColor="text1"/>
        </w:rPr>
        <w:t>Female size (both aver</w:t>
      </w:r>
      <w:r w:rsidR="00C52E69">
        <w:rPr>
          <w:color w:val="000000" w:themeColor="text1"/>
        </w:rPr>
        <w:t>age and dominant mode) decreased</w:t>
      </w:r>
      <w:r w:rsidR="002A79F8">
        <w:rPr>
          <w:color w:val="000000" w:themeColor="text1"/>
        </w:rPr>
        <w:t xml:space="preserve"> markedly </w:t>
      </w:r>
      <w:r>
        <w:rPr>
          <w:color w:val="000000" w:themeColor="text1"/>
        </w:rPr>
        <w:t>less</w:t>
      </w:r>
      <w:r w:rsidR="001944A1">
        <w:rPr>
          <w:color w:val="000000" w:themeColor="text1"/>
        </w:rPr>
        <w:t xml:space="preserve"> than males</w:t>
      </w:r>
      <w:r>
        <w:rPr>
          <w:color w:val="000000" w:themeColor="text1"/>
        </w:rPr>
        <w:t xml:space="preserve"> under poor (</w:t>
      </w:r>
      <w:r w:rsidR="00AF4ED7">
        <w:rPr>
          <w:color w:val="000000" w:themeColor="text1"/>
        </w:rPr>
        <w:t xml:space="preserve">typically </w:t>
      </w:r>
      <w:r>
        <w:rPr>
          <w:color w:val="000000" w:themeColor="text1"/>
        </w:rPr>
        <w:t xml:space="preserve">odd-year) growth conditions. </w:t>
      </w:r>
      <w:r w:rsidR="0025241D">
        <w:rPr>
          <w:color w:val="000000" w:themeColor="text1"/>
        </w:rPr>
        <w:t xml:space="preserve">A smaller </w:t>
      </w:r>
      <w:r w:rsidR="00FB4DC0">
        <w:rPr>
          <w:color w:val="000000" w:themeColor="text1"/>
        </w:rPr>
        <w:t>decrease</w:t>
      </w:r>
      <w:r w:rsidR="0025241D">
        <w:rPr>
          <w:color w:val="000000" w:themeColor="text1"/>
        </w:rPr>
        <w:t xml:space="preserve"> in </w:t>
      </w:r>
      <w:r w:rsidR="002A79F8">
        <w:rPr>
          <w:color w:val="000000" w:themeColor="text1"/>
        </w:rPr>
        <w:t xml:space="preserve">adult </w:t>
      </w:r>
      <w:r w:rsidR="0025241D">
        <w:rPr>
          <w:color w:val="000000" w:themeColor="text1"/>
        </w:rPr>
        <w:t>size in females during poor growth conditions</w:t>
      </w:r>
      <w:r>
        <w:rPr>
          <w:color w:val="000000" w:themeColor="text1"/>
        </w:rPr>
        <w:t xml:space="preserve"> </w:t>
      </w:r>
      <w:r w:rsidR="00FB4DC0">
        <w:rPr>
          <w:color w:val="000000" w:themeColor="text1"/>
        </w:rPr>
        <w:t>(combined with lower survival than</w:t>
      </w:r>
      <w:r>
        <w:rPr>
          <w:color w:val="000000" w:themeColor="text1"/>
        </w:rPr>
        <w:t xml:space="preserve"> males</w:t>
      </w:r>
      <w:r w:rsidR="00FB4DC0">
        <w:rPr>
          <w:color w:val="000000" w:themeColor="text1"/>
        </w:rPr>
        <w:t xml:space="preserve">) </w:t>
      </w:r>
      <w:r>
        <w:rPr>
          <w:color w:val="000000" w:themeColor="text1"/>
        </w:rPr>
        <w:t>support</w:t>
      </w:r>
      <w:r w:rsidR="00FB4DC0">
        <w:rPr>
          <w:color w:val="000000" w:themeColor="text1"/>
        </w:rPr>
        <w:t>s</w:t>
      </w:r>
      <w:r w:rsidR="0025241D">
        <w:rPr>
          <w:color w:val="000000" w:themeColor="text1"/>
        </w:rPr>
        <w:t xml:space="preserve"> the hypothesis that females are (on average) more willi</w:t>
      </w:r>
      <w:r w:rsidR="002A79F8">
        <w:rPr>
          <w:color w:val="000000" w:themeColor="text1"/>
        </w:rPr>
        <w:t>ng to trade survi</w:t>
      </w:r>
      <w:r w:rsidR="00C57ABF">
        <w:rPr>
          <w:color w:val="000000" w:themeColor="text1"/>
        </w:rPr>
        <w:t xml:space="preserve">val for growth. </w:t>
      </w:r>
    </w:p>
    <w:p w:rsidR="0054613C" w:rsidRPr="002A79F8" w:rsidRDefault="006D375C" w:rsidP="0054613C">
      <w:pPr>
        <w:rPr>
          <w:color w:val="000000" w:themeColor="text1"/>
        </w:rPr>
      </w:pPr>
      <w:r>
        <w:rPr>
          <w:color w:val="000000" w:themeColor="text1"/>
        </w:rPr>
        <w:lastRenderedPageBreak/>
        <w:t>Clearly, the</w:t>
      </w:r>
      <w:r w:rsidR="002A79F8">
        <w:rPr>
          <w:color w:val="000000" w:themeColor="text1"/>
        </w:rPr>
        <w:t xml:space="preserve"> spawning grounds </w:t>
      </w:r>
      <w:r w:rsidR="00C57ABF">
        <w:rPr>
          <w:color w:val="000000" w:themeColor="text1"/>
        </w:rPr>
        <w:t xml:space="preserve">have mechanisms that </w:t>
      </w:r>
      <w:r w:rsidR="002A79F8">
        <w:rPr>
          <w:color w:val="000000" w:themeColor="text1"/>
        </w:rPr>
        <w:t>“push back” against the forces of fishery selection</w:t>
      </w:r>
      <w:r>
        <w:rPr>
          <w:color w:val="000000" w:themeColor="text1"/>
        </w:rPr>
        <w:t xml:space="preserve"> and</w:t>
      </w:r>
      <w:r w:rsidR="0062700F">
        <w:rPr>
          <w:color w:val="000000" w:themeColor="text1"/>
        </w:rPr>
        <w:t xml:space="preserve"> likely explain</w:t>
      </w:r>
      <w:r w:rsidR="00C065B9">
        <w:rPr>
          <w:color w:val="000000" w:themeColor="text1"/>
        </w:rPr>
        <w:t xml:space="preserve"> the remarkable recovery in adult size in southern coho salmon populations</w:t>
      </w:r>
      <w:r w:rsidR="00C57ABF">
        <w:rPr>
          <w:color w:val="000000" w:themeColor="text1"/>
        </w:rPr>
        <w:t xml:space="preserve"> after decades of decl</w:t>
      </w:r>
      <w:r w:rsidR="00592ADD">
        <w:rPr>
          <w:color w:val="000000" w:themeColor="text1"/>
        </w:rPr>
        <w:t xml:space="preserve">ining </w:t>
      </w:r>
      <w:r w:rsidR="00C57ABF">
        <w:rPr>
          <w:color w:val="000000" w:themeColor="text1"/>
        </w:rPr>
        <w:t>size under exposure to intensive troll, sport</w:t>
      </w:r>
      <w:r w:rsidR="00CB7A7B">
        <w:rPr>
          <w:color w:val="000000" w:themeColor="text1"/>
        </w:rPr>
        <w:t>,</w:t>
      </w:r>
      <w:r w:rsidR="00C57ABF">
        <w:rPr>
          <w:color w:val="000000" w:themeColor="text1"/>
        </w:rPr>
        <w:t xml:space="preserve"> and gillnet fisheries (Shaul et al. 2007).</w:t>
      </w:r>
    </w:p>
    <w:p w:rsidR="0020560C" w:rsidRDefault="0020560C" w:rsidP="0020560C">
      <w:pPr>
        <w:pStyle w:val="Heading2"/>
      </w:pPr>
      <w:bookmarkStart w:id="499" w:name="_Toc487200867"/>
      <w:r>
        <w:t>Management Considerations</w:t>
      </w:r>
      <w:bookmarkEnd w:id="499"/>
    </w:p>
    <w:p w:rsidR="00A56AD3" w:rsidRDefault="00DE475F" w:rsidP="003B172C">
      <w:r>
        <w:t>Unfortunately, t</w:t>
      </w:r>
      <w:r w:rsidR="0034747D">
        <w:t xml:space="preserve">he ability to accurately manage for the proposed </w:t>
      </w:r>
      <w:r w:rsidR="0034747D" w:rsidRPr="0034747D">
        <w:rPr>
          <w:i/>
        </w:rPr>
        <w:t>BEG</w:t>
      </w:r>
      <w:r w:rsidR="00D851EA">
        <w:t xml:space="preserve"> is limited by a scarcity</w:t>
      </w:r>
      <w:r w:rsidR="0034747D">
        <w:t xml:space="preserve"> of inseason </w:t>
      </w:r>
      <w:r w:rsidR="00F42AE2">
        <w:t xml:space="preserve">run </w:t>
      </w:r>
      <w:r w:rsidR="0034747D">
        <w:t xml:space="preserve">assessment tools, such as a weir or CWT-based models, and by low to moderate correlations with drift gillnet fishery </w:t>
      </w:r>
      <w:r>
        <w:t>performance.</w:t>
      </w:r>
      <w:r w:rsidR="005531D8">
        <w:t xml:space="preserve"> </w:t>
      </w:r>
      <w:r>
        <w:t xml:space="preserve">In addition to drift gillnet CPUE, </w:t>
      </w:r>
      <w:r w:rsidR="00D851EA">
        <w:t>inseason assessment depends</w:t>
      </w:r>
      <w:r>
        <w:t xml:space="preserve"> upon information sources from a range of in</w:t>
      </w:r>
      <w:r w:rsidR="0034747D">
        <w:t>direct measures, i</w:t>
      </w:r>
      <w:r w:rsidR="007C57A5">
        <w:t>ncluding fish</w:t>
      </w:r>
      <w:ins w:id="500" w:author="jb" w:date="2017-08-23T14:30:00Z">
        <w:r w:rsidR="00336CB2">
          <w:t xml:space="preserve"> </w:t>
        </w:r>
      </w:ins>
      <w:r w:rsidR="007C57A5">
        <w:t>wheel catches and inseason escapement estimates for</w:t>
      </w:r>
      <w:r w:rsidR="0034747D">
        <w:t xml:space="preserve"> other streams in the same geographic region, inclu</w:t>
      </w:r>
      <w:r w:rsidR="007C57A5">
        <w:t>ding the Chilkat and Taku r</w:t>
      </w:r>
      <w:r w:rsidR="0034747D">
        <w:t>iver</w:t>
      </w:r>
      <w:r w:rsidR="007C57A5">
        <w:t>s</w:t>
      </w:r>
      <w:r w:rsidR="0034747D">
        <w:t>, and a marine survival forecast for the Auke Creek population based on the average jack length and proportion of smolts</w:t>
      </w:r>
      <w:r>
        <w:t xml:space="preserve"> that return as</w:t>
      </w:r>
      <w:r w:rsidR="0034747D">
        <w:t xml:space="preserve"> </w:t>
      </w:r>
      <w:r>
        <w:t xml:space="preserve">jacks. </w:t>
      </w:r>
    </w:p>
    <w:p w:rsidR="0020560C" w:rsidRDefault="00DE475F" w:rsidP="003B172C">
      <w:r>
        <w:t xml:space="preserve">Although the strong correlation between </w:t>
      </w:r>
      <w:r w:rsidR="00574374">
        <w:t xml:space="preserve">adult returns to </w:t>
      </w:r>
      <w:r>
        <w:t>the Berners River and the substantially larger-p</w:t>
      </w:r>
      <w:r w:rsidR="00D851EA">
        <w:t xml:space="preserve">roducing Chilkat River </w:t>
      </w:r>
      <w:r w:rsidR="00592ADD">
        <w:t>supports the use</w:t>
      </w:r>
      <w:r>
        <w:t xml:space="preserve"> of inseason CPUE to assess both stocks, the utility of CPUE information is </w:t>
      </w:r>
      <w:r w:rsidR="006D375C">
        <w:t xml:space="preserve">partially </w:t>
      </w:r>
      <w:r>
        <w:t xml:space="preserve">confounded by substantial variation in behavior of returning fish. While inseason CPUE has shown only a moderate positive correlation with </w:t>
      </w:r>
      <w:r w:rsidR="00A56AD3">
        <w:t xml:space="preserve">Berners River </w:t>
      </w:r>
      <w:r>
        <w:t>run size in Lynn Canal, the correlation is relatively poor with spawning escapement.</w:t>
      </w:r>
      <w:r w:rsidR="007C6933">
        <w:t xml:space="preserve"> Historically, fishery managers have taken high CPUE early in the season to be a positive indicator of abundance warranting </w:t>
      </w:r>
      <w:r w:rsidR="00A56AD3">
        <w:t>increased</w:t>
      </w:r>
      <w:r w:rsidR="007C6933">
        <w:t xml:space="preserve"> fishing opportunity</w:t>
      </w:r>
      <w:r w:rsidR="00A56AD3">
        <w:t xml:space="preserve"> and vice versa</w:t>
      </w:r>
      <w:r w:rsidR="007C6933">
        <w:t xml:space="preserve">. However, it is also possible that CPUE </w:t>
      </w:r>
      <w:r w:rsidR="006D375C">
        <w:t>(</w:t>
      </w:r>
      <w:r w:rsidR="007C6933">
        <w:t>particularly early in the season</w:t>
      </w:r>
      <w:r w:rsidR="006D375C">
        <w:t>)</w:t>
      </w:r>
      <w:r w:rsidR="007C6933">
        <w:t xml:space="preserve"> is actually a contrarian indicator. Rather than accurately pointing to high abundance, high early-season CPUE may instead indicate that a larger-than-average proportion of the run has arrived early and will likely mill in the fishing area for a longer period and accrue an above average removal rate before entering the river. On the other hand, low early CPUE that increases week-over-week to a late peak may indicate that fish have been rapidly transiting the </w:t>
      </w:r>
      <w:r w:rsidR="005F4EDB">
        <w:t>fishing area into the stream, and will likely accrue a low removal rate. We have observed indicatio</w:t>
      </w:r>
      <w:r w:rsidR="00E757CD">
        <w:t>ns of this effect over time, and believe that it helps explain</w:t>
      </w:r>
      <w:r w:rsidR="005F4EDB">
        <w:t xml:space="preserve"> the relatively weak correlation between drift gillnet CPUE and spawning escapement.</w:t>
      </w:r>
      <w:r w:rsidR="0090746E">
        <w:t xml:space="preserve"> </w:t>
      </w:r>
    </w:p>
    <w:p w:rsidR="0090746E" w:rsidRDefault="0090746E" w:rsidP="003B172C">
      <w:r>
        <w:t>Smolt abundance has accounted for nearly half of the variation in adult returns, and therefore improving real-time smolt estimates has potential to improve overall inseason assessment.</w:t>
      </w:r>
      <w:r w:rsidR="00206C3B">
        <w:t xml:space="preserve"> W</w:t>
      </w:r>
      <w:r>
        <w:t>e recommend that real-time smolt abundance estimation be improved by improving and increasing downstream trapping effort</w:t>
      </w:r>
      <w:r w:rsidR="005531D8">
        <w:t xml:space="preserve"> to estimate the marked rate of fish leaving the system</w:t>
      </w:r>
      <w:r>
        <w:t xml:space="preserve">. </w:t>
      </w:r>
      <w:r w:rsidR="00164F19">
        <w:t>Management will likely be most successful if the manager draws a conclusion about probable r</w:t>
      </w:r>
      <w:r w:rsidR="008F1B58">
        <w:t>eturn abundance based on a review</w:t>
      </w:r>
      <w:r w:rsidR="00164F19">
        <w:t xml:space="preserve"> of all available dire</w:t>
      </w:r>
      <w:r w:rsidR="0068200B">
        <w:t>ct and indirect indicators of return abundance</w:t>
      </w:r>
      <w:r w:rsidR="00164F19">
        <w:t xml:space="preserve"> </w:t>
      </w:r>
      <w:r w:rsidR="0068200B">
        <w:t xml:space="preserve">and escapement, </w:t>
      </w:r>
      <w:r w:rsidR="00164F19">
        <w:t>and their relative accuracy and precision.</w:t>
      </w:r>
    </w:p>
    <w:p w:rsidR="00CB7B1A" w:rsidRDefault="00CB7B1A" w:rsidP="003B172C">
      <w:r>
        <w:t xml:space="preserve">While there has been a very strong positive correlation in estimated adult returns between the Berners and Chilkat Rivers over a recent 15-year period (2000–2014), our recommended revised </w:t>
      </w:r>
      <w:r w:rsidRPr="00CB7B1A">
        <w:rPr>
          <w:i/>
        </w:rPr>
        <w:t>BEG</w:t>
      </w:r>
      <w:r>
        <w:t xml:space="preserve"> for the Berners River of 4,500–10,000 </w:t>
      </w:r>
      <w:proofErr w:type="spellStart"/>
      <w:r>
        <w:t>spawners</w:t>
      </w:r>
      <w:proofErr w:type="spellEnd"/>
      <w:r>
        <w:t xml:space="preserve"> is close to the Chilkat River goal (30,000–70,0</w:t>
      </w:r>
      <w:r w:rsidR="00C6317B">
        <w:t xml:space="preserve">00), as a proportion of average </w:t>
      </w:r>
      <w:r>
        <w:t xml:space="preserve">escapement </w:t>
      </w:r>
      <w:r w:rsidR="00C6317B">
        <w:t xml:space="preserve">to the respective systems </w:t>
      </w:r>
      <w:r>
        <w:t>during</w:t>
      </w:r>
      <w:r w:rsidR="00C6317B">
        <w:t xml:space="preserve"> the period. </w:t>
      </w:r>
      <w:r>
        <w:t>This suggests that the Lynn Canal drif</w:t>
      </w:r>
      <w:r w:rsidR="00A15B47">
        <w:t>t gillnet fishery can be successfully</w:t>
      </w:r>
      <w:r>
        <w:t xml:space="preserve"> managed </w:t>
      </w:r>
      <w:r w:rsidR="00A15B47">
        <w:t xml:space="preserve">to achieve both goals </w:t>
      </w:r>
      <w:r>
        <w:t xml:space="preserve">without </w:t>
      </w:r>
      <w:r w:rsidR="00C6317B">
        <w:t>substantially altering</w:t>
      </w:r>
      <w:r>
        <w:t xml:space="preserve"> the distribution of fishing time and </w:t>
      </w:r>
      <w:r w:rsidR="00C6317B">
        <w:t xml:space="preserve">effort to favor </w:t>
      </w:r>
      <w:r>
        <w:t xml:space="preserve">one stock </w:t>
      </w:r>
      <w:r w:rsidR="00C6317B">
        <w:t xml:space="preserve">over </w:t>
      </w:r>
      <w:r>
        <w:t>the other.</w:t>
      </w:r>
    </w:p>
    <w:p w:rsidR="008E30E2" w:rsidRDefault="00F86EFB" w:rsidP="008E30E2">
      <w:r>
        <w:t xml:space="preserve">Experience with fishery openings inside Berners Bay in 1994 and 1995 has shown the strategy of fishing in the bay to be popular with the gillnet fleet because it can result in high CPUE values </w:t>
      </w:r>
      <w:r>
        <w:lastRenderedPageBreak/>
        <w:t>under some conditions. These openings have also proven useful for increasing yield when returns are clearly large like in 1994 and 2002. However, the effect on the removal rate and escapement can be unpredictable as indicated by experience from the single opening in 1995. Fishing longer openi</w:t>
      </w:r>
      <w:r w:rsidR="006D375C">
        <w:t>ngs in Section 15C may be</w:t>
      </w:r>
      <w:r>
        <w:t xml:space="preserve"> preferred alternative unless there is evidence of either an average or larger return or a relatively small number of participating boats. This is particularly true if the fleet is already concentrated primarily</w:t>
      </w:r>
      <w:r w:rsidR="00D178CF">
        <w:t xml:space="preserve"> in</w:t>
      </w:r>
      <w:r>
        <w:t xml:space="preserve"> the lower canal, as increasing exploitation on smaller Berners Bay returns inside Berners Bay may come at the expense of under-harvesting the larger stock in the Chilkat River. </w:t>
      </w:r>
    </w:p>
    <w:p w:rsidR="00133042" w:rsidRDefault="00133042">
      <w:pPr>
        <w:spacing w:after="0"/>
        <w:jc w:val="left"/>
        <w:rPr>
          <w:rFonts w:ascii="Times New Roman Bold" w:hAnsi="Times New Roman Bold"/>
          <w:b/>
          <w:caps/>
          <w:sz w:val="32"/>
          <w:szCs w:val="20"/>
        </w:rPr>
      </w:pPr>
      <w:r>
        <w:br w:type="page"/>
      </w:r>
    </w:p>
    <w:p w:rsidR="008E30E2" w:rsidRDefault="00566F35" w:rsidP="008E30E2">
      <w:pPr>
        <w:pStyle w:val="Heading1"/>
      </w:pPr>
      <w:bookmarkStart w:id="501" w:name="_Toc487200868"/>
      <w:r>
        <w:lastRenderedPageBreak/>
        <w:t>REFERENCES</w:t>
      </w:r>
      <w:r w:rsidR="00962FBD">
        <w:t xml:space="preserve"> C</w:t>
      </w:r>
      <w:r w:rsidR="008E30E2">
        <w:t>ited</w:t>
      </w:r>
      <w:bookmarkEnd w:id="501"/>
    </w:p>
    <w:p w:rsidR="008E30E2" w:rsidRDefault="008E30E2" w:rsidP="00133042">
      <w:pPr>
        <w:pStyle w:val="ref-Cited"/>
      </w:pPr>
      <w:proofErr w:type="gramStart"/>
      <w:r w:rsidRPr="006F1216">
        <w:t>ADF&amp;G.</w:t>
      </w:r>
      <w:proofErr w:type="gramEnd"/>
      <w:r w:rsidR="00133042">
        <w:t xml:space="preserve"> </w:t>
      </w:r>
      <w:r w:rsidRPr="006F1216">
        <w:t xml:space="preserve"> 1983. </w:t>
      </w:r>
      <w:r w:rsidR="00133042">
        <w:t xml:space="preserve"> </w:t>
      </w:r>
      <w:r w:rsidRPr="006F1216">
        <w:t xml:space="preserve">Southeast Alaska coho salmon research and management review and planning </w:t>
      </w:r>
      <w:r w:rsidR="004E3B62" w:rsidRPr="006F1216">
        <w:t>worksh</w:t>
      </w:r>
      <w:r w:rsidR="004E3B62">
        <w:t>o</w:t>
      </w:r>
      <w:r w:rsidR="004E3B62" w:rsidRPr="006F1216">
        <w:t>p</w:t>
      </w:r>
      <w:r w:rsidRPr="006F1216">
        <w:t>, May 18</w:t>
      </w:r>
      <w:r w:rsidR="00133042">
        <w:rPr>
          <w:color w:val="000000"/>
        </w:rPr>
        <w:t>–</w:t>
      </w:r>
      <w:r w:rsidRPr="006F1216">
        <w:t xml:space="preserve">19, 1982. </w:t>
      </w:r>
      <w:r w:rsidR="00133042">
        <w:t xml:space="preserve"> </w:t>
      </w:r>
      <w:r w:rsidRPr="006F1216">
        <w:t xml:space="preserve">Mark A. Miller, editor. </w:t>
      </w:r>
      <w:r w:rsidR="00133042">
        <w:t xml:space="preserve"> </w:t>
      </w:r>
      <w:proofErr w:type="gramStart"/>
      <w:r w:rsidRPr="006F1216">
        <w:t xml:space="preserve">Alaska Department of Fish and Game, </w:t>
      </w:r>
      <w:r w:rsidR="00133042">
        <w:t xml:space="preserve">Division of </w:t>
      </w:r>
      <w:r w:rsidRPr="006F1216">
        <w:t>Commercial Fisheri</w:t>
      </w:r>
      <w:r w:rsidR="00133042">
        <w:t>es</w:t>
      </w:r>
      <w:r w:rsidRPr="006F1216">
        <w:t>, Juneau, Alaska.</w:t>
      </w:r>
      <w:proofErr w:type="gramEnd"/>
    </w:p>
    <w:p w:rsidR="00A73213" w:rsidRPr="006F1216" w:rsidRDefault="00A73213" w:rsidP="00133042">
      <w:pPr>
        <w:pStyle w:val="ref-Cited"/>
      </w:pPr>
      <w:r w:rsidRPr="00A73213">
        <w:t xml:space="preserve">ADF&amp;G Chinook </w:t>
      </w:r>
      <w:proofErr w:type="gramStart"/>
      <w:r w:rsidRPr="00A73213">
        <w:t>Salmon</w:t>
      </w:r>
      <w:proofErr w:type="gramEnd"/>
      <w:r w:rsidRPr="00A73213">
        <w:t xml:space="preserve"> Research Team.  2013.  Chinook salmon stock assessment and research pl</w:t>
      </w:r>
      <w:r>
        <w:t xml:space="preserve">an, 2013.  </w:t>
      </w:r>
      <w:proofErr w:type="gramStart"/>
      <w:r>
        <w:t>Alaska Department of Fish and Game</w:t>
      </w:r>
      <w:r w:rsidR="00133042">
        <w:t>,</w:t>
      </w:r>
      <w:r>
        <w:t xml:space="preserve"> Special Publication No. 13-01, Anchorage.</w:t>
      </w:r>
      <w:proofErr w:type="gramEnd"/>
    </w:p>
    <w:p w:rsidR="008E30E2" w:rsidRDefault="008E30E2" w:rsidP="00133042">
      <w:pPr>
        <w:pStyle w:val="ref-Cited"/>
      </w:pPr>
      <w:proofErr w:type="gramStart"/>
      <w:r w:rsidRPr="006F1216">
        <w:t>Barrowman, N. J.</w:t>
      </w:r>
      <w:r w:rsidR="00133042">
        <w:t>,</w:t>
      </w:r>
      <w:r w:rsidRPr="006F1216">
        <w:t xml:space="preserve"> and R. A. Myers.</w:t>
      </w:r>
      <w:proofErr w:type="gramEnd"/>
      <w:r w:rsidRPr="006F1216">
        <w:t xml:space="preserve"> </w:t>
      </w:r>
      <w:r w:rsidR="00133042">
        <w:t xml:space="preserve"> </w:t>
      </w:r>
      <w:r w:rsidRPr="006F1216">
        <w:t xml:space="preserve">2000. </w:t>
      </w:r>
      <w:r w:rsidR="00133042">
        <w:t xml:space="preserve"> </w:t>
      </w:r>
      <w:r w:rsidRPr="006F1216">
        <w:t xml:space="preserve">Still more </w:t>
      </w:r>
      <w:proofErr w:type="spellStart"/>
      <w:r w:rsidRPr="006F1216">
        <w:t>spawner</w:t>
      </w:r>
      <w:proofErr w:type="spellEnd"/>
      <w:r w:rsidRPr="006F1216">
        <w:t xml:space="preserve">-recruitment curves: the hockey stick and its generalizations. </w:t>
      </w:r>
      <w:r w:rsidR="00133042">
        <w:t xml:space="preserve"> </w:t>
      </w:r>
      <w:proofErr w:type="gramStart"/>
      <w:r w:rsidR="00133042">
        <w:t>Can. J. Fish.</w:t>
      </w:r>
      <w:proofErr w:type="gramEnd"/>
      <w:r w:rsidR="00133042">
        <w:t xml:space="preserve"> </w:t>
      </w:r>
      <w:proofErr w:type="spellStart"/>
      <w:proofErr w:type="gramStart"/>
      <w:r w:rsidR="00133042">
        <w:t>Aquat</w:t>
      </w:r>
      <w:proofErr w:type="spellEnd"/>
      <w:r w:rsidR="00133042">
        <w:t>.</w:t>
      </w:r>
      <w:proofErr w:type="gramEnd"/>
      <w:r w:rsidR="00133042">
        <w:t xml:space="preserve"> Sci. 57:</w:t>
      </w:r>
      <w:r w:rsidRPr="006F1216">
        <w:t>665</w:t>
      </w:r>
      <w:r w:rsidR="00133042">
        <w:t>–</w:t>
      </w:r>
      <w:r w:rsidRPr="006F1216">
        <w:t>676.</w:t>
      </w:r>
    </w:p>
    <w:p w:rsidR="006B2663" w:rsidRDefault="006B2663" w:rsidP="006B2663">
      <w:pPr>
        <w:pStyle w:val="Lit-Cited"/>
        <w:rPr>
          <w:snapToGrid w:val="0"/>
        </w:rPr>
      </w:pPr>
      <w:proofErr w:type="gramStart"/>
      <w:r>
        <w:rPr>
          <w:snapToGrid w:val="0"/>
        </w:rPr>
        <w:t xml:space="preserve">Barrowman, N. J., R. A. Myers, R. </w:t>
      </w:r>
      <w:proofErr w:type="spellStart"/>
      <w:r>
        <w:rPr>
          <w:snapToGrid w:val="0"/>
        </w:rPr>
        <w:t>Hilborn</w:t>
      </w:r>
      <w:proofErr w:type="spellEnd"/>
      <w:r>
        <w:rPr>
          <w:snapToGrid w:val="0"/>
        </w:rPr>
        <w:t xml:space="preserve">, D. G. </w:t>
      </w:r>
      <w:proofErr w:type="spellStart"/>
      <w:r>
        <w:rPr>
          <w:snapToGrid w:val="0"/>
        </w:rPr>
        <w:t>Kehler</w:t>
      </w:r>
      <w:proofErr w:type="spellEnd"/>
      <w:r>
        <w:rPr>
          <w:snapToGrid w:val="0"/>
        </w:rPr>
        <w:t>, and C. A. Field.</w:t>
      </w:r>
      <w:proofErr w:type="gramEnd"/>
      <w:r>
        <w:rPr>
          <w:snapToGrid w:val="0"/>
        </w:rPr>
        <w:t xml:space="preserve">  2003.  The variability among populations of coho salmon in the maximum reproductive rate and </w:t>
      </w:r>
      <w:proofErr w:type="spellStart"/>
      <w:r>
        <w:rPr>
          <w:snapToGrid w:val="0"/>
        </w:rPr>
        <w:t>depensation</w:t>
      </w:r>
      <w:proofErr w:type="spellEnd"/>
      <w:r>
        <w:rPr>
          <w:snapToGrid w:val="0"/>
        </w:rPr>
        <w:t>.  Ecological Applications 13:784–793.</w:t>
      </w:r>
    </w:p>
    <w:p w:rsidR="002F418E" w:rsidRDefault="002F418E" w:rsidP="002F418E">
      <w:pPr>
        <w:pStyle w:val="Lit-Cited"/>
        <w:rPr>
          <w:snapToGrid w:val="0"/>
        </w:rPr>
      </w:pPr>
      <w:proofErr w:type="gramStart"/>
      <w:r w:rsidRPr="002F418E">
        <w:rPr>
          <w:snapToGrid w:val="0"/>
        </w:rPr>
        <w:t>Beamish, R.J.</w:t>
      </w:r>
      <w:r>
        <w:rPr>
          <w:snapToGrid w:val="0"/>
        </w:rPr>
        <w:t xml:space="preserve">, C. </w:t>
      </w:r>
      <w:proofErr w:type="spellStart"/>
      <w:r>
        <w:rPr>
          <w:snapToGrid w:val="0"/>
        </w:rPr>
        <w:t>Mahnken</w:t>
      </w:r>
      <w:proofErr w:type="spellEnd"/>
      <w:r>
        <w:rPr>
          <w:snapToGrid w:val="0"/>
        </w:rPr>
        <w:t>, and C.M. Neville.</w:t>
      </w:r>
      <w:proofErr w:type="gramEnd"/>
      <w:r>
        <w:rPr>
          <w:snapToGrid w:val="0"/>
        </w:rPr>
        <w:t xml:space="preserve">  2004.  </w:t>
      </w:r>
      <w:r w:rsidRPr="002F418E">
        <w:rPr>
          <w:snapToGrid w:val="0"/>
        </w:rPr>
        <w:t>Evidence</w:t>
      </w:r>
      <w:r>
        <w:rPr>
          <w:snapToGrid w:val="0"/>
        </w:rPr>
        <w:t xml:space="preserve"> </w:t>
      </w:r>
      <w:r w:rsidRPr="002F418E">
        <w:rPr>
          <w:snapToGrid w:val="0"/>
        </w:rPr>
        <w:t>that reduced early marine growth is associated</w:t>
      </w:r>
      <w:r>
        <w:rPr>
          <w:snapToGrid w:val="0"/>
        </w:rPr>
        <w:t xml:space="preserve"> </w:t>
      </w:r>
      <w:r w:rsidRPr="002F418E">
        <w:rPr>
          <w:snapToGrid w:val="0"/>
        </w:rPr>
        <w:t>with lower marine surv</w:t>
      </w:r>
      <w:r>
        <w:rPr>
          <w:snapToGrid w:val="0"/>
        </w:rPr>
        <w:t>ival of coho salmon. Trans. Am. Fish. Soc. 133:</w:t>
      </w:r>
      <w:r w:rsidRPr="002F418E">
        <w:rPr>
          <w:snapToGrid w:val="0"/>
        </w:rPr>
        <w:t>6–33.</w:t>
      </w:r>
    </w:p>
    <w:p w:rsidR="008E30E2" w:rsidRDefault="008E30E2" w:rsidP="00133042">
      <w:pPr>
        <w:pStyle w:val="ref-Cited"/>
      </w:pPr>
      <w:proofErr w:type="gramStart"/>
      <w:r w:rsidRPr="006F1216">
        <w:t>Bernard, D.</w:t>
      </w:r>
      <w:r w:rsidR="00133042">
        <w:t xml:space="preserve"> </w:t>
      </w:r>
      <w:r w:rsidRPr="006F1216">
        <w:t>R.</w:t>
      </w:r>
      <w:r w:rsidR="00133042">
        <w:t>,</w:t>
      </w:r>
      <w:r w:rsidRPr="006F1216">
        <w:t xml:space="preserve"> and J.</w:t>
      </w:r>
      <w:r w:rsidR="00133042">
        <w:t xml:space="preserve"> </w:t>
      </w:r>
      <w:r w:rsidRPr="006F1216">
        <w:t>E. Clark.</w:t>
      </w:r>
      <w:proofErr w:type="gramEnd"/>
      <w:r w:rsidRPr="006F1216">
        <w:t xml:space="preserve"> </w:t>
      </w:r>
      <w:r w:rsidR="00133042">
        <w:t xml:space="preserve"> </w:t>
      </w:r>
      <w:r w:rsidRPr="006F1216">
        <w:t xml:space="preserve">1996. </w:t>
      </w:r>
      <w:r w:rsidR="00133042">
        <w:t xml:space="preserve"> </w:t>
      </w:r>
      <w:r w:rsidRPr="006F1216">
        <w:t xml:space="preserve">Estimating salmon harvest with coded-wire tags. </w:t>
      </w:r>
      <w:r w:rsidR="00133042">
        <w:t xml:space="preserve"> </w:t>
      </w:r>
      <w:proofErr w:type="gramStart"/>
      <w:r w:rsidRPr="006F1216">
        <w:t>C</w:t>
      </w:r>
      <w:r w:rsidR="00133042">
        <w:t>an. J. Fish.</w:t>
      </w:r>
      <w:proofErr w:type="gramEnd"/>
      <w:r w:rsidR="00133042">
        <w:t xml:space="preserve"> </w:t>
      </w:r>
      <w:proofErr w:type="spellStart"/>
      <w:proofErr w:type="gramStart"/>
      <w:r w:rsidR="00133042">
        <w:t>Aquat</w:t>
      </w:r>
      <w:proofErr w:type="spellEnd"/>
      <w:r w:rsidR="00133042">
        <w:t>.</w:t>
      </w:r>
      <w:proofErr w:type="gramEnd"/>
      <w:r w:rsidR="00133042">
        <w:t xml:space="preserve"> Sci. 53</w:t>
      </w:r>
      <w:r w:rsidRPr="006F1216">
        <w:t>:2323</w:t>
      </w:r>
      <w:r w:rsidR="00133042">
        <w:t>–</w:t>
      </w:r>
      <w:r w:rsidRPr="006F1216">
        <w:t>2332.</w:t>
      </w:r>
    </w:p>
    <w:p w:rsidR="008C6B9A" w:rsidRPr="006F1216" w:rsidRDefault="008C6B9A" w:rsidP="00133042">
      <w:pPr>
        <w:pStyle w:val="ref-Cited"/>
      </w:pPr>
      <w:proofErr w:type="spellStart"/>
      <w:proofErr w:type="gramStart"/>
      <w:r w:rsidRPr="008C6B9A">
        <w:t>Beverton</w:t>
      </w:r>
      <w:proofErr w:type="spellEnd"/>
      <w:r w:rsidRPr="008C6B9A">
        <w:t>,</w:t>
      </w:r>
      <w:r w:rsidR="00FD5A21">
        <w:t xml:space="preserve"> R. J., and S. J. Holt.</w:t>
      </w:r>
      <w:proofErr w:type="gramEnd"/>
      <w:r w:rsidR="00FD5A21">
        <w:t xml:space="preserve">  1957.  </w:t>
      </w:r>
      <w:proofErr w:type="gramStart"/>
      <w:r w:rsidRPr="008C6B9A">
        <w:t>On</w:t>
      </w:r>
      <w:proofErr w:type="gramEnd"/>
      <w:r w:rsidRPr="008C6B9A">
        <w:t xml:space="preserve"> the dynamics of exploited fish populations.  MAFF Fisheries Investigations Series II 19:</w:t>
      </w:r>
      <w:r w:rsidR="00FD5A21">
        <w:t xml:space="preserve"> </w:t>
      </w:r>
      <w:r w:rsidRPr="008C6B9A">
        <w:t>533.</w:t>
      </w:r>
    </w:p>
    <w:p w:rsidR="008E30E2" w:rsidRDefault="008E30E2" w:rsidP="00133042">
      <w:pPr>
        <w:pStyle w:val="ref-Cited"/>
      </w:pPr>
      <w:proofErr w:type="gramStart"/>
      <w:r w:rsidRPr="006F1216">
        <w:t>Bradford, M. J., R. A. Myers, and J. R. Irvine.</w:t>
      </w:r>
      <w:proofErr w:type="gramEnd"/>
      <w:r w:rsidRPr="006F1216">
        <w:t xml:space="preserve"> </w:t>
      </w:r>
      <w:r w:rsidR="00133042">
        <w:t xml:space="preserve"> </w:t>
      </w:r>
      <w:r w:rsidRPr="006F1216">
        <w:t xml:space="preserve">2000. </w:t>
      </w:r>
      <w:r w:rsidR="00133042">
        <w:t xml:space="preserve"> </w:t>
      </w:r>
      <w:r w:rsidRPr="006F1216">
        <w:t>Reference points for coho salmon (</w:t>
      </w:r>
      <w:proofErr w:type="spellStart"/>
      <w:r w:rsidRPr="00133042">
        <w:rPr>
          <w:i/>
        </w:rPr>
        <w:t>Oncorhynchus</w:t>
      </w:r>
      <w:proofErr w:type="spellEnd"/>
      <w:r w:rsidRPr="00133042">
        <w:rPr>
          <w:i/>
        </w:rPr>
        <w:t xml:space="preserve"> </w:t>
      </w:r>
      <w:proofErr w:type="spellStart"/>
      <w:r w:rsidRPr="00133042">
        <w:rPr>
          <w:i/>
        </w:rPr>
        <w:t>kisutch</w:t>
      </w:r>
      <w:proofErr w:type="spellEnd"/>
      <w:r w:rsidRPr="006F1216">
        <w:t xml:space="preserve">) harvest rates and escapement goals based on freshwater production. </w:t>
      </w:r>
      <w:r w:rsidR="00133042">
        <w:t xml:space="preserve"> </w:t>
      </w:r>
      <w:proofErr w:type="gramStart"/>
      <w:r w:rsidRPr="006F1216">
        <w:t>Can. J. Fish.</w:t>
      </w:r>
      <w:proofErr w:type="gramEnd"/>
      <w:r w:rsidRPr="006F1216">
        <w:t xml:space="preserve"> </w:t>
      </w:r>
      <w:proofErr w:type="spellStart"/>
      <w:proofErr w:type="gramStart"/>
      <w:r w:rsidRPr="006F1216">
        <w:t>Aquat</w:t>
      </w:r>
      <w:proofErr w:type="spellEnd"/>
      <w:r w:rsidRPr="006F1216">
        <w:t>.</w:t>
      </w:r>
      <w:proofErr w:type="gramEnd"/>
      <w:r w:rsidRPr="006F1216">
        <w:t xml:space="preserve"> Sci. 57:677</w:t>
      </w:r>
      <w:r w:rsidR="00133042">
        <w:t>–</w:t>
      </w:r>
      <w:r w:rsidRPr="006F1216">
        <w:t>686.</w:t>
      </w:r>
    </w:p>
    <w:p w:rsidR="00843470" w:rsidRDefault="00843470" w:rsidP="00133042">
      <w:pPr>
        <w:pStyle w:val="ref-Cited"/>
      </w:pPr>
      <w:r w:rsidRPr="00843470">
        <w:t>Briscoe, R.</w:t>
      </w:r>
      <w:r w:rsidR="00133042">
        <w:t xml:space="preserve"> </w:t>
      </w:r>
      <w:r w:rsidRPr="00843470">
        <w:t>J.  2004.  Factors affecting marine growth and survival of Auke Creek, Alaska coho salmon (</w:t>
      </w:r>
      <w:proofErr w:type="spellStart"/>
      <w:r w:rsidRPr="00133042">
        <w:rPr>
          <w:i/>
        </w:rPr>
        <w:t>Oncorhynchus</w:t>
      </w:r>
      <w:proofErr w:type="spellEnd"/>
      <w:r w:rsidRPr="00133042">
        <w:rPr>
          <w:i/>
        </w:rPr>
        <w:t xml:space="preserve"> </w:t>
      </w:r>
      <w:proofErr w:type="spellStart"/>
      <w:r w:rsidRPr="00133042">
        <w:rPr>
          <w:i/>
        </w:rPr>
        <w:t>kisutch</w:t>
      </w:r>
      <w:proofErr w:type="spellEnd"/>
      <w:r w:rsidRPr="00843470">
        <w:t xml:space="preserve">).  </w:t>
      </w:r>
      <w:proofErr w:type="gramStart"/>
      <w:r w:rsidRPr="00843470">
        <w:t>M.S. Thesis, Univ</w:t>
      </w:r>
      <w:r w:rsidR="00133042">
        <w:t>ersity of</w:t>
      </w:r>
      <w:r w:rsidRPr="00843470">
        <w:t xml:space="preserve"> Alaska, Fairbanks.</w:t>
      </w:r>
      <w:proofErr w:type="gramEnd"/>
    </w:p>
    <w:p w:rsidR="008E30E2" w:rsidRPr="006F1216" w:rsidRDefault="008E30E2" w:rsidP="00133042">
      <w:pPr>
        <w:pStyle w:val="ref-Cited"/>
      </w:pPr>
      <w:proofErr w:type="gramStart"/>
      <w:r w:rsidRPr="006F1216">
        <w:t>Clark, J. E., J. H. Clark, and L. D. Shaul.</w:t>
      </w:r>
      <w:proofErr w:type="gramEnd"/>
      <w:r w:rsidR="00133042">
        <w:t xml:space="preserve"> </w:t>
      </w:r>
      <w:r w:rsidRPr="006F1216">
        <w:t xml:space="preserve"> 1994. </w:t>
      </w:r>
      <w:r w:rsidR="00133042">
        <w:t xml:space="preserve"> </w:t>
      </w:r>
      <w:r w:rsidRPr="006F1216">
        <w:t xml:space="preserve">Escapement goals for coho salmon stocks returning to Berners River, Auke Creek, Ford Arm Lake, and Hugh Smith Lake in Southeast Alaska. </w:t>
      </w:r>
      <w:r w:rsidR="00133042">
        <w:t xml:space="preserve"> </w:t>
      </w:r>
      <w:proofErr w:type="gramStart"/>
      <w:r w:rsidRPr="006F1216">
        <w:t xml:space="preserve">Alaska Department of Fish and Game, </w:t>
      </w:r>
      <w:r w:rsidR="00133042">
        <w:t xml:space="preserve">Division of </w:t>
      </w:r>
      <w:r w:rsidRPr="006F1216">
        <w:t>Commercial Fisheries, Regional Information Report No. 1J94-26</w:t>
      </w:r>
      <w:r w:rsidR="00133042">
        <w:t>,</w:t>
      </w:r>
      <w:r w:rsidRPr="006F1216">
        <w:t xml:space="preserve"> Douglas.</w:t>
      </w:r>
      <w:proofErr w:type="gramEnd"/>
    </w:p>
    <w:p w:rsidR="008E30E2" w:rsidRDefault="008E30E2" w:rsidP="00133042">
      <w:pPr>
        <w:pStyle w:val="ref-Cited"/>
      </w:pPr>
      <w:proofErr w:type="gramStart"/>
      <w:r w:rsidRPr="006F1216">
        <w:t>Crone, R. A.</w:t>
      </w:r>
      <w:r w:rsidR="00133042">
        <w:t>,</w:t>
      </w:r>
      <w:r w:rsidRPr="006F1216">
        <w:t xml:space="preserve"> and </w:t>
      </w:r>
      <w:r w:rsidR="00234C92">
        <w:t xml:space="preserve">C. E. </w:t>
      </w:r>
      <w:r w:rsidRPr="006F1216">
        <w:t>Bond</w:t>
      </w:r>
      <w:r w:rsidR="00234C92">
        <w:t>.</w:t>
      </w:r>
      <w:proofErr w:type="gramEnd"/>
      <w:r w:rsidRPr="006F1216">
        <w:t xml:space="preserve"> </w:t>
      </w:r>
      <w:r w:rsidR="00133042">
        <w:t xml:space="preserve"> </w:t>
      </w:r>
      <w:r w:rsidRPr="006F1216">
        <w:t>1976.</w:t>
      </w:r>
      <w:r w:rsidR="00133042">
        <w:t xml:space="preserve"> </w:t>
      </w:r>
      <w:r w:rsidRPr="006F1216">
        <w:t xml:space="preserve"> Life history of coho salmon, </w:t>
      </w:r>
      <w:proofErr w:type="spellStart"/>
      <w:r w:rsidRPr="00133042">
        <w:rPr>
          <w:i/>
        </w:rPr>
        <w:t>Oncorhynchus</w:t>
      </w:r>
      <w:proofErr w:type="spellEnd"/>
      <w:r w:rsidRPr="00133042">
        <w:rPr>
          <w:i/>
        </w:rPr>
        <w:t xml:space="preserve"> </w:t>
      </w:r>
      <w:proofErr w:type="spellStart"/>
      <w:r w:rsidRPr="00133042">
        <w:rPr>
          <w:i/>
        </w:rPr>
        <w:t>kisutch</w:t>
      </w:r>
      <w:proofErr w:type="spellEnd"/>
      <w:r w:rsidRPr="006F1216">
        <w:t xml:space="preserve">, in </w:t>
      </w:r>
      <w:proofErr w:type="spellStart"/>
      <w:r w:rsidRPr="006F1216">
        <w:t>Sashin</w:t>
      </w:r>
      <w:proofErr w:type="spellEnd"/>
      <w:r w:rsidRPr="006F1216">
        <w:t xml:space="preserve"> Creek, Southeastern Alaska. </w:t>
      </w:r>
      <w:r w:rsidR="00133042">
        <w:t xml:space="preserve"> </w:t>
      </w:r>
      <w:r w:rsidRPr="006F1216">
        <w:t>Fishery Bulletin 74:897</w:t>
      </w:r>
      <w:r w:rsidR="00133042">
        <w:t>–</w:t>
      </w:r>
      <w:r w:rsidRPr="006F1216">
        <w:t>923.</w:t>
      </w:r>
    </w:p>
    <w:p w:rsidR="00CD628D" w:rsidRDefault="00CD628D" w:rsidP="00133042">
      <w:pPr>
        <w:pStyle w:val="ref-Cited"/>
      </w:pPr>
      <w:proofErr w:type="gramStart"/>
      <w:r w:rsidRPr="00133042">
        <w:t xml:space="preserve">Clutter, R., and L. </w:t>
      </w:r>
      <w:proofErr w:type="spellStart"/>
      <w:r w:rsidRPr="00133042">
        <w:t>Whitesel</w:t>
      </w:r>
      <w:proofErr w:type="spellEnd"/>
      <w:r w:rsidRPr="00133042">
        <w:t>.</w:t>
      </w:r>
      <w:proofErr w:type="gramEnd"/>
      <w:r w:rsidRPr="00133042">
        <w:t xml:space="preserve">  1956.  Collection and interpretation of sockeye salmon scales.  </w:t>
      </w:r>
      <w:proofErr w:type="gramStart"/>
      <w:r w:rsidRPr="00133042">
        <w:t xml:space="preserve">Bulletin of the </w:t>
      </w:r>
      <w:r w:rsidRPr="00C62285">
        <w:t>International Pacific Salmon Fisheries Commission 9, New Westminster, British Columbia.</w:t>
      </w:r>
      <w:proofErr w:type="gramEnd"/>
    </w:p>
    <w:p w:rsidR="00695745" w:rsidRDefault="00695745" w:rsidP="00695745">
      <w:pPr>
        <w:pStyle w:val="ref-Cited"/>
      </w:pPr>
      <w:r>
        <w:t>Elliott, S. T.  1992.  A trough trap for catching coho salmon smolts emigrating from beaver ponds.  North American Journal of Fisheries Management 12:837–840.</w:t>
      </w:r>
    </w:p>
    <w:p w:rsidR="00CE6341" w:rsidRDefault="00CE6341" w:rsidP="00133042">
      <w:pPr>
        <w:pStyle w:val="ref-Cited"/>
      </w:pPr>
      <w:r w:rsidRPr="00CE6341">
        <w:t xml:space="preserve">Elliott, B. W. </w:t>
      </w:r>
      <w:r w:rsidR="00133042">
        <w:t xml:space="preserve"> </w:t>
      </w:r>
      <w:r w:rsidRPr="00CE6341">
        <w:t>2013.</w:t>
      </w:r>
      <w:r w:rsidR="00133042">
        <w:t xml:space="preserve"> </w:t>
      </w:r>
      <w:r w:rsidRPr="00CE6341">
        <w:t xml:space="preserve"> Production, harvest, and escapement of Chilkat River Coho salmon, 2009–2010. </w:t>
      </w:r>
      <w:r w:rsidR="00133042">
        <w:t xml:space="preserve"> </w:t>
      </w:r>
      <w:proofErr w:type="gramStart"/>
      <w:r w:rsidRPr="00CE6341">
        <w:t>Alaska Department of Fish and Game, Fishery Data Series No. 13-14, Anchorage.</w:t>
      </w:r>
      <w:proofErr w:type="gramEnd"/>
    </w:p>
    <w:p w:rsidR="003840D5" w:rsidRDefault="00E70065" w:rsidP="00133042">
      <w:pPr>
        <w:pStyle w:val="ref-Cited"/>
      </w:pPr>
      <w:proofErr w:type="spellStart"/>
      <w:proofErr w:type="gramStart"/>
      <w:r>
        <w:t>Ericksen</w:t>
      </w:r>
      <w:proofErr w:type="spellEnd"/>
      <w:r>
        <w:t>, R.</w:t>
      </w:r>
      <w:r w:rsidR="00133042">
        <w:t xml:space="preserve"> </w:t>
      </w:r>
      <w:r>
        <w:t>P., and S.</w:t>
      </w:r>
      <w:r w:rsidR="00133042">
        <w:t xml:space="preserve"> </w:t>
      </w:r>
      <w:r w:rsidR="00991C68" w:rsidRPr="00991C68">
        <w:t>J. Fleischman.</w:t>
      </w:r>
      <w:proofErr w:type="gramEnd"/>
      <w:r w:rsidR="00991C68" w:rsidRPr="00991C68">
        <w:t xml:space="preserve"> </w:t>
      </w:r>
      <w:r w:rsidR="00133042">
        <w:t xml:space="preserve"> </w:t>
      </w:r>
      <w:r w:rsidR="00991C68" w:rsidRPr="00991C68">
        <w:t xml:space="preserve">2006. </w:t>
      </w:r>
      <w:r w:rsidR="00133042">
        <w:t xml:space="preserve"> </w:t>
      </w:r>
      <w:r w:rsidR="00991C68" w:rsidRPr="00991C68">
        <w:t xml:space="preserve">Optimal production of coho salmon from the Chilkat River. </w:t>
      </w:r>
      <w:r w:rsidR="00133042">
        <w:t xml:space="preserve"> </w:t>
      </w:r>
      <w:proofErr w:type="gramStart"/>
      <w:r w:rsidR="00991C68" w:rsidRPr="00991C68">
        <w:t>Alaska Department of Fish and Game, Fishery Manuscript No. 06-06, Anchorage.</w:t>
      </w:r>
      <w:proofErr w:type="gramEnd"/>
    </w:p>
    <w:p w:rsidR="002F05ED" w:rsidRDefault="00FD5A21" w:rsidP="002F05ED">
      <w:pPr>
        <w:pStyle w:val="ref-Cited"/>
      </w:pPr>
      <w:proofErr w:type="gramStart"/>
      <w:r>
        <w:t>Fleming, I. A., and M. R. Gross.</w:t>
      </w:r>
      <w:proofErr w:type="gramEnd"/>
      <w:r>
        <w:t xml:space="preserve"> 1990. Latitudinal clines: a tra</w:t>
      </w:r>
      <w:r w:rsidR="002F05ED">
        <w:t>de-off</w:t>
      </w:r>
      <w:r>
        <w:t xml:space="preserve"> between egg </w:t>
      </w:r>
      <w:r w:rsidR="002F05ED">
        <w:t>numb</w:t>
      </w:r>
      <w:r>
        <w:t>er and size in Pacific salmon. Ecology 71:1–</w:t>
      </w:r>
      <w:r w:rsidR="002F05ED">
        <w:t>11.</w:t>
      </w:r>
    </w:p>
    <w:p w:rsidR="00FB4DC0" w:rsidRDefault="00FB4DC0" w:rsidP="00133042">
      <w:pPr>
        <w:pStyle w:val="ref-Cited"/>
      </w:pPr>
      <w:proofErr w:type="gramStart"/>
      <w:r>
        <w:t>Fleming, I.</w:t>
      </w:r>
      <w:r w:rsidR="00133042">
        <w:t xml:space="preserve"> </w:t>
      </w:r>
      <w:r>
        <w:t>A.</w:t>
      </w:r>
      <w:r w:rsidR="00133042">
        <w:t>,</w:t>
      </w:r>
      <w:r>
        <w:t xml:space="preserve"> and M.</w:t>
      </w:r>
      <w:r w:rsidR="00133042">
        <w:t xml:space="preserve"> </w:t>
      </w:r>
      <w:r>
        <w:t>R. Gross.</w:t>
      </w:r>
      <w:proofErr w:type="gramEnd"/>
      <w:r>
        <w:t xml:space="preserve">  1994.  Breeding competition in Pacific salmon (coho: </w:t>
      </w:r>
      <w:proofErr w:type="spellStart"/>
      <w:r w:rsidRPr="00133042">
        <w:rPr>
          <w:i/>
        </w:rPr>
        <w:t>Oncorhynchus</w:t>
      </w:r>
      <w:proofErr w:type="spellEnd"/>
      <w:r w:rsidRPr="00133042">
        <w:rPr>
          <w:i/>
        </w:rPr>
        <w:t xml:space="preserve"> </w:t>
      </w:r>
      <w:proofErr w:type="spellStart"/>
      <w:r w:rsidRPr="00133042">
        <w:rPr>
          <w:i/>
        </w:rPr>
        <w:t>kisutch</w:t>
      </w:r>
      <w:proofErr w:type="spellEnd"/>
      <w:r>
        <w:t xml:space="preserve">): measures of natural and sexual selection. </w:t>
      </w:r>
      <w:r w:rsidR="00133042">
        <w:t xml:space="preserve"> </w:t>
      </w:r>
      <w:r>
        <w:t>Evolution 48:637–657.</w:t>
      </w:r>
    </w:p>
    <w:p w:rsidR="00F52A9B" w:rsidRPr="00C62285" w:rsidRDefault="00F52A9B" w:rsidP="00133042">
      <w:pPr>
        <w:pStyle w:val="ref-Cited"/>
      </w:pPr>
      <w:r w:rsidRPr="00F52A9B">
        <w:t>Ford, M.</w:t>
      </w:r>
      <w:r w:rsidR="00234C92">
        <w:t xml:space="preserve"> </w:t>
      </w:r>
      <w:r w:rsidRPr="00F52A9B">
        <w:t>J. (Editor)</w:t>
      </w:r>
      <w:r w:rsidR="00234C92">
        <w:t xml:space="preserve">. </w:t>
      </w:r>
      <w:r w:rsidRPr="00F52A9B">
        <w:t xml:space="preserve"> 2011.</w:t>
      </w:r>
      <w:r w:rsidR="00234C92">
        <w:t xml:space="preserve"> </w:t>
      </w:r>
      <w:r w:rsidRPr="00F52A9B">
        <w:t xml:space="preserve"> Status review update for Pacific salmon and steelhead listed under the Endangered Species Act: Pacific Northwest. </w:t>
      </w:r>
      <w:r w:rsidR="00234C92">
        <w:t xml:space="preserve"> </w:t>
      </w:r>
      <w:r w:rsidRPr="00F52A9B">
        <w:t>U.S. Dept. of Commerce, NOAA Technical Memorandum, NMFS-NWFSC-113.</w:t>
      </w:r>
    </w:p>
    <w:p w:rsidR="008E30E2" w:rsidRDefault="008E30E2" w:rsidP="00133042">
      <w:pPr>
        <w:pStyle w:val="ref-Cited"/>
      </w:pPr>
      <w:proofErr w:type="gramStart"/>
      <w:r w:rsidRPr="006F1216">
        <w:t>Gray, P.</w:t>
      </w:r>
      <w:r w:rsidR="00234C92">
        <w:t xml:space="preserve"> </w:t>
      </w:r>
      <w:r w:rsidRPr="006F1216">
        <w:t>L., K.</w:t>
      </w:r>
      <w:r w:rsidR="00234C92">
        <w:t xml:space="preserve"> </w:t>
      </w:r>
      <w:r w:rsidRPr="006F1216">
        <w:t>R. Florey, J.</w:t>
      </w:r>
      <w:r w:rsidR="00234C92">
        <w:t xml:space="preserve"> </w:t>
      </w:r>
      <w:r w:rsidRPr="006F1216">
        <w:t xml:space="preserve">F. </w:t>
      </w:r>
      <w:proofErr w:type="spellStart"/>
      <w:r w:rsidRPr="006F1216">
        <w:t>Koerner</w:t>
      </w:r>
      <w:proofErr w:type="spellEnd"/>
      <w:r w:rsidR="00234C92">
        <w:t>,</w:t>
      </w:r>
      <w:r w:rsidRPr="006F1216">
        <w:t xml:space="preserve"> and R.</w:t>
      </w:r>
      <w:r w:rsidR="00234C92">
        <w:t xml:space="preserve"> </w:t>
      </w:r>
      <w:r w:rsidRPr="006F1216">
        <w:t>A. Marriott.</w:t>
      </w:r>
      <w:proofErr w:type="gramEnd"/>
      <w:r w:rsidRPr="006F1216">
        <w:t xml:space="preserve"> </w:t>
      </w:r>
      <w:r w:rsidR="00234C92">
        <w:t xml:space="preserve"> </w:t>
      </w:r>
      <w:r w:rsidRPr="006F1216">
        <w:t xml:space="preserve">1978. </w:t>
      </w:r>
      <w:r w:rsidR="00234C92">
        <w:t xml:space="preserve"> </w:t>
      </w:r>
      <w:r w:rsidRPr="006F1216">
        <w:t>Coho salmon (</w:t>
      </w:r>
      <w:proofErr w:type="spellStart"/>
      <w:r w:rsidRPr="00234C92">
        <w:rPr>
          <w:i/>
        </w:rPr>
        <w:t>Oncorhynchus</w:t>
      </w:r>
      <w:proofErr w:type="spellEnd"/>
      <w:r w:rsidRPr="00234C92">
        <w:rPr>
          <w:i/>
        </w:rPr>
        <w:t xml:space="preserve"> </w:t>
      </w:r>
      <w:proofErr w:type="spellStart"/>
      <w:r w:rsidRPr="00234C92">
        <w:rPr>
          <w:i/>
        </w:rPr>
        <w:t>kisutch</w:t>
      </w:r>
      <w:proofErr w:type="spellEnd"/>
      <w:r w:rsidRPr="006F1216">
        <w:t>) fluorescent pigment mark-recovery program for the Taku, Berners, and Chilkat Rivers in Southeastern Alaska (1972</w:t>
      </w:r>
      <w:r w:rsidR="00234C92">
        <w:t>–</w:t>
      </w:r>
      <w:r w:rsidRPr="006F1216">
        <w:t xml:space="preserve">1974). </w:t>
      </w:r>
      <w:proofErr w:type="gramStart"/>
      <w:r w:rsidRPr="006F1216">
        <w:t>Alaska Department of Fish and Game, Division of Commercial Fisheries, Inform</w:t>
      </w:r>
      <w:r w:rsidR="00234C92">
        <w:t>ational Leaflet No. 176, Juneau</w:t>
      </w:r>
      <w:r w:rsidRPr="006F1216">
        <w:t>.</w:t>
      </w:r>
      <w:proofErr w:type="gramEnd"/>
    </w:p>
    <w:p w:rsidR="005F5459" w:rsidRDefault="005F5459" w:rsidP="005F5459">
      <w:pPr>
        <w:jc w:val="center"/>
      </w:pPr>
      <w:r w:rsidRPr="004A4FCE">
        <w:rPr>
          <w:b/>
          <w:sz w:val="32"/>
          <w:szCs w:val="32"/>
        </w:rPr>
        <w:lastRenderedPageBreak/>
        <w:t>REFERENCES CITED</w:t>
      </w:r>
      <w:r>
        <w:rPr>
          <w:b/>
          <w:sz w:val="32"/>
          <w:szCs w:val="32"/>
        </w:rPr>
        <w:t xml:space="preserve"> (Continued)</w:t>
      </w:r>
    </w:p>
    <w:p w:rsidR="0010785F" w:rsidRDefault="0010785F" w:rsidP="00133042">
      <w:pPr>
        <w:pStyle w:val="ref-Cited"/>
      </w:pPr>
      <w:proofErr w:type="spellStart"/>
      <w:r w:rsidRPr="0010785F">
        <w:t>Greenbank</w:t>
      </w:r>
      <w:proofErr w:type="spellEnd"/>
      <w:r w:rsidRPr="0010785F">
        <w:t>, J.</w:t>
      </w:r>
      <w:r w:rsidR="00234C92">
        <w:t xml:space="preserve"> </w:t>
      </w:r>
      <w:r w:rsidRPr="0010785F">
        <w:t xml:space="preserve"> 1945.</w:t>
      </w:r>
      <w:r w:rsidR="00234C92">
        <w:t xml:space="preserve"> </w:t>
      </w:r>
      <w:r w:rsidRPr="0010785F">
        <w:t xml:space="preserve"> Limnological conditions in ice-covered lakes, especially as related to winter-kill of fish. </w:t>
      </w:r>
      <w:r w:rsidR="00234C92">
        <w:t xml:space="preserve"> </w:t>
      </w:r>
      <w:r w:rsidRPr="0010785F">
        <w:t>Ecological Monographs 15:343</w:t>
      </w:r>
      <w:r w:rsidR="00234C92">
        <w:t>–</w:t>
      </w:r>
      <w:r w:rsidRPr="0010785F">
        <w:t>392.</w:t>
      </w:r>
    </w:p>
    <w:p w:rsidR="007A6F45" w:rsidRDefault="007A6F45" w:rsidP="00133042">
      <w:pPr>
        <w:pStyle w:val="ref-Cited"/>
      </w:pPr>
      <w:proofErr w:type="spellStart"/>
      <w:r>
        <w:t>Hamley</w:t>
      </w:r>
      <w:proofErr w:type="spellEnd"/>
      <w:r w:rsidRPr="007A6F45">
        <w:t xml:space="preserve">, </w:t>
      </w:r>
      <w:r>
        <w:t>J.</w:t>
      </w:r>
      <w:r w:rsidR="00234C92">
        <w:t xml:space="preserve"> </w:t>
      </w:r>
      <w:r>
        <w:t>M</w:t>
      </w:r>
      <w:r w:rsidR="00612064">
        <w:t xml:space="preserve">. </w:t>
      </w:r>
      <w:r w:rsidR="00234C92">
        <w:t xml:space="preserve"> </w:t>
      </w:r>
      <w:r>
        <w:t>1975</w:t>
      </w:r>
      <w:r w:rsidR="00612064">
        <w:t xml:space="preserve">. </w:t>
      </w:r>
      <w:r w:rsidR="00234C92">
        <w:t xml:space="preserve"> </w:t>
      </w:r>
      <w:r>
        <w:t>Review of gillnet sele</w:t>
      </w:r>
      <w:r w:rsidR="00C54A4E">
        <w:t>ctivity.</w:t>
      </w:r>
      <w:r w:rsidR="00234C92">
        <w:t xml:space="preserve"> </w:t>
      </w:r>
      <w:r w:rsidR="00C54A4E">
        <w:t xml:space="preserve"> J. Fish. Res. Board Can.</w:t>
      </w:r>
      <w:r>
        <w:t xml:space="preserve"> 32:1943–1969.</w:t>
      </w:r>
    </w:p>
    <w:p w:rsidR="007A6F45" w:rsidRPr="007A6F45" w:rsidRDefault="007A6F45" w:rsidP="00133042">
      <w:pPr>
        <w:pStyle w:val="ref-Cited"/>
      </w:pPr>
      <w:proofErr w:type="spellStart"/>
      <w:proofErr w:type="gramStart"/>
      <w:r>
        <w:t>Hamley</w:t>
      </w:r>
      <w:proofErr w:type="spellEnd"/>
      <w:r w:rsidRPr="007A6F45">
        <w:t xml:space="preserve">, </w:t>
      </w:r>
      <w:r>
        <w:t>J.</w:t>
      </w:r>
      <w:r w:rsidR="00234C92">
        <w:t xml:space="preserve"> </w:t>
      </w:r>
      <w:r w:rsidR="00612064">
        <w:t>M.,</w:t>
      </w:r>
      <w:r>
        <w:t xml:space="preserve"> and H.</w:t>
      </w:r>
      <w:r w:rsidR="00234C92">
        <w:t xml:space="preserve"> </w:t>
      </w:r>
      <w:r>
        <w:t xml:space="preserve">A. </w:t>
      </w:r>
      <w:proofErr w:type="spellStart"/>
      <w:r>
        <w:t>Regier</w:t>
      </w:r>
      <w:proofErr w:type="spellEnd"/>
      <w:r w:rsidR="00612064">
        <w:t>.</w:t>
      </w:r>
      <w:proofErr w:type="gramEnd"/>
      <w:r w:rsidR="00612064">
        <w:t xml:space="preserve"> </w:t>
      </w:r>
      <w:r w:rsidR="00234C92">
        <w:t xml:space="preserve"> </w:t>
      </w:r>
      <w:r w:rsidRPr="007A6F45">
        <w:t>1973</w:t>
      </w:r>
      <w:r w:rsidR="00612064">
        <w:t xml:space="preserve">. </w:t>
      </w:r>
      <w:r w:rsidR="00234C92">
        <w:t xml:space="preserve"> </w:t>
      </w:r>
      <w:r>
        <w:t>Direct estimates of gillnet selectivity to walleye (</w:t>
      </w:r>
      <w:proofErr w:type="spellStart"/>
      <w:r w:rsidRPr="00234C92">
        <w:rPr>
          <w:i/>
        </w:rPr>
        <w:t>Stizostedion</w:t>
      </w:r>
      <w:proofErr w:type="spellEnd"/>
      <w:r w:rsidRPr="00234C92">
        <w:rPr>
          <w:i/>
        </w:rPr>
        <w:t xml:space="preserve"> </w:t>
      </w:r>
      <w:proofErr w:type="spellStart"/>
      <w:r w:rsidRPr="00234C92">
        <w:rPr>
          <w:i/>
        </w:rPr>
        <w:t>vitreum</w:t>
      </w:r>
      <w:proofErr w:type="spellEnd"/>
      <w:r w:rsidRPr="00234C92">
        <w:rPr>
          <w:i/>
        </w:rPr>
        <w:t xml:space="preserve"> </w:t>
      </w:r>
      <w:proofErr w:type="spellStart"/>
      <w:r w:rsidRPr="00234C92">
        <w:rPr>
          <w:i/>
        </w:rPr>
        <w:t>vitreum</w:t>
      </w:r>
      <w:proofErr w:type="spellEnd"/>
      <w:r>
        <w:t xml:space="preserve">). </w:t>
      </w:r>
      <w:r w:rsidR="00234C92">
        <w:t xml:space="preserve"> </w:t>
      </w:r>
      <w:r>
        <w:t>J. Fish Res. Board Can. 30:817–830.</w:t>
      </w:r>
    </w:p>
    <w:p w:rsidR="00942437" w:rsidRDefault="00942437" w:rsidP="00133042">
      <w:pPr>
        <w:pStyle w:val="ref-Cited"/>
      </w:pPr>
      <w:proofErr w:type="gramStart"/>
      <w:r w:rsidRPr="00942437">
        <w:t>Hare, S.</w:t>
      </w:r>
      <w:r w:rsidR="00234C92">
        <w:t xml:space="preserve"> </w:t>
      </w:r>
      <w:r w:rsidRPr="00942437">
        <w:t xml:space="preserve">R., </w:t>
      </w:r>
      <w:r w:rsidR="00AB52D6">
        <w:t>and N.</w:t>
      </w:r>
      <w:r w:rsidR="00234C92">
        <w:t xml:space="preserve"> </w:t>
      </w:r>
      <w:r w:rsidR="00AB52D6">
        <w:t>J. Mantua.</w:t>
      </w:r>
      <w:proofErr w:type="gramEnd"/>
      <w:r w:rsidR="00AB52D6">
        <w:t xml:space="preserve">  </w:t>
      </w:r>
      <w:r w:rsidRPr="00942437">
        <w:t>2000.</w:t>
      </w:r>
      <w:r w:rsidR="00AB52D6">
        <w:t xml:space="preserve"> </w:t>
      </w:r>
      <w:r w:rsidRPr="00942437">
        <w:t xml:space="preserve"> Empirical evidence for North Pacific regime shifts in</w:t>
      </w:r>
      <w:r>
        <w:t xml:space="preserve"> </w:t>
      </w:r>
      <w:r w:rsidRPr="00942437">
        <w:t>1977 and 19</w:t>
      </w:r>
      <w:r>
        <w:t xml:space="preserve">89. </w:t>
      </w:r>
      <w:r w:rsidR="00AB52D6">
        <w:t xml:space="preserve"> </w:t>
      </w:r>
      <w:r>
        <w:t>Progress in Oceanography 47:</w:t>
      </w:r>
      <w:r w:rsidRPr="00942437">
        <w:t>103–145.</w:t>
      </w:r>
    </w:p>
    <w:p w:rsidR="00C52E69" w:rsidRDefault="00C52E69" w:rsidP="00133042">
      <w:pPr>
        <w:pStyle w:val="ref-Cited"/>
      </w:pPr>
      <w:proofErr w:type="gramStart"/>
      <w:r w:rsidRPr="00C52E69">
        <w:t>Healey, M.</w:t>
      </w:r>
      <w:r w:rsidR="00234C92">
        <w:t xml:space="preserve"> </w:t>
      </w:r>
      <w:r w:rsidRPr="00C52E69">
        <w:t>C.</w:t>
      </w:r>
      <w:r w:rsidR="00234C92">
        <w:t>,</w:t>
      </w:r>
      <w:r w:rsidRPr="00C52E69">
        <w:t xml:space="preserve"> and A. Prince.</w:t>
      </w:r>
      <w:proofErr w:type="gramEnd"/>
      <w:r w:rsidRPr="00C52E69">
        <w:t xml:space="preserve">  1998.  Alternative tactics in the breeding </w:t>
      </w:r>
      <w:proofErr w:type="spellStart"/>
      <w:r w:rsidRPr="00C52E69">
        <w:t>behaviour</w:t>
      </w:r>
      <w:proofErr w:type="spellEnd"/>
      <w:r w:rsidRPr="00C52E69">
        <w:t xml:space="preserve"> of male coho salmon.  </w:t>
      </w:r>
      <w:proofErr w:type="spellStart"/>
      <w:r w:rsidRPr="00C52E69">
        <w:t>Behaviour</w:t>
      </w:r>
      <w:proofErr w:type="spellEnd"/>
      <w:r w:rsidRPr="00C52E69">
        <w:t xml:space="preserve"> 13</w:t>
      </w:r>
      <w:r>
        <w:t>5:</w:t>
      </w:r>
      <w:r w:rsidRPr="00C52E69">
        <w:t>1099–1124.</w:t>
      </w:r>
    </w:p>
    <w:p w:rsidR="00843470" w:rsidRDefault="00843470" w:rsidP="00133042">
      <w:pPr>
        <w:pStyle w:val="ref-Cited"/>
      </w:pPr>
      <w:proofErr w:type="spellStart"/>
      <w:proofErr w:type="gramStart"/>
      <w:r w:rsidRPr="00843470">
        <w:t>Hobday</w:t>
      </w:r>
      <w:proofErr w:type="spellEnd"/>
      <w:r w:rsidRPr="00843470">
        <w:t>, A.</w:t>
      </w:r>
      <w:r w:rsidR="00234C92">
        <w:t xml:space="preserve"> </w:t>
      </w:r>
      <w:r w:rsidRPr="00843470">
        <w:t>J., and G.</w:t>
      </w:r>
      <w:r w:rsidR="00234C92">
        <w:t xml:space="preserve"> </w:t>
      </w:r>
      <w:r w:rsidRPr="00843470">
        <w:t>W. Boehlert.</w:t>
      </w:r>
      <w:proofErr w:type="gramEnd"/>
      <w:r w:rsidRPr="00843470">
        <w:t xml:space="preserve">  2001.  The role of coastal ocean variation in spatial and temporal patterns in survival and size of coho salmon (</w:t>
      </w:r>
      <w:proofErr w:type="spellStart"/>
      <w:r w:rsidRPr="00234C92">
        <w:rPr>
          <w:i/>
        </w:rPr>
        <w:t>Oncorhynchus</w:t>
      </w:r>
      <w:proofErr w:type="spellEnd"/>
      <w:r w:rsidRPr="00234C92">
        <w:rPr>
          <w:i/>
        </w:rPr>
        <w:t xml:space="preserve"> </w:t>
      </w:r>
      <w:proofErr w:type="spellStart"/>
      <w:r w:rsidRPr="00234C92">
        <w:rPr>
          <w:i/>
        </w:rPr>
        <w:t>kisutch</w:t>
      </w:r>
      <w:proofErr w:type="spellEnd"/>
      <w:r w:rsidRPr="00843470">
        <w:t>).</w:t>
      </w:r>
      <w:r w:rsidR="00234C92">
        <w:t xml:space="preserve">  </w:t>
      </w:r>
      <w:proofErr w:type="gramStart"/>
      <w:r w:rsidR="00234C92">
        <w:t>Can. J. Fish.</w:t>
      </w:r>
      <w:proofErr w:type="gramEnd"/>
      <w:r w:rsidR="00234C92">
        <w:t xml:space="preserve"> </w:t>
      </w:r>
      <w:proofErr w:type="spellStart"/>
      <w:proofErr w:type="gramStart"/>
      <w:r w:rsidR="00234C92">
        <w:t>Aquat</w:t>
      </w:r>
      <w:proofErr w:type="spellEnd"/>
      <w:r w:rsidR="00234C92">
        <w:t>.</w:t>
      </w:r>
      <w:proofErr w:type="gramEnd"/>
      <w:r w:rsidR="00234C92">
        <w:t xml:space="preserve">  Sci. 58:</w:t>
      </w:r>
      <w:r w:rsidRPr="00843470">
        <w:t>2021–2036.</w:t>
      </w:r>
    </w:p>
    <w:p w:rsidR="00843470" w:rsidRDefault="00843470" w:rsidP="00133042">
      <w:pPr>
        <w:pStyle w:val="ref-Cited"/>
      </w:pPr>
      <w:proofErr w:type="spellStart"/>
      <w:proofErr w:type="gramStart"/>
      <w:r w:rsidRPr="00843470">
        <w:t>Holtby</w:t>
      </w:r>
      <w:proofErr w:type="spellEnd"/>
      <w:r w:rsidRPr="00843470">
        <w:t>, L.</w:t>
      </w:r>
      <w:r w:rsidR="00234C92">
        <w:t xml:space="preserve"> </w:t>
      </w:r>
      <w:r w:rsidRPr="00843470">
        <w:t>B., and M.</w:t>
      </w:r>
      <w:r w:rsidR="00234C92">
        <w:t xml:space="preserve"> </w:t>
      </w:r>
      <w:r w:rsidRPr="00843470">
        <w:t>C. Healey.</w:t>
      </w:r>
      <w:proofErr w:type="gramEnd"/>
      <w:r w:rsidRPr="00843470">
        <w:t xml:space="preserve">  1990.  Sex-specific life history tactics and risk-taki</w:t>
      </w:r>
      <w:r w:rsidR="00234C92">
        <w:t>ng in coho salmon.  Ecology 71:</w:t>
      </w:r>
      <w:r w:rsidRPr="00843470">
        <w:t>678–690.</w:t>
      </w:r>
    </w:p>
    <w:p w:rsidR="00363564" w:rsidRDefault="00363564" w:rsidP="00133042">
      <w:pPr>
        <w:pStyle w:val="ref-Cited"/>
      </w:pPr>
      <w:proofErr w:type="spellStart"/>
      <w:proofErr w:type="gramStart"/>
      <w:r>
        <w:t>Holtby</w:t>
      </w:r>
      <w:proofErr w:type="spellEnd"/>
      <w:r>
        <w:t xml:space="preserve"> L.</w:t>
      </w:r>
      <w:r w:rsidR="00234C92">
        <w:t xml:space="preserve"> </w:t>
      </w:r>
      <w:r>
        <w:t>B., B.</w:t>
      </w:r>
      <w:r w:rsidR="00234C92">
        <w:t xml:space="preserve"> </w:t>
      </w:r>
      <w:r>
        <w:t>C. Andersen</w:t>
      </w:r>
      <w:r w:rsidR="00234C92">
        <w:t>,</w:t>
      </w:r>
      <w:r>
        <w:t xml:space="preserve"> and R.</w:t>
      </w:r>
      <w:r w:rsidR="00234C92">
        <w:t xml:space="preserve"> </w:t>
      </w:r>
      <w:r>
        <w:t xml:space="preserve">K. </w:t>
      </w:r>
      <w:proofErr w:type="spellStart"/>
      <w:r>
        <w:t>Kadowaki</w:t>
      </w:r>
      <w:proofErr w:type="spellEnd"/>
      <w:r>
        <w:t>.</w:t>
      </w:r>
      <w:proofErr w:type="gramEnd"/>
      <w:r>
        <w:t xml:space="preserve"> </w:t>
      </w:r>
      <w:r w:rsidR="00234C92">
        <w:t xml:space="preserve"> </w:t>
      </w:r>
      <w:r>
        <w:t xml:space="preserve">1990. </w:t>
      </w:r>
      <w:r w:rsidR="00234C92">
        <w:t xml:space="preserve"> </w:t>
      </w:r>
      <w:r>
        <w:t xml:space="preserve">Importance of smolt size and early ocean growth to </w:t>
      </w:r>
      <w:proofErr w:type="spellStart"/>
      <w:r>
        <w:t>interannual</w:t>
      </w:r>
      <w:proofErr w:type="spellEnd"/>
      <w:r>
        <w:t xml:space="preserve"> variability in marine survival of coho salmon (</w:t>
      </w:r>
      <w:proofErr w:type="spellStart"/>
      <w:r w:rsidRPr="00234C92">
        <w:rPr>
          <w:i/>
        </w:rPr>
        <w:t>Oncorhynchus</w:t>
      </w:r>
      <w:proofErr w:type="spellEnd"/>
      <w:r w:rsidRPr="00234C92">
        <w:rPr>
          <w:i/>
        </w:rPr>
        <w:t xml:space="preserve"> </w:t>
      </w:r>
      <w:proofErr w:type="spellStart"/>
      <w:r w:rsidRPr="00234C92">
        <w:rPr>
          <w:i/>
        </w:rPr>
        <w:t>kisutch</w:t>
      </w:r>
      <w:proofErr w:type="spellEnd"/>
      <w:r>
        <w:t>).</w:t>
      </w:r>
      <w:r w:rsidR="00234C92">
        <w:t xml:space="preserve"> </w:t>
      </w:r>
      <w:r>
        <w:t xml:space="preserve"> </w:t>
      </w:r>
      <w:proofErr w:type="gramStart"/>
      <w:r>
        <w:t>Can. J. Fish.</w:t>
      </w:r>
      <w:proofErr w:type="gramEnd"/>
      <w:r>
        <w:t xml:space="preserve"> </w:t>
      </w:r>
      <w:proofErr w:type="spellStart"/>
      <w:proofErr w:type="gramStart"/>
      <w:r>
        <w:t>Aquat</w:t>
      </w:r>
      <w:proofErr w:type="spellEnd"/>
      <w:r>
        <w:t>.</w:t>
      </w:r>
      <w:proofErr w:type="gramEnd"/>
      <w:r>
        <w:t xml:space="preserve"> Sci. 47:2181–2194.</w:t>
      </w:r>
    </w:p>
    <w:p w:rsidR="00F33B00" w:rsidRDefault="00F33B00" w:rsidP="00133042">
      <w:pPr>
        <w:pStyle w:val="ref-Cited"/>
      </w:pPr>
      <w:proofErr w:type="gramStart"/>
      <w:r w:rsidRPr="00C62285">
        <w:t>INPFC (International North Pacific Fisheries Commission).</w:t>
      </w:r>
      <w:proofErr w:type="gramEnd"/>
      <w:r>
        <w:t xml:space="preserve">  </w:t>
      </w:r>
      <w:r w:rsidRPr="00C62285">
        <w:t>1963.</w:t>
      </w:r>
      <w:r>
        <w:t xml:space="preserve">  </w:t>
      </w:r>
      <w:r w:rsidRPr="00C62285">
        <w:t xml:space="preserve">Annual report 1961. </w:t>
      </w:r>
      <w:r>
        <w:t xml:space="preserve"> </w:t>
      </w:r>
      <w:r w:rsidRPr="00C62285">
        <w:t>Vancouver, British Columbia.</w:t>
      </w:r>
    </w:p>
    <w:p w:rsidR="00F52A9B" w:rsidRDefault="00F52A9B" w:rsidP="00133042">
      <w:pPr>
        <w:pStyle w:val="ref-Cited"/>
      </w:pPr>
      <w:proofErr w:type="gramStart"/>
      <w:r>
        <w:t>Jeffrey, K.</w:t>
      </w:r>
      <w:r w:rsidR="00234C92">
        <w:t xml:space="preserve"> </w:t>
      </w:r>
      <w:r>
        <w:t>M., I.</w:t>
      </w:r>
      <w:r w:rsidR="00234C92">
        <w:t xml:space="preserve"> </w:t>
      </w:r>
      <w:r>
        <w:t xml:space="preserve">M. </w:t>
      </w:r>
      <w:proofErr w:type="spellStart"/>
      <w:r>
        <w:t>Côté</w:t>
      </w:r>
      <w:proofErr w:type="spellEnd"/>
      <w:r>
        <w:t>, J.</w:t>
      </w:r>
      <w:r w:rsidR="00234C92">
        <w:t xml:space="preserve"> </w:t>
      </w:r>
      <w:r>
        <w:t>R. Irvine, and J.</w:t>
      </w:r>
      <w:r w:rsidR="00234C92">
        <w:t xml:space="preserve"> </w:t>
      </w:r>
      <w:r>
        <w:t>D. Reynolds.</w:t>
      </w:r>
      <w:proofErr w:type="gramEnd"/>
      <w:r>
        <w:t xml:space="preserve"> </w:t>
      </w:r>
      <w:r w:rsidR="00234C92">
        <w:t xml:space="preserve"> </w:t>
      </w:r>
      <w:r>
        <w:t xml:space="preserve">2016. </w:t>
      </w:r>
      <w:r w:rsidR="00234C92">
        <w:t xml:space="preserve"> </w:t>
      </w:r>
      <w:r>
        <w:t xml:space="preserve">Changes in body size of Canadian Pacific salmon over six decades. </w:t>
      </w:r>
      <w:r w:rsidR="00234C92">
        <w:t xml:space="preserve"> </w:t>
      </w:r>
      <w:proofErr w:type="gramStart"/>
      <w:r>
        <w:t>Can. J. Fish.</w:t>
      </w:r>
      <w:proofErr w:type="gramEnd"/>
      <w:r>
        <w:t xml:space="preserve"> </w:t>
      </w:r>
      <w:proofErr w:type="spellStart"/>
      <w:proofErr w:type="gramStart"/>
      <w:r>
        <w:t>Aquat</w:t>
      </w:r>
      <w:proofErr w:type="spellEnd"/>
      <w:r>
        <w:t>.</w:t>
      </w:r>
      <w:proofErr w:type="gramEnd"/>
      <w:r>
        <w:t xml:space="preserve"> Sci. doi</w:t>
      </w:r>
      <w:proofErr w:type="gramStart"/>
      <w:r>
        <w:t>:10.1139</w:t>
      </w:r>
      <w:proofErr w:type="gramEnd"/>
      <w:r>
        <w:t>/cjfas-2015-0600.</w:t>
      </w:r>
    </w:p>
    <w:p w:rsidR="00F937D3" w:rsidRDefault="00F937D3" w:rsidP="00133042">
      <w:pPr>
        <w:pStyle w:val="ref-Cited"/>
      </w:pPr>
      <w:proofErr w:type="spellStart"/>
      <w:r w:rsidRPr="00F937D3">
        <w:t>Kaeriyama</w:t>
      </w:r>
      <w:proofErr w:type="spellEnd"/>
      <w:r w:rsidRPr="00F937D3">
        <w:t xml:space="preserve">, M., M. Nakamura, R. </w:t>
      </w:r>
      <w:proofErr w:type="spellStart"/>
      <w:r w:rsidRPr="00F937D3">
        <w:t>Edpalina</w:t>
      </w:r>
      <w:proofErr w:type="spellEnd"/>
      <w:r w:rsidRPr="00F937D3">
        <w:t>, J.</w:t>
      </w:r>
      <w:r w:rsidR="00234C92">
        <w:t xml:space="preserve"> </w:t>
      </w:r>
      <w:r w:rsidRPr="00F937D3">
        <w:t>R. Bower, H. Yamaguchi, R.</w:t>
      </w:r>
      <w:r w:rsidR="00234C92">
        <w:t xml:space="preserve"> </w:t>
      </w:r>
      <w:r w:rsidRPr="00F937D3">
        <w:t>V. Walker, and K.</w:t>
      </w:r>
      <w:r w:rsidR="00234C92">
        <w:t xml:space="preserve"> </w:t>
      </w:r>
      <w:r w:rsidRPr="00F937D3">
        <w:t>W. Myers.  2004.  Change in feeding ecology and trophic dynamics of Pacific salmon (</w:t>
      </w:r>
      <w:proofErr w:type="spellStart"/>
      <w:r w:rsidRPr="00234C92">
        <w:rPr>
          <w:i/>
        </w:rPr>
        <w:t>Oncorhynchus</w:t>
      </w:r>
      <w:proofErr w:type="spellEnd"/>
      <w:r w:rsidRPr="00F937D3">
        <w:t xml:space="preserve"> spp.) in the central Gulf of Alaska in re</w:t>
      </w:r>
      <w:r>
        <w:t>lation to climate events.  Fisheries Oceanography 13:</w:t>
      </w:r>
      <w:r w:rsidRPr="00F937D3">
        <w:t>197–207.</w:t>
      </w:r>
    </w:p>
    <w:p w:rsidR="0064461B" w:rsidRDefault="0064461B" w:rsidP="00133042">
      <w:pPr>
        <w:pStyle w:val="ref-Cited"/>
      </w:pPr>
      <w:r>
        <w:t>Kendall, N.</w:t>
      </w:r>
      <w:r w:rsidR="00234C92">
        <w:t xml:space="preserve"> </w:t>
      </w:r>
      <w:r>
        <w:t xml:space="preserve">W. </w:t>
      </w:r>
      <w:r w:rsidR="00234C92">
        <w:t xml:space="preserve"> </w:t>
      </w:r>
      <w:r>
        <w:t>2011.</w:t>
      </w:r>
      <w:r w:rsidR="00234C92">
        <w:t xml:space="preserve"> </w:t>
      </w:r>
      <w:r>
        <w:t xml:space="preserve"> Fishery selection and Pacific salmon life histories: patterns and processes. </w:t>
      </w:r>
      <w:r w:rsidR="00234C92">
        <w:t xml:space="preserve"> </w:t>
      </w:r>
      <w:proofErr w:type="gramStart"/>
      <w:r>
        <w:t>PhD Dissertation.</w:t>
      </w:r>
      <w:proofErr w:type="gramEnd"/>
      <w:r>
        <w:t xml:space="preserve"> </w:t>
      </w:r>
      <w:proofErr w:type="gramStart"/>
      <w:r>
        <w:t>University of Wash</w:t>
      </w:r>
      <w:r w:rsidR="00234C92">
        <w:t>ington, Seattle</w:t>
      </w:r>
      <w:r>
        <w:t>.</w:t>
      </w:r>
      <w:proofErr w:type="gramEnd"/>
    </w:p>
    <w:p w:rsidR="008B21CD" w:rsidRDefault="008B21CD" w:rsidP="008B21CD">
      <w:pPr>
        <w:pStyle w:val="ref-Cited"/>
      </w:pPr>
      <w:proofErr w:type="gramStart"/>
      <w:r>
        <w:t xml:space="preserve">Kendall N.W., U. </w:t>
      </w:r>
      <w:proofErr w:type="spellStart"/>
      <w:r>
        <w:t>Dieckmann</w:t>
      </w:r>
      <w:proofErr w:type="spellEnd"/>
      <w:r>
        <w:t xml:space="preserve">, M. </w:t>
      </w:r>
      <w:proofErr w:type="spellStart"/>
      <w:r>
        <w:t>Heino</w:t>
      </w:r>
      <w:proofErr w:type="spellEnd"/>
      <w:r>
        <w:t>, A.E. Punt, and T.P. Quinn.</w:t>
      </w:r>
      <w:proofErr w:type="gramEnd"/>
      <w:r>
        <w:t xml:space="preserve">  2014.  Evolution of age and length at maturation of Alaskan salmon under size-selective harvest. </w:t>
      </w:r>
      <w:proofErr w:type="spellStart"/>
      <w:proofErr w:type="gramStart"/>
      <w:r>
        <w:t>Evol</w:t>
      </w:r>
      <w:proofErr w:type="spellEnd"/>
      <w:r>
        <w:t>.</w:t>
      </w:r>
      <w:proofErr w:type="gramEnd"/>
      <w:r>
        <w:t xml:space="preserve"> Appl. 7:313–22.</w:t>
      </w:r>
    </w:p>
    <w:p w:rsidR="00962FBD" w:rsidRDefault="00962FBD" w:rsidP="00133042">
      <w:pPr>
        <w:pStyle w:val="ref-Cited"/>
      </w:pPr>
      <w:proofErr w:type="gramStart"/>
      <w:r>
        <w:t>Kendall, N.</w:t>
      </w:r>
      <w:r w:rsidR="00234C92">
        <w:t xml:space="preserve"> </w:t>
      </w:r>
      <w:r>
        <w:t>W.</w:t>
      </w:r>
      <w:r w:rsidR="00234C92">
        <w:t>,</w:t>
      </w:r>
      <w:r>
        <w:t xml:space="preserve"> and </w:t>
      </w:r>
      <w:r w:rsidR="00234C92">
        <w:t xml:space="preserve">T. P. </w:t>
      </w:r>
      <w:r>
        <w:t>Quinn.</w:t>
      </w:r>
      <w:proofErr w:type="gramEnd"/>
      <w:r w:rsidR="00234C92">
        <w:t xml:space="preserve"> </w:t>
      </w:r>
      <w:r>
        <w:t xml:space="preserve"> 2012.</w:t>
      </w:r>
      <w:r w:rsidR="00234C92">
        <w:t xml:space="preserve"> </w:t>
      </w:r>
      <w:r>
        <w:t xml:space="preserve"> Comparative size-selectivity among Alaskan sockeye salmon fisheries: implications for harvest-induced evolution.</w:t>
      </w:r>
      <w:r w:rsidR="00234C92">
        <w:t xml:space="preserve"> </w:t>
      </w:r>
      <w:r>
        <w:t xml:space="preserve"> Ecol. Appl. 22:804–816.</w:t>
      </w:r>
    </w:p>
    <w:p w:rsidR="00F52A9B" w:rsidRDefault="00F52A9B" w:rsidP="00133042">
      <w:pPr>
        <w:pStyle w:val="ref-Cited"/>
      </w:pPr>
      <w:proofErr w:type="gramStart"/>
      <w:r>
        <w:t xml:space="preserve">Knudsen, C., S. Phelps, and C. </w:t>
      </w:r>
      <w:proofErr w:type="spellStart"/>
      <w:r>
        <w:t>Busack</w:t>
      </w:r>
      <w:proofErr w:type="spellEnd"/>
      <w:r>
        <w:t>.</w:t>
      </w:r>
      <w:proofErr w:type="gramEnd"/>
      <w:r>
        <w:t xml:space="preserve">  2001.  </w:t>
      </w:r>
      <w:r w:rsidRPr="00F52A9B">
        <w:t>Impacts of Size Selective Gillnet Fisheries on Puget Sound Coho Salmon Populations</w:t>
      </w:r>
      <w:r>
        <w:t xml:space="preserve">. </w:t>
      </w:r>
      <w:proofErr w:type="gramStart"/>
      <w:r w:rsidRPr="00F52A9B">
        <w:t>Washington Department o</w:t>
      </w:r>
      <w:r>
        <w:t>f Fish and Wildlife, Olympia</w:t>
      </w:r>
      <w:r w:rsidRPr="00F52A9B">
        <w:t>.</w:t>
      </w:r>
      <w:proofErr w:type="gramEnd"/>
    </w:p>
    <w:p w:rsidR="00843470" w:rsidRDefault="00843470" w:rsidP="00133042">
      <w:pPr>
        <w:pStyle w:val="ref-Cited"/>
      </w:pPr>
      <w:proofErr w:type="spellStart"/>
      <w:r w:rsidRPr="00843470">
        <w:t>LaCroix</w:t>
      </w:r>
      <w:proofErr w:type="spellEnd"/>
      <w:r w:rsidRPr="00843470">
        <w:t>, J.</w:t>
      </w:r>
      <w:r w:rsidR="00234C92">
        <w:t xml:space="preserve"> </w:t>
      </w:r>
      <w:r w:rsidRPr="00843470">
        <w:t>J., A.</w:t>
      </w:r>
      <w:r w:rsidR="00234C92">
        <w:t xml:space="preserve"> </w:t>
      </w:r>
      <w:r w:rsidRPr="00843470">
        <w:t>C. Wertheimer, J.</w:t>
      </w:r>
      <w:r w:rsidR="00234C92">
        <w:t xml:space="preserve"> </w:t>
      </w:r>
      <w:r w:rsidRPr="00843470">
        <w:t xml:space="preserve">A. </w:t>
      </w:r>
      <w:proofErr w:type="spellStart"/>
      <w:r w:rsidRPr="00843470">
        <w:t>Orsi</w:t>
      </w:r>
      <w:proofErr w:type="spellEnd"/>
      <w:r w:rsidRPr="00843470">
        <w:t>, M.</w:t>
      </w:r>
      <w:r w:rsidR="00234C92">
        <w:t xml:space="preserve"> </w:t>
      </w:r>
      <w:r w:rsidRPr="00843470">
        <w:t xml:space="preserve">V. </w:t>
      </w:r>
      <w:proofErr w:type="spellStart"/>
      <w:r w:rsidRPr="00843470">
        <w:t>Sturdevant</w:t>
      </w:r>
      <w:proofErr w:type="spellEnd"/>
      <w:r w:rsidRPr="00843470">
        <w:t>, E.</w:t>
      </w:r>
      <w:r w:rsidR="00234C92">
        <w:t xml:space="preserve"> </w:t>
      </w:r>
      <w:r w:rsidRPr="00843470">
        <w:t>A. Fergusson, and N.</w:t>
      </w:r>
      <w:r w:rsidR="00234C92">
        <w:t xml:space="preserve"> </w:t>
      </w:r>
      <w:r w:rsidRPr="00843470">
        <w:t>A. Bond.  2009.  A top-down survival mechanism during early marine residency explains coho salmon year-class strength in southeast Alas</w:t>
      </w:r>
      <w:r w:rsidR="00C54A4E">
        <w:t>ka.  Deep Sea Res. II 56:2560</w:t>
      </w:r>
      <w:r w:rsidR="00234C92">
        <w:t>–</w:t>
      </w:r>
      <w:r w:rsidRPr="00843470">
        <w:t>2569.</w:t>
      </w:r>
    </w:p>
    <w:p w:rsidR="008E30E2" w:rsidRDefault="008E30E2" w:rsidP="00133042">
      <w:pPr>
        <w:pStyle w:val="ref-Cited"/>
      </w:pPr>
      <w:r w:rsidRPr="006F1216">
        <w:t>Lawson, P.</w:t>
      </w:r>
      <w:r w:rsidR="00234C92">
        <w:t xml:space="preserve"> </w:t>
      </w:r>
      <w:r w:rsidRPr="006F1216">
        <w:t>W., E.</w:t>
      </w:r>
      <w:r w:rsidR="00234C92">
        <w:t xml:space="preserve"> </w:t>
      </w:r>
      <w:r w:rsidRPr="006F1216">
        <w:t xml:space="preserve">A. </w:t>
      </w:r>
      <w:proofErr w:type="spellStart"/>
      <w:r w:rsidRPr="006F1216">
        <w:t>Logerwell</w:t>
      </w:r>
      <w:proofErr w:type="spellEnd"/>
      <w:r w:rsidRPr="006F1216">
        <w:t>, N.</w:t>
      </w:r>
      <w:r w:rsidR="00234C92">
        <w:t xml:space="preserve"> </w:t>
      </w:r>
      <w:r w:rsidRPr="006F1216">
        <w:t>J. Mantua, R.</w:t>
      </w:r>
      <w:r w:rsidR="00234C92">
        <w:t xml:space="preserve"> </w:t>
      </w:r>
      <w:r w:rsidRPr="006F1216">
        <w:t>C. Francis, and V.</w:t>
      </w:r>
      <w:r w:rsidR="00234C92">
        <w:t xml:space="preserve"> </w:t>
      </w:r>
      <w:r w:rsidRPr="006F1216">
        <w:t xml:space="preserve">N. </w:t>
      </w:r>
      <w:proofErr w:type="spellStart"/>
      <w:r w:rsidRPr="006F1216">
        <w:t>Agostini</w:t>
      </w:r>
      <w:proofErr w:type="spellEnd"/>
      <w:r w:rsidRPr="006F1216">
        <w:t xml:space="preserve">. </w:t>
      </w:r>
      <w:r w:rsidR="00234C92">
        <w:t xml:space="preserve"> </w:t>
      </w:r>
      <w:r w:rsidRPr="006F1216">
        <w:t xml:space="preserve">2004. </w:t>
      </w:r>
      <w:r w:rsidR="00234C92">
        <w:t xml:space="preserve"> </w:t>
      </w:r>
      <w:r w:rsidRPr="006F1216">
        <w:t>Environmental factors influencing freshwater survival and smolt production in Pacific Northwest coho salmon (</w:t>
      </w:r>
      <w:proofErr w:type="spellStart"/>
      <w:r w:rsidRPr="00234C92">
        <w:rPr>
          <w:i/>
        </w:rPr>
        <w:t>Oncorhynchus</w:t>
      </w:r>
      <w:proofErr w:type="spellEnd"/>
      <w:r w:rsidRPr="00234C92">
        <w:rPr>
          <w:i/>
        </w:rPr>
        <w:t xml:space="preserve"> </w:t>
      </w:r>
      <w:proofErr w:type="spellStart"/>
      <w:r w:rsidRPr="00234C92">
        <w:rPr>
          <w:i/>
        </w:rPr>
        <w:t>kisutch</w:t>
      </w:r>
      <w:proofErr w:type="spellEnd"/>
      <w:r w:rsidRPr="006F1216">
        <w:t xml:space="preserve">). </w:t>
      </w:r>
      <w:proofErr w:type="gramStart"/>
      <w:r w:rsidRPr="006F1216">
        <w:t>Can. J. Fish.</w:t>
      </w:r>
      <w:proofErr w:type="gramEnd"/>
      <w:r w:rsidRPr="006F1216">
        <w:t xml:space="preserve"> </w:t>
      </w:r>
      <w:proofErr w:type="spellStart"/>
      <w:proofErr w:type="gramStart"/>
      <w:r w:rsidRPr="006F1216">
        <w:t>Aquat</w:t>
      </w:r>
      <w:proofErr w:type="spellEnd"/>
      <w:r w:rsidRPr="006F1216">
        <w:t>.</w:t>
      </w:r>
      <w:proofErr w:type="gramEnd"/>
      <w:r w:rsidRPr="006F1216">
        <w:t xml:space="preserve"> Sci. 61:360</w:t>
      </w:r>
      <w:r w:rsidR="00234C92">
        <w:t>–</w:t>
      </w:r>
      <w:r w:rsidRPr="006F1216">
        <w:t>373.</w:t>
      </w:r>
    </w:p>
    <w:p w:rsidR="00A73213" w:rsidRDefault="00A73213" w:rsidP="00133042">
      <w:pPr>
        <w:pStyle w:val="ref-Cited"/>
      </w:pPr>
      <w:proofErr w:type="gramStart"/>
      <w:r w:rsidRPr="00A73213">
        <w:t>Lewis, B., W.</w:t>
      </w:r>
      <w:r w:rsidR="00234C92">
        <w:t xml:space="preserve"> </w:t>
      </w:r>
      <w:r w:rsidRPr="00A73213">
        <w:t>S. Grant, R.</w:t>
      </w:r>
      <w:r w:rsidR="00234C92">
        <w:t xml:space="preserve"> </w:t>
      </w:r>
      <w:r w:rsidRPr="00A73213">
        <w:t xml:space="preserve">E. Brenner, and T. </w:t>
      </w:r>
      <w:proofErr w:type="spellStart"/>
      <w:r w:rsidRPr="00A73213">
        <w:t>Hamazaki</w:t>
      </w:r>
      <w:proofErr w:type="spellEnd"/>
      <w:r w:rsidRPr="00A73213">
        <w:t>.</w:t>
      </w:r>
      <w:proofErr w:type="gramEnd"/>
      <w:r w:rsidRPr="00A73213">
        <w:t xml:space="preserve">  2015.  Changes in size and age of Chinook salmon (</w:t>
      </w:r>
      <w:proofErr w:type="spellStart"/>
      <w:r w:rsidRPr="00234C92">
        <w:rPr>
          <w:i/>
        </w:rPr>
        <w:t>Oncorhynchus</w:t>
      </w:r>
      <w:proofErr w:type="spellEnd"/>
      <w:r w:rsidRPr="00234C92">
        <w:rPr>
          <w:i/>
        </w:rPr>
        <w:t xml:space="preserve"> </w:t>
      </w:r>
      <w:proofErr w:type="spellStart"/>
      <w:r w:rsidRPr="00234C92">
        <w:rPr>
          <w:i/>
        </w:rPr>
        <w:t>tsha</w:t>
      </w:r>
      <w:r w:rsidR="003C31B4" w:rsidRPr="00234C92">
        <w:rPr>
          <w:i/>
        </w:rPr>
        <w:t>wytscha</w:t>
      </w:r>
      <w:proofErr w:type="spellEnd"/>
      <w:r w:rsidR="003C31B4">
        <w:t xml:space="preserve">) returning to Alaska. </w:t>
      </w:r>
      <w:proofErr w:type="spellStart"/>
      <w:r w:rsidRPr="00A73213">
        <w:t>PloS</w:t>
      </w:r>
      <w:proofErr w:type="spellEnd"/>
      <w:r w:rsidRPr="00A73213">
        <w:t xml:space="preserve"> ONE 10(6): e0130184.</w:t>
      </w:r>
    </w:p>
    <w:p w:rsidR="00E72617" w:rsidRDefault="00E72617" w:rsidP="00E72617">
      <w:pPr>
        <w:pStyle w:val="ref-Cited"/>
      </w:pPr>
      <w:r>
        <w:t xml:space="preserve">Lum, J. L. 2003. </w:t>
      </w:r>
      <w:proofErr w:type="gramStart"/>
      <w:r>
        <w:t>Effects of smolt length and emigration timing on marine survival and age at maturity of wild coho salmon (</w:t>
      </w:r>
      <w:r w:rsidRPr="00E72617">
        <w:rPr>
          <w:i/>
        </w:rPr>
        <w:t xml:space="preserve">O. </w:t>
      </w:r>
      <w:proofErr w:type="spellStart"/>
      <w:r w:rsidRPr="00E72617">
        <w:rPr>
          <w:i/>
        </w:rPr>
        <w:t>kisutch</w:t>
      </w:r>
      <w:proofErr w:type="spellEnd"/>
      <w:r>
        <w:t>) at Auke Creek, Southeast Alaska.</w:t>
      </w:r>
      <w:proofErr w:type="gramEnd"/>
      <w:r>
        <w:t xml:space="preserve"> </w:t>
      </w:r>
      <w:proofErr w:type="gramStart"/>
      <w:r>
        <w:t>Master’s thesis.</w:t>
      </w:r>
      <w:proofErr w:type="gramEnd"/>
      <w:r>
        <w:t xml:space="preserve"> </w:t>
      </w:r>
      <w:proofErr w:type="gramStart"/>
      <w:r>
        <w:t>University of Alaska, Juneau.</w:t>
      </w:r>
      <w:proofErr w:type="gramEnd"/>
    </w:p>
    <w:p w:rsidR="00B71A1A" w:rsidRDefault="00B71A1A" w:rsidP="00133042">
      <w:pPr>
        <w:pStyle w:val="ref-Cited"/>
      </w:pPr>
      <w:proofErr w:type="gramStart"/>
      <w:r w:rsidRPr="00B71A1A">
        <w:t xml:space="preserve">Magnus, D. L., D. </w:t>
      </w:r>
      <w:proofErr w:type="spellStart"/>
      <w:r w:rsidRPr="00B71A1A">
        <w:t>Brandenburger</w:t>
      </w:r>
      <w:proofErr w:type="spellEnd"/>
      <w:r w:rsidRPr="00B71A1A">
        <w:t xml:space="preserve">, K. F. Crabtree, K. A. </w:t>
      </w:r>
      <w:proofErr w:type="spellStart"/>
      <w:r w:rsidRPr="00B71A1A">
        <w:t>Pahlke</w:t>
      </w:r>
      <w:proofErr w:type="spellEnd"/>
      <w:r w:rsidRPr="00B71A1A">
        <w:t>, and S. A. McPherson.</w:t>
      </w:r>
      <w:proofErr w:type="gramEnd"/>
      <w:r w:rsidRPr="00B71A1A">
        <w:t xml:space="preserve"> </w:t>
      </w:r>
      <w:r w:rsidR="00234C92">
        <w:t xml:space="preserve"> </w:t>
      </w:r>
      <w:r w:rsidRPr="00B71A1A">
        <w:t xml:space="preserve">2006. </w:t>
      </w:r>
      <w:r w:rsidR="00234C92">
        <w:t xml:space="preserve"> </w:t>
      </w:r>
      <w:r w:rsidRPr="00B71A1A">
        <w:t xml:space="preserve">Juvenile salmon capture and coded wire tagging manual. </w:t>
      </w:r>
      <w:r w:rsidR="00234C92">
        <w:t xml:space="preserve"> </w:t>
      </w:r>
      <w:proofErr w:type="gramStart"/>
      <w:r w:rsidRPr="00B71A1A">
        <w:t>Alaska Department of Fish and Game, Special Publication No. 06-31, Anchorage.</w:t>
      </w:r>
      <w:proofErr w:type="gramEnd"/>
    </w:p>
    <w:p w:rsidR="005F5459" w:rsidRDefault="005F5459" w:rsidP="005F5459">
      <w:pPr>
        <w:jc w:val="center"/>
      </w:pPr>
      <w:r w:rsidRPr="004A4FCE">
        <w:rPr>
          <w:b/>
          <w:sz w:val="32"/>
          <w:szCs w:val="32"/>
        </w:rPr>
        <w:lastRenderedPageBreak/>
        <w:t>REFERENCES CITED</w:t>
      </w:r>
      <w:r>
        <w:rPr>
          <w:b/>
          <w:sz w:val="32"/>
          <w:szCs w:val="32"/>
        </w:rPr>
        <w:t xml:space="preserve"> (Continued)</w:t>
      </w:r>
    </w:p>
    <w:p w:rsidR="00E9690D" w:rsidRDefault="00E9690D" w:rsidP="00133042">
      <w:pPr>
        <w:pStyle w:val="ref-Cited"/>
      </w:pPr>
      <w:proofErr w:type="gramStart"/>
      <w:r>
        <w:t>Malison, R.</w:t>
      </w:r>
      <w:r w:rsidR="00234C92">
        <w:t xml:space="preserve"> </w:t>
      </w:r>
      <w:r>
        <w:t>J., K.</w:t>
      </w:r>
      <w:r w:rsidR="00234C92">
        <w:t xml:space="preserve"> </w:t>
      </w:r>
      <w:r>
        <w:t xml:space="preserve">V. </w:t>
      </w:r>
      <w:proofErr w:type="spellStart"/>
      <w:r>
        <w:t>Kuzishchin</w:t>
      </w:r>
      <w:proofErr w:type="spellEnd"/>
      <w:r>
        <w:t>, and J.</w:t>
      </w:r>
      <w:r w:rsidR="00234C92">
        <w:t xml:space="preserve"> </w:t>
      </w:r>
      <w:r>
        <w:t>A. Stanford.</w:t>
      </w:r>
      <w:proofErr w:type="gramEnd"/>
      <w:r w:rsidR="00234C92">
        <w:t xml:space="preserve"> </w:t>
      </w:r>
      <w:r>
        <w:t xml:space="preserve"> 2016.</w:t>
      </w:r>
      <w:r w:rsidRPr="00E9690D">
        <w:t xml:space="preserve"> </w:t>
      </w:r>
      <w:r w:rsidR="00234C92">
        <w:t xml:space="preserve"> </w:t>
      </w:r>
      <w:r w:rsidRPr="00E9690D">
        <w:t>Do beaver dams reduce habitat connectivity and salmon productivity in expansive river</w:t>
      </w:r>
      <w:r>
        <w:t xml:space="preserve"> </w:t>
      </w:r>
      <w:r w:rsidRPr="00E9690D">
        <w:t>floodplains?</w:t>
      </w:r>
      <w:r w:rsidR="00234C92">
        <w:t xml:space="preserve">  </w:t>
      </w:r>
      <w:proofErr w:type="spellStart"/>
      <w:r w:rsidRPr="00E9690D">
        <w:t>PeerJ</w:t>
      </w:r>
      <w:proofErr w:type="spellEnd"/>
      <w:r w:rsidRPr="00E9690D">
        <w:t xml:space="preserve"> 4:e2403; DOI 10.7717/peerj.2403</w:t>
      </w:r>
      <w:r w:rsidR="00234C92">
        <w:t>.</w:t>
      </w:r>
    </w:p>
    <w:p w:rsidR="00CA4A1B" w:rsidRDefault="00CA4A1B" w:rsidP="00133042">
      <w:pPr>
        <w:pStyle w:val="ref-Cited"/>
      </w:pPr>
      <w:proofErr w:type="gramStart"/>
      <w:r>
        <w:t>Mantua, N.</w:t>
      </w:r>
      <w:r w:rsidR="00234C92">
        <w:t xml:space="preserve"> </w:t>
      </w:r>
      <w:r>
        <w:t>J., S.</w:t>
      </w:r>
      <w:r w:rsidR="00234C92">
        <w:t xml:space="preserve"> </w:t>
      </w:r>
      <w:r>
        <w:t>R.</w:t>
      </w:r>
      <w:r w:rsidR="00695745">
        <w:t xml:space="preserve"> </w:t>
      </w:r>
      <w:r>
        <w:t>Hare, Y. Zhang, J.</w:t>
      </w:r>
      <w:r w:rsidR="00234C92">
        <w:t xml:space="preserve"> </w:t>
      </w:r>
      <w:r>
        <w:t xml:space="preserve">M. </w:t>
      </w:r>
      <w:r w:rsidRPr="00CA4A1B">
        <w:t>Wallace, and</w:t>
      </w:r>
      <w:r>
        <w:t xml:space="preserve"> R.</w:t>
      </w:r>
      <w:r w:rsidR="00234C92">
        <w:t xml:space="preserve"> </w:t>
      </w:r>
      <w:r w:rsidR="00FD5A21">
        <w:t>C. Francis.</w:t>
      </w:r>
      <w:proofErr w:type="gramEnd"/>
      <w:r w:rsidR="00FD5A21">
        <w:t xml:space="preserve">  1997.</w:t>
      </w:r>
      <w:r>
        <w:t xml:space="preserve">  </w:t>
      </w:r>
      <w:r w:rsidRPr="00CA4A1B">
        <w:t xml:space="preserve">A Pacific </w:t>
      </w:r>
      <w:proofErr w:type="spellStart"/>
      <w:r w:rsidRPr="00CA4A1B">
        <w:t>interdecadal</w:t>
      </w:r>
      <w:proofErr w:type="spellEnd"/>
      <w:r w:rsidRPr="00CA4A1B">
        <w:t xml:space="preserve"> climate oscillation with impacts on</w:t>
      </w:r>
      <w:r>
        <w:t xml:space="preserve"> salmon production. </w:t>
      </w:r>
      <w:r w:rsidR="00234C92">
        <w:t xml:space="preserve"> </w:t>
      </w:r>
      <w:r>
        <w:t>Bull. Amer. Meteor. Soc. 78:1069–1079.</w:t>
      </w:r>
    </w:p>
    <w:p w:rsidR="00186055" w:rsidRDefault="00186055" w:rsidP="00133042">
      <w:pPr>
        <w:pStyle w:val="ref-Cited"/>
      </w:pPr>
      <w:proofErr w:type="gramStart"/>
      <w:r w:rsidRPr="006F1216">
        <w:t>Mathews, S.</w:t>
      </w:r>
      <w:r w:rsidR="00234C92">
        <w:t xml:space="preserve"> </w:t>
      </w:r>
      <w:r w:rsidRPr="006F1216">
        <w:t>B.</w:t>
      </w:r>
      <w:r w:rsidR="00234C92">
        <w:t>,</w:t>
      </w:r>
      <w:r w:rsidRPr="006F1216">
        <w:t xml:space="preserve"> and </w:t>
      </w:r>
      <w:r w:rsidR="00234C92">
        <w:t xml:space="preserve">F. W. </w:t>
      </w:r>
      <w:r w:rsidRPr="006F1216">
        <w:t>Olson</w:t>
      </w:r>
      <w:r w:rsidR="00234C92">
        <w:t>.</w:t>
      </w:r>
      <w:proofErr w:type="gramEnd"/>
      <w:r w:rsidR="00234C92">
        <w:t xml:space="preserve">  </w:t>
      </w:r>
      <w:r w:rsidRPr="006F1216">
        <w:t xml:space="preserve">1973. </w:t>
      </w:r>
      <w:r w:rsidR="00234C92">
        <w:t xml:space="preserve"> </w:t>
      </w:r>
      <w:r w:rsidRPr="006F1216">
        <w:t>Factors affecting Puget Sound coho salmon (</w:t>
      </w:r>
      <w:proofErr w:type="spellStart"/>
      <w:r w:rsidRPr="00234C92">
        <w:rPr>
          <w:i/>
        </w:rPr>
        <w:t>Oncorhynchus</w:t>
      </w:r>
      <w:proofErr w:type="spellEnd"/>
      <w:r w:rsidRPr="00234C92">
        <w:rPr>
          <w:i/>
        </w:rPr>
        <w:t xml:space="preserve"> </w:t>
      </w:r>
      <w:proofErr w:type="spellStart"/>
      <w:r w:rsidRPr="00234C92">
        <w:rPr>
          <w:i/>
        </w:rPr>
        <w:t>kisutch</w:t>
      </w:r>
      <w:proofErr w:type="spellEnd"/>
      <w:r w:rsidRPr="006F1216">
        <w:t xml:space="preserve">) runs. </w:t>
      </w:r>
      <w:proofErr w:type="gramStart"/>
      <w:r w:rsidRPr="006F1216">
        <w:t>Can. J. Fish.</w:t>
      </w:r>
      <w:proofErr w:type="gramEnd"/>
      <w:r w:rsidRPr="006F1216">
        <w:t xml:space="preserve"> </w:t>
      </w:r>
      <w:proofErr w:type="spellStart"/>
      <w:proofErr w:type="gramStart"/>
      <w:r w:rsidRPr="006F1216">
        <w:t>Aquat</w:t>
      </w:r>
      <w:proofErr w:type="spellEnd"/>
      <w:r w:rsidRPr="006F1216">
        <w:t>.</w:t>
      </w:r>
      <w:proofErr w:type="gramEnd"/>
      <w:r w:rsidRPr="006F1216">
        <w:t xml:space="preserve"> Sci. 37:1373</w:t>
      </w:r>
      <w:r w:rsidR="00234C92">
        <w:t>–</w:t>
      </w:r>
      <w:r w:rsidRPr="006F1216">
        <w:t>1378.</w:t>
      </w:r>
    </w:p>
    <w:p w:rsidR="00B85C50" w:rsidRDefault="00B85C50" w:rsidP="00133042">
      <w:pPr>
        <w:pStyle w:val="ref-Cited"/>
      </w:pPr>
      <w:proofErr w:type="gramStart"/>
      <w:r w:rsidRPr="00B85C50">
        <w:t>Murphy, M.</w:t>
      </w:r>
      <w:r w:rsidR="00234C92">
        <w:t xml:space="preserve"> </w:t>
      </w:r>
      <w:r w:rsidRPr="00B85C50">
        <w:t>L., J.</w:t>
      </w:r>
      <w:r w:rsidR="00234C92">
        <w:t xml:space="preserve"> </w:t>
      </w:r>
      <w:r w:rsidRPr="00B85C50">
        <w:t xml:space="preserve">F. </w:t>
      </w:r>
      <w:proofErr w:type="spellStart"/>
      <w:r w:rsidRPr="00B85C50">
        <w:t>Thedinga</w:t>
      </w:r>
      <w:proofErr w:type="spellEnd"/>
      <w:r w:rsidRPr="00B85C50">
        <w:t>, and K.</w:t>
      </w:r>
      <w:r w:rsidR="00234C92">
        <w:t xml:space="preserve"> </w:t>
      </w:r>
      <w:r w:rsidRPr="00B85C50">
        <w:t>V. Koski.</w:t>
      </w:r>
      <w:proofErr w:type="gramEnd"/>
      <w:r w:rsidRPr="00B85C50">
        <w:t xml:space="preserve">  1984.  A stream ecosystem in old growth forest in southeast Alaska: Part V: Seasonal changes in habitat utilization by juvenile salmonids. </w:t>
      </w:r>
      <w:proofErr w:type="gramStart"/>
      <w:r w:rsidRPr="00B85C50">
        <w:t>Pages 89–98 in W.R. Meehan, T.R. Merrell, Jr., and T.A. Hanley, editors.</w:t>
      </w:r>
      <w:proofErr w:type="gramEnd"/>
      <w:r w:rsidRPr="00B85C50">
        <w:t xml:space="preserve"> </w:t>
      </w:r>
      <w:proofErr w:type="gramStart"/>
      <w:r w:rsidRPr="00B85C50">
        <w:t>Proceedings of the Symposium on Fish and Wildlife Relationships in Old-Growth Forests (Juneau, 1982).</w:t>
      </w:r>
      <w:proofErr w:type="gramEnd"/>
      <w:r w:rsidRPr="00B85C50">
        <w:t xml:space="preserve"> </w:t>
      </w:r>
      <w:r w:rsidR="00234C92">
        <w:t xml:space="preserve"> </w:t>
      </w:r>
      <w:proofErr w:type="gramStart"/>
      <w:r w:rsidRPr="00B85C50">
        <w:t>American Institute of Fisheries Research Biologists, Juneau.</w:t>
      </w:r>
      <w:proofErr w:type="gramEnd"/>
    </w:p>
    <w:p w:rsidR="005212A7" w:rsidRDefault="005212A7" w:rsidP="00133042">
      <w:pPr>
        <w:pStyle w:val="ref-Cited"/>
      </w:pPr>
      <w:proofErr w:type="gramStart"/>
      <w:r>
        <w:t>Murphy, M.</w:t>
      </w:r>
      <w:r w:rsidR="00234C92">
        <w:t xml:space="preserve"> </w:t>
      </w:r>
      <w:r>
        <w:t>L., J. Heifetz, J.</w:t>
      </w:r>
      <w:r w:rsidR="00234C92">
        <w:t xml:space="preserve"> </w:t>
      </w:r>
      <w:r>
        <w:t xml:space="preserve">F. </w:t>
      </w:r>
      <w:proofErr w:type="spellStart"/>
      <w:r>
        <w:t>Thedinga</w:t>
      </w:r>
      <w:proofErr w:type="spellEnd"/>
      <w:r>
        <w:t>, S.</w:t>
      </w:r>
      <w:r w:rsidR="00234C92">
        <w:t xml:space="preserve"> </w:t>
      </w:r>
      <w:r>
        <w:t>W. Johnson, and K.</w:t>
      </w:r>
      <w:r w:rsidR="00234C92">
        <w:t xml:space="preserve"> </w:t>
      </w:r>
      <w:r>
        <w:t>V. Koski.</w:t>
      </w:r>
      <w:proofErr w:type="gramEnd"/>
      <w:r>
        <w:t xml:space="preserve"> </w:t>
      </w:r>
      <w:r w:rsidR="00234C92">
        <w:t xml:space="preserve"> </w:t>
      </w:r>
      <w:r w:rsidRPr="005212A7">
        <w:t xml:space="preserve">1989. </w:t>
      </w:r>
      <w:r w:rsidR="00234C92">
        <w:t xml:space="preserve"> </w:t>
      </w:r>
      <w:r w:rsidRPr="005212A7">
        <w:t>Habitat utilization by juvenile</w:t>
      </w:r>
      <w:r>
        <w:t xml:space="preserve"> Pacific salmon (</w:t>
      </w:r>
      <w:proofErr w:type="spellStart"/>
      <w:r w:rsidRPr="00234C92">
        <w:rPr>
          <w:i/>
        </w:rPr>
        <w:t>Oncorhynchus</w:t>
      </w:r>
      <w:proofErr w:type="spellEnd"/>
      <w:r w:rsidRPr="005212A7">
        <w:t>) in the glacial Taku River, southeast A</w:t>
      </w:r>
      <w:r w:rsidR="00186055">
        <w:t xml:space="preserve">laska. </w:t>
      </w:r>
      <w:r w:rsidR="00234C92">
        <w:t xml:space="preserve"> </w:t>
      </w:r>
      <w:proofErr w:type="gramStart"/>
      <w:r w:rsidR="00C54A4E" w:rsidRPr="006F1216">
        <w:t>Can. J. Fish.</w:t>
      </w:r>
      <w:proofErr w:type="gramEnd"/>
      <w:r w:rsidR="00C54A4E" w:rsidRPr="006F1216">
        <w:t xml:space="preserve"> </w:t>
      </w:r>
      <w:proofErr w:type="spellStart"/>
      <w:proofErr w:type="gramStart"/>
      <w:r w:rsidR="00C54A4E" w:rsidRPr="006F1216">
        <w:t>Aquat</w:t>
      </w:r>
      <w:proofErr w:type="spellEnd"/>
      <w:r w:rsidR="00C54A4E" w:rsidRPr="006F1216">
        <w:t>.</w:t>
      </w:r>
      <w:proofErr w:type="gramEnd"/>
      <w:r w:rsidR="00C54A4E" w:rsidRPr="006F1216">
        <w:t xml:space="preserve"> Sci. </w:t>
      </w:r>
      <w:r w:rsidRPr="005212A7">
        <w:t>46:</w:t>
      </w:r>
      <w:r>
        <w:t>1677–1</w:t>
      </w:r>
      <w:r w:rsidRPr="005212A7">
        <w:t>685.</w:t>
      </w:r>
    </w:p>
    <w:p w:rsidR="00F15242" w:rsidRPr="006F1216" w:rsidRDefault="00F15242" w:rsidP="00133042">
      <w:pPr>
        <w:pStyle w:val="ref-Cited"/>
      </w:pPr>
      <w:r w:rsidRPr="00F15242">
        <w:t xml:space="preserve">Newman, M., </w:t>
      </w:r>
      <w:r>
        <w:t>M.A. Alexander</w:t>
      </w:r>
      <w:r w:rsidRPr="00F15242">
        <w:t xml:space="preserve">, </w:t>
      </w:r>
      <w:r>
        <w:t xml:space="preserve">T.R. </w:t>
      </w:r>
      <w:r w:rsidRPr="00F15242">
        <w:t>Ault</w:t>
      </w:r>
      <w:r>
        <w:t>, K.M. Cobb, E. Di Lorenzo, N.J. Mantua, A.J.</w:t>
      </w:r>
      <w:r w:rsidRPr="00F15242">
        <w:t xml:space="preserve"> Miller, </w:t>
      </w:r>
      <w:r>
        <w:t xml:space="preserve">S. </w:t>
      </w:r>
      <w:proofErr w:type="spellStart"/>
      <w:r w:rsidRPr="00F15242">
        <w:t>Minobe</w:t>
      </w:r>
      <w:proofErr w:type="spellEnd"/>
      <w:r>
        <w:t>, H. Nakamura</w:t>
      </w:r>
      <w:r w:rsidRPr="00F15242">
        <w:t xml:space="preserve">, </w:t>
      </w:r>
      <w:r>
        <w:t>N. Schneider</w:t>
      </w:r>
      <w:r w:rsidRPr="00F15242">
        <w:t xml:space="preserve">, </w:t>
      </w:r>
      <w:r>
        <w:t xml:space="preserve">D.J. </w:t>
      </w:r>
      <w:proofErr w:type="spellStart"/>
      <w:r>
        <w:t>Vimont</w:t>
      </w:r>
      <w:proofErr w:type="spellEnd"/>
      <w:r w:rsidRPr="00F15242">
        <w:t xml:space="preserve">, </w:t>
      </w:r>
      <w:r>
        <w:t>A.S. Phillips</w:t>
      </w:r>
      <w:r w:rsidRPr="00F15242">
        <w:t xml:space="preserve">, </w:t>
      </w:r>
      <w:r>
        <w:t>J.D. Scott</w:t>
      </w:r>
      <w:r w:rsidRPr="00F15242">
        <w:t xml:space="preserve">, </w:t>
      </w:r>
      <w:r>
        <w:t xml:space="preserve">and C.A. Smith.  2016.  </w:t>
      </w:r>
      <w:r w:rsidRPr="00F15242">
        <w:t>The Pacific decadal oscillat</w:t>
      </w:r>
      <w:r>
        <w:t>ion, revisited. J. Climate 29</w:t>
      </w:r>
      <w:r w:rsidR="00681090">
        <w:t xml:space="preserve"> (12)</w:t>
      </w:r>
      <w:r>
        <w:t>:</w:t>
      </w:r>
      <w:r w:rsidRPr="00F15242">
        <w:t>4399–4427</w:t>
      </w:r>
    </w:p>
    <w:p w:rsidR="00843470" w:rsidRDefault="00843470" w:rsidP="00133042">
      <w:pPr>
        <w:pStyle w:val="ref-Cited"/>
      </w:pPr>
      <w:proofErr w:type="spellStart"/>
      <w:proofErr w:type="gramStart"/>
      <w:r w:rsidRPr="00843470">
        <w:t>Orsi</w:t>
      </w:r>
      <w:proofErr w:type="spellEnd"/>
      <w:r w:rsidRPr="00843470">
        <w:t>, J.</w:t>
      </w:r>
      <w:r w:rsidR="00234C92">
        <w:t xml:space="preserve"> </w:t>
      </w:r>
      <w:r w:rsidRPr="00843470">
        <w:t>A., M.</w:t>
      </w:r>
      <w:r w:rsidR="00234C92">
        <w:t xml:space="preserve"> </w:t>
      </w:r>
      <w:r w:rsidRPr="00843470">
        <w:t xml:space="preserve">V. </w:t>
      </w:r>
      <w:proofErr w:type="spellStart"/>
      <w:r w:rsidRPr="00843470">
        <w:t>Sturdevant</w:t>
      </w:r>
      <w:proofErr w:type="spellEnd"/>
      <w:r w:rsidRPr="00843470">
        <w:t>, E.</w:t>
      </w:r>
      <w:r w:rsidR="00234C92">
        <w:t xml:space="preserve"> </w:t>
      </w:r>
      <w:r w:rsidRPr="00843470">
        <w:t>A. Fergusson, J. Joyce, and S. Heinl.</w:t>
      </w:r>
      <w:proofErr w:type="gramEnd"/>
      <w:r w:rsidRPr="00843470">
        <w:t xml:space="preserve">  2013.  Connecting the “dots” among coastal ocean metrics and Pacific salmon production in </w:t>
      </w:r>
      <w:r w:rsidR="00C54A4E">
        <w:t>Southeast Alaska, 1997–2012.  North Pacific Anadromous Fish Commission Technical Report</w:t>
      </w:r>
      <w:r w:rsidRPr="00843470">
        <w:t xml:space="preserve"> 9:260–266.</w:t>
      </w:r>
    </w:p>
    <w:p w:rsidR="00D36BF6" w:rsidRDefault="00D36BF6" w:rsidP="00133042">
      <w:pPr>
        <w:pStyle w:val="ref-Cited"/>
      </w:pPr>
      <w:proofErr w:type="spellStart"/>
      <w:r>
        <w:t>Pahlke</w:t>
      </w:r>
      <w:proofErr w:type="spellEnd"/>
      <w:r>
        <w:t xml:space="preserve">, K.  1989.  Length conversion equations for sockeye, chinook, chum and coho salmon in Southeast Alaska. </w:t>
      </w:r>
      <w:r w:rsidR="00E06553">
        <w:t xml:space="preserve"> </w:t>
      </w:r>
      <w:proofErr w:type="gramStart"/>
      <w:r w:rsidRPr="006F1216">
        <w:t>Alaska Depart</w:t>
      </w:r>
      <w:r>
        <w:t xml:space="preserve">ment of Fish and Game, Division of </w:t>
      </w:r>
      <w:r w:rsidRPr="006F1216">
        <w:t xml:space="preserve">Commercial Fisheries, </w:t>
      </w:r>
      <w:r>
        <w:t>Fishery Research Bulletin No. 89-02, Juneau</w:t>
      </w:r>
      <w:r w:rsidRPr="006F1216">
        <w:t>.</w:t>
      </w:r>
      <w:proofErr w:type="gramEnd"/>
    </w:p>
    <w:p w:rsidR="00843470" w:rsidRDefault="00843470" w:rsidP="00133042">
      <w:pPr>
        <w:pStyle w:val="ref-Cited"/>
      </w:pPr>
      <w:proofErr w:type="spellStart"/>
      <w:r w:rsidRPr="00843470">
        <w:t>Pearcy</w:t>
      </w:r>
      <w:proofErr w:type="spellEnd"/>
      <w:r w:rsidRPr="00843470">
        <w:t>, W.</w:t>
      </w:r>
      <w:r w:rsidR="00E06553">
        <w:t xml:space="preserve"> </w:t>
      </w:r>
      <w:r w:rsidRPr="00843470">
        <w:t>G.  1992.  Ocean ecology of North Pacific salmonids.  Univ. Washington Press, Seattle.</w:t>
      </w:r>
    </w:p>
    <w:p w:rsidR="0084485F" w:rsidRPr="006F1216" w:rsidRDefault="0084485F" w:rsidP="00133042">
      <w:pPr>
        <w:pStyle w:val="ref-Cited"/>
      </w:pPr>
      <w:proofErr w:type="gramStart"/>
      <w:r w:rsidRPr="0084485F">
        <w:t>Prowse,</w:t>
      </w:r>
      <w:r>
        <w:t xml:space="preserve"> T.</w:t>
      </w:r>
      <w:r w:rsidR="00E06553">
        <w:t xml:space="preserve"> </w:t>
      </w:r>
      <w:r>
        <w:t>D., and R.</w:t>
      </w:r>
      <w:r w:rsidR="00E06553">
        <w:t xml:space="preserve"> </w:t>
      </w:r>
      <w:r w:rsidRPr="0084485F">
        <w:t>L</w:t>
      </w:r>
      <w:r>
        <w:t>. Stephenson.</w:t>
      </w:r>
      <w:proofErr w:type="gramEnd"/>
      <w:r>
        <w:t xml:space="preserve">  1986.  </w:t>
      </w:r>
      <w:r w:rsidRPr="0084485F">
        <w:t xml:space="preserve">The relationship between winter lake cover, radiation receipts and the oxygen deficit in temperate lakes. </w:t>
      </w:r>
      <w:r w:rsidR="00E06553">
        <w:t xml:space="preserve"> </w:t>
      </w:r>
      <w:r w:rsidRPr="0084485F">
        <w:t xml:space="preserve">Atmosphere-Ocean </w:t>
      </w:r>
      <w:r>
        <w:t>24:</w:t>
      </w:r>
      <w:r w:rsidRPr="0084485F">
        <w:t>38</w:t>
      </w:r>
      <w:r>
        <w:t>6–</w:t>
      </w:r>
      <w:r w:rsidRPr="0084485F">
        <w:t>403.</w:t>
      </w:r>
    </w:p>
    <w:p w:rsidR="008E30E2" w:rsidRDefault="00017872" w:rsidP="00133042">
      <w:pPr>
        <w:pStyle w:val="ref-Cited"/>
      </w:pPr>
      <w:r>
        <w:t>Ricker, W.</w:t>
      </w:r>
      <w:r w:rsidR="00E06553">
        <w:t xml:space="preserve"> </w:t>
      </w:r>
      <w:r w:rsidR="008E30E2" w:rsidRPr="006F1216">
        <w:t xml:space="preserve">E. </w:t>
      </w:r>
      <w:r w:rsidR="00E06553">
        <w:t xml:space="preserve"> </w:t>
      </w:r>
      <w:r w:rsidR="008E30E2" w:rsidRPr="006F1216">
        <w:t xml:space="preserve">1975. </w:t>
      </w:r>
      <w:r w:rsidR="00E06553">
        <w:t xml:space="preserve"> </w:t>
      </w:r>
      <w:r w:rsidR="008E30E2" w:rsidRPr="006F1216">
        <w:t xml:space="preserve">Computation and interpretation of biological statistics of fish populations. </w:t>
      </w:r>
      <w:r w:rsidR="00E06553">
        <w:t xml:space="preserve"> </w:t>
      </w:r>
      <w:proofErr w:type="gramStart"/>
      <w:r w:rsidR="008E30E2" w:rsidRPr="006F1216">
        <w:t>Bulletin of the Fisheries Re</w:t>
      </w:r>
      <w:r w:rsidR="00E06553">
        <w:t>search Board of Canada, No. 191,</w:t>
      </w:r>
      <w:r w:rsidR="008E30E2" w:rsidRPr="006F1216">
        <w:t xml:space="preserve"> Ottawa.</w:t>
      </w:r>
      <w:proofErr w:type="gramEnd"/>
    </w:p>
    <w:p w:rsidR="00017872" w:rsidRPr="00017872" w:rsidRDefault="00017872" w:rsidP="00133042">
      <w:pPr>
        <w:pStyle w:val="ref-Cited"/>
      </w:pPr>
      <w:r w:rsidRPr="00017872">
        <w:t>Ricker, W.</w:t>
      </w:r>
      <w:r w:rsidR="00E06553">
        <w:t xml:space="preserve"> </w:t>
      </w:r>
      <w:r w:rsidRPr="00017872">
        <w:t xml:space="preserve">E. </w:t>
      </w:r>
      <w:r>
        <w:t xml:space="preserve"> </w:t>
      </w:r>
      <w:r w:rsidRPr="00017872">
        <w:t>1995.</w:t>
      </w:r>
      <w:r>
        <w:t xml:space="preserve"> </w:t>
      </w:r>
      <w:r w:rsidRPr="00017872">
        <w:t xml:space="preserve"> Trends in the average size of Pacific salmon in Canadian catches. </w:t>
      </w:r>
      <w:r w:rsidR="00E06553">
        <w:t xml:space="preserve"> </w:t>
      </w:r>
      <w:r w:rsidRPr="00017872">
        <w:t>Canadian Special Report on Fisheries and Aquatic Sciences 121:593–602.</w:t>
      </w:r>
    </w:p>
    <w:p w:rsidR="00017872" w:rsidRPr="006F1216" w:rsidRDefault="00017872" w:rsidP="00133042">
      <w:pPr>
        <w:pStyle w:val="ref-Cited"/>
      </w:pPr>
      <w:proofErr w:type="gramStart"/>
      <w:r w:rsidRPr="00017872">
        <w:t>Ricker, W.</w:t>
      </w:r>
      <w:r w:rsidR="00E06553">
        <w:t xml:space="preserve"> </w:t>
      </w:r>
      <w:r w:rsidRPr="00017872">
        <w:t>E.</w:t>
      </w:r>
      <w:r w:rsidR="00E06553">
        <w:t>,</w:t>
      </w:r>
      <w:r w:rsidRPr="00017872">
        <w:t xml:space="preserve"> and W.</w:t>
      </w:r>
      <w:r w:rsidR="00E06553">
        <w:t xml:space="preserve"> </w:t>
      </w:r>
      <w:r w:rsidRPr="00017872">
        <w:t xml:space="preserve">P. </w:t>
      </w:r>
      <w:proofErr w:type="spellStart"/>
      <w:r w:rsidRPr="00017872">
        <w:t>Wickett</w:t>
      </w:r>
      <w:proofErr w:type="spellEnd"/>
      <w:r w:rsidRPr="00017872">
        <w:t>.</w:t>
      </w:r>
      <w:proofErr w:type="gramEnd"/>
      <w:r w:rsidRPr="00017872">
        <w:t xml:space="preserve"> </w:t>
      </w:r>
      <w:r w:rsidR="00E06553">
        <w:t xml:space="preserve"> </w:t>
      </w:r>
      <w:r w:rsidRPr="00017872">
        <w:t xml:space="preserve">1980. </w:t>
      </w:r>
      <w:r w:rsidR="00E06553">
        <w:t xml:space="preserve"> </w:t>
      </w:r>
      <w:r w:rsidRPr="00017872">
        <w:t>Causes of the decrease in size of coho salmon (</w:t>
      </w:r>
      <w:proofErr w:type="spellStart"/>
      <w:r w:rsidRPr="00E06553">
        <w:rPr>
          <w:i/>
        </w:rPr>
        <w:t>Oncorhynchus</w:t>
      </w:r>
      <w:proofErr w:type="spellEnd"/>
      <w:r w:rsidRPr="00E06553">
        <w:rPr>
          <w:i/>
        </w:rPr>
        <w:t xml:space="preserve"> </w:t>
      </w:r>
      <w:proofErr w:type="spellStart"/>
      <w:r w:rsidRPr="00E06553">
        <w:rPr>
          <w:i/>
        </w:rPr>
        <w:t>kisutch</w:t>
      </w:r>
      <w:proofErr w:type="spellEnd"/>
      <w:r w:rsidRPr="00017872">
        <w:t xml:space="preserve">). </w:t>
      </w:r>
      <w:proofErr w:type="gramStart"/>
      <w:r w:rsidRPr="00017872">
        <w:t>Canadian Technical Report on Fisheri</w:t>
      </w:r>
      <w:r w:rsidR="00E06553">
        <w:t>es and Aquatic Sciences No. 971,</w:t>
      </w:r>
      <w:r w:rsidRPr="00017872">
        <w:t xml:space="preserve"> Vancouver.</w:t>
      </w:r>
      <w:proofErr w:type="gramEnd"/>
    </w:p>
    <w:p w:rsidR="008E30E2" w:rsidRDefault="008E30E2" w:rsidP="00133042">
      <w:pPr>
        <w:pStyle w:val="ref-Cited"/>
      </w:pPr>
      <w:proofErr w:type="spellStart"/>
      <w:r w:rsidRPr="006F1216">
        <w:t>Scarnecchia</w:t>
      </w:r>
      <w:proofErr w:type="spellEnd"/>
      <w:r w:rsidRPr="006F1216">
        <w:t>, D.</w:t>
      </w:r>
      <w:r w:rsidR="00E06553">
        <w:t xml:space="preserve"> </w:t>
      </w:r>
      <w:r w:rsidRPr="006F1216">
        <w:t>L.  1981.  Effects of streamflow and upwelling on yield of wild coho salmon (</w:t>
      </w:r>
      <w:proofErr w:type="spellStart"/>
      <w:r w:rsidRPr="00E06553">
        <w:rPr>
          <w:i/>
        </w:rPr>
        <w:t>Oncorhynchus</w:t>
      </w:r>
      <w:proofErr w:type="spellEnd"/>
      <w:r w:rsidRPr="00E06553">
        <w:rPr>
          <w:i/>
        </w:rPr>
        <w:t xml:space="preserve"> </w:t>
      </w:r>
      <w:proofErr w:type="spellStart"/>
      <w:r w:rsidRPr="00E06553">
        <w:rPr>
          <w:i/>
        </w:rPr>
        <w:t>kisutch</w:t>
      </w:r>
      <w:proofErr w:type="spellEnd"/>
      <w:r w:rsidRPr="006F1216">
        <w:t xml:space="preserve">) in Oregon.  </w:t>
      </w:r>
      <w:proofErr w:type="gramStart"/>
      <w:r w:rsidR="00C54A4E" w:rsidRPr="006F1216">
        <w:t>Can. J. Fish.</w:t>
      </w:r>
      <w:proofErr w:type="gramEnd"/>
      <w:r w:rsidR="00C54A4E" w:rsidRPr="006F1216">
        <w:t xml:space="preserve"> </w:t>
      </w:r>
      <w:proofErr w:type="spellStart"/>
      <w:proofErr w:type="gramStart"/>
      <w:r w:rsidR="00C54A4E" w:rsidRPr="006F1216">
        <w:t>Aquat</w:t>
      </w:r>
      <w:proofErr w:type="spellEnd"/>
      <w:r w:rsidR="00C54A4E" w:rsidRPr="006F1216">
        <w:t>.</w:t>
      </w:r>
      <w:proofErr w:type="gramEnd"/>
      <w:r w:rsidR="00C54A4E" w:rsidRPr="006F1216">
        <w:t xml:space="preserve"> Sci. </w:t>
      </w:r>
      <w:r w:rsidRPr="006F1216">
        <w:t>38:471</w:t>
      </w:r>
      <w:r w:rsidR="00E06553">
        <w:t>–</w:t>
      </w:r>
      <w:r w:rsidRPr="006F1216">
        <w:t>475.</w:t>
      </w:r>
    </w:p>
    <w:p w:rsidR="00353B26" w:rsidRDefault="00353B26" w:rsidP="00353B26">
      <w:pPr>
        <w:pStyle w:val="Lit-Cited"/>
        <w:rPr>
          <w:snapToGrid w:val="0"/>
        </w:rPr>
      </w:pPr>
      <w:proofErr w:type="spellStart"/>
      <w:r>
        <w:rPr>
          <w:snapToGrid w:val="0"/>
        </w:rPr>
        <w:t>Seber</w:t>
      </w:r>
      <w:proofErr w:type="spellEnd"/>
      <w:r>
        <w:rPr>
          <w:snapToGrid w:val="0"/>
        </w:rPr>
        <w:t>, G. A. F.  1982.  The estimation of animal abundance, second edition.  Griffin, London.</w:t>
      </w:r>
    </w:p>
    <w:p w:rsidR="008E30E2" w:rsidRPr="006F1216" w:rsidRDefault="008E30E2" w:rsidP="00133042">
      <w:pPr>
        <w:pStyle w:val="ref-Cited"/>
      </w:pPr>
      <w:r w:rsidRPr="006F1216">
        <w:t xml:space="preserve">Shaul, L. D. </w:t>
      </w:r>
      <w:r w:rsidR="00E06553">
        <w:t xml:space="preserve"> </w:t>
      </w:r>
      <w:r w:rsidRPr="006F1216">
        <w:t xml:space="preserve">1994. </w:t>
      </w:r>
      <w:r w:rsidR="00E06553">
        <w:t xml:space="preserve"> </w:t>
      </w:r>
      <w:r w:rsidRPr="006F1216">
        <w:t>A summary of 1982</w:t>
      </w:r>
      <w:r w:rsidR="00E06553">
        <w:t>–</w:t>
      </w:r>
      <w:r w:rsidRPr="006F1216">
        <w:t xml:space="preserve">1991 harvests, escapements, migratory patterns, and marine survival rates of coho salmon stocks in Southeast Alaska. </w:t>
      </w:r>
      <w:r w:rsidR="00E06553">
        <w:t xml:space="preserve"> </w:t>
      </w:r>
      <w:r w:rsidRPr="006F1216">
        <w:t>Alaska Department of Fish and Game, Division of Commercial Fisheries, Alaska Fishery Bulletin 1:10</w:t>
      </w:r>
      <w:r w:rsidR="00E06553">
        <w:t>–</w:t>
      </w:r>
      <w:r w:rsidRPr="006F1216">
        <w:t>34.</w:t>
      </w:r>
    </w:p>
    <w:p w:rsidR="00E809D7" w:rsidRDefault="00F52A9B" w:rsidP="00133042">
      <w:pPr>
        <w:pStyle w:val="ref-Cited"/>
      </w:pPr>
      <w:proofErr w:type="gramStart"/>
      <w:r>
        <w:t>Shaul, L.</w:t>
      </w:r>
      <w:r w:rsidR="00E06553">
        <w:t xml:space="preserve"> </w:t>
      </w:r>
      <w:r>
        <w:t>D.</w:t>
      </w:r>
      <w:r w:rsidR="00E06553">
        <w:t>,</w:t>
      </w:r>
      <w:r>
        <w:t xml:space="preserve"> and H.</w:t>
      </w:r>
      <w:r w:rsidR="00E06553">
        <w:t xml:space="preserve"> </w:t>
      </w:r>
      <w:r>
        <w:t>J. Geiger.</w:t>
      </w:r>
      <w:proofErr w:type="gramEnd"/>
      <w:r>
        <w:t xml:space="preserve"> </w:t>
      </w:r>
      <w:r w:rsidR="00E06553">
        <w:t xml:space="preserve"> </w:t>
      </w:r>
      <w:r>
        <w:t xml:space="preserve">2016. </w:t>
      </w:r>
      <w:r w:rsidR="00E06553">
        <w:t xml:space="preserve"> </w:t>
      </w:r>
      <w:r w:rsidR="00DB56EF" w:rsidRPr="006F1216">
        <w:t xml:space="preserve">Effects of </w:t>
      </w:r>
      <w:r w:rsidR="00E06553">
        <w:t>c</w:t>
      </w:r>
      <w:r w:rsidR="00DB56EF" w:rsidRPr="006F1216">
        <w:t xml:space="preserve">limate and </w:t>
      </w:r>
      <w:r w:rsidR="00E06553">
        <w:t>c</w:t>
      </w:r>
      <w:r w:rsidR="00DB56EF" w:rsidRPr="006F1216">
        <w:t xml:space="preserve">ompetition for </w:t>
      </w:r>
      <w:r w:rsidR="00E06553">
        <w:t>o</w:t>
      </w:r>
      <w:r w:rsidR="00DB56EF" w:rsidRPr="006F1216">
        <w:t xml:space="preserve">ffshore </w:t>
      </w:r>
      <w:r w:rsidR="00E06553">
        <w:t>p</w:t>
      </w:r>
      <w:r w:rsidR="00DB56EF" w:rsidRPr="006F1216">
        <w:t xml:space="preserve">rey on </w:t>
      </w:r>
      <w:r w:rsidR="00E06553">
        <w:t>g</w:t>
      </w:r>
      <w:r w:rsidR="00DB56EF" w:rsidRPr="006F1216">
        <w:t xml:space="preserve">rowth, </w:t>
      </w:r>
      <w:r w:rsidR="00E06553">
        <w:t>s</w:t>
      </w:r>
      <w:r w:rsidR="00DB56EF" w:rsidRPr="006F1216">
        <w:t xml:space="preserve">urvival, and </w:t>
      </w:r>
      <w:r w:rsidR="00E06553">
        <w:t>r</w:t>
      </w:r>
      <w:r w:rsidR="00DB56EF" w:rsidRPr="006F1216">
        <w:t xml:space="preserve">eproductive </w:t>
      </w:r>
      <w:r w:rsidR="00E06553">
        <w:t>p</w:t>
      </w:r>
      <w:r w:rsidR="00DB56EF" w:rsidRPr="006F1216">
        <w:t xml:space="preserve">otential of </w:t>
      </w:r>
      <w:r w:rsidR="00E06553">
        <w:t>c</w:t>
      </w:r>
      <w:r w:rsidR="00DB56EF" w:rsidRPr="006F1216">
        <w:t xml:space="preserve">oho </w:t>
      </w:r>
      <w:r w:rsidR="00E06553">
        <w:t>s</w:t>
      </w:r>
      <w:r w:rsidR="00DB56EF" w:rsidRPr="006F1216">
        <w:t>almon in Southeast Alaska. North Pacific Anadromous Fish Commission Bulletin 6</w:t>
      </w:r>
      <w:r w:rsidRPr="00F52A9B">
        <w:t>:329–347</w:t>
      </w:r>
      <w:r w:rsidR="00DB56EF" w:rsidRPr="006F1216">
        <w:t xml:space="preserve">.  </w:t>
      </w:r>
      <w:proofErr w:type="gramStart"/>
      <w:r w:rsidR="00DB56EF" w:rsidRPr="006F1216">
        <w:t xml:space="preserve">(Available at </w:t>
      </w:r>
      <w:hyperlink r:id="rId152" w:history="1">
        <w:r w:rsidR="00691F7B" w:rsidRPr="00133042">
          <w:t>www.npafc.org</w:t>
        </w:r>
      </w:hyperlink>
      <w:r w:rsidR="00DB56EF" w:rsidRPr="006F1216">
        <w:t>).</w:t>
      </w:r>
      <w:proofErr w:type="gramEnd"/>
    </w:p>
    <w:p w:rsidR="00691F7B" w:rsidRPr="006F1216" w:rsidRDefault="00691F7B" w:rsidP="00133042">
      <w:pPr>
        <w:pStyle w:val="ref-Cited"/>
      </w:pPr>
      <w:r w:rsidRPr="00691F7B">
        <w:t>Shaul, L .</w:t>
      </w:r>
      <w:proofErr w:type="gramStart"/>
      <w:r w:rsidRPr="00691F7B">
        <w:t>D.</w:t>
      </w:r>
      <w:r w:rsidR="00E06553">
        <w:t>,</w:t>
      </w:r>
      <w:proofErr w:type="gramEnd"/>
      <w:r w:rsidRPr="00691F7B">
        <w:t xml:space="preserve"> and T. A. Tydingco.</w:t>
      </w:r>
      <w:r w:rsidR="00E06553">
        <w:t xml:space="preserve"> </w:t>
      </w:r>
      <w:r w:rsidRPr="00691F7B">
        <w:t xml:space="preserve"> 2006.</w:t>
      </w:r>
      <w:r w:rsidR="00E06553">
        <w:t xml:space="preserve"> </w:t>
      </w:r>
      <w:r w:rsidRPr="00691F7B">
        <w:t xml:space="preserve"> Escapement goals for coho salmon counted in aggregate surveys in the Ketchikan and Sitka areas. </w:t>
      </w:r>
      <w:r w:rsidR="00E06553">
        <w:t xml:space="preserve"> </w:t>
      </w:r>
      <w:proofErr w:type="gramStart"/>
      <w:r w:rsidRPr="00691F7B">
        <w:t>Alaska Department of Fish and Game, Special Publication No. 06-11, Anchorage.</w:t>
      </w:r>
      <w:proofErr w:type="gramEnd"/>
    </w:p>
    <w:p w:rsidR="005F5459" w:rsidRDefault="005F5459" w:rsidP="00133042">
      <w:pPr>
        <w:pStyle w:val="ref-Cited"/>
      </w:pPr>
    </w:p>
    <w:p w:rsidR="005F5459" w:rsidRDefault="005F5459" w:rsidP="00133042">
      <w:pPr>
        <w:pStyle w:val="ref-Cited"/>
      </w:pPr>
    </w:p>
    <w:p w:rsidR="005F5459" w:rsidRDefault="005F5459" w:rsidP="005F5459">
      <w:pPr>
        <w:jc w:val="center"/>
      </w:pPr>
      <w:r w:rsidRPr="004A4FCE">
        <w:rPr>
          <w:b/>
          <w:sz w:val="32"/>
          <w:szCs w:val="32"/>
        </w:rPr>
        <w:lastRenderedPageBreak/>
        <w:t>REFERENCES CITED</w:t>
      </w:r>
      <w:r>
        <w:rPr>
          <w:b/>
          <w:sz w:val="32"/>
          <w:szCs w:val="32"/>
        </w:rPr>
        <w:t xml:space="preserve"> (Continued)</w:t>
      </w:r>
    </w:p>
    <w:p w:rsidR="008E30E2" w:rsidRPr="006F1216" w:rsidRDefault="008E30E2" w:rsidP="00133042">
      <w:pPr>
        <w:pStyle w:val="ref-Cited"/>
      </w:pPr>
      <w:proofErr w:type="gramStart"/>
      <w:r w:rsidRPr="006F1216">
        <w:t>Shaul, L., S. McPherson, E. Jones, and K. Crabtree.</w:t>
      </w:r>
      <w:proofErr w:type="gramEnd"/>
      <w:r w:rsidRPr="006F1216">
        <w:t xml:space="preserve"> </w:t>
      </w:r>
      <w:r w:rsidR="00E06553">
        <w:t xml:space="preserve"> </w:t>
      </w:r>
      <w:r w:rsidRPr="006F1216">
        <w:t xml:space="preserve">2004. </w:t>
      </w:r>
      <w:r w:rsidR="00E06553">
        <w:t xml:space="preserve"> </w:t>
      </w:r>
      <w:r w:rsidRPr="006F1216">
        <w:t xml:space="preserve">Chapter 3: Coho </w:t>
      </w:r>
      <w:r w:rsidR="00E06553">
        <w:t>s</w:t>
      </w:r>
      <w:r w:rsidRPr="006F1216">
        <w:t xml:space="preserve">almon </w:t>
      </w:r>
      <w:r w:rsidR="00E06553">
        <w:t>s</w:t>
      </w:r>
      <w:r w:rsidRPr="006F1216">
        <w:t xml:space="preserve">tock </w:t>
      </w:r>
      <w:r w:rsidR="00E06553">
        <w:t>s</w:t>
      </w:r>
      <w:r w:rsidRPr="006F1216">
        <w:t xml:space="preserve">tatus and </w:t>
      </w:r>
      <w:r w:rsidR="00E06553">
        <w:t>e</w:t>
      </w:r>
      <w:r w:rsidRPr="006F1216">
        <w:t xml:space="preserve">scapement </w:t>
      </w:r>
      <w:r w:rsidR="00E06553">
        <w:t>g</w:t>
      </w:r>
      <w:r w:rsidRPr="006F1216">
        <w:t xml:space="preserve">oals in Southeast Alaska. </w:t>
      </w:r>
      <w:r w:rsidR="00E06553">
        <w:t xml:space="preserve"> </w:t>
      </w:r>
      <w:r w:rsidRPr="006F1216">
        <w:t xml:space="preserve">In: Geiger, H. J. and S. McPherson. </w:t>
      </w:r>
      <w:r w:rsidR="00E06553">
        <w:t xml:space="preserve"> </w:t>
      </w:r>
      <w:r w:rsidRPr="006F1216">
        <w:t>2004.</w:t>
      </w:r>
      <w:r w:rsidR="00E06553">
        <w:t xml:space="preserve">  </w:t>
      </w:r>
      <w:r w:rsidRPr="006F1216">
        <w:t xml:space="preserve">Stock status and escapement goals for salmon stocks in Southeast Alaska. </w:t>
      </w:r>
      <w:r w:rsidR="00E06553">
        <w:t xml:space="preserve"> </w:t>
      </w:r>
      <w:proofErr w:type="gramStart"/>
      <w:r w:rsidRPr="006F1216">
        <w:t>Alaska Department of Fish and Game, Divisions of Sport Fish and Commercial Fisheries, Special Publication No. 04-02, Anchorage.</w:t>
      </w:r>
      <w:proofErr w:type="gramEnd"/>
      <w:r w:rsidRPr="006F1216">
        <w:t xml:space="preserve"> </w:t>
      </w:r>
    </w:p>
    <w:p w:rsidR="008E30E2" w:rsidRDefault="008E30E2" w:rsidP="00133042">
      <w:pPr>
        <w:pStyle w:val="ref-Cited"/>
      </w:pPr>
      <w:proofErr w:type="gramStart"/>
      <w:r w:rsidRPr="006F1216">
        <w:t>Shaul, L., E</w:t>
      </w:r>
      <w:r w:rsidR="00B04387">
        <w:t>. Jones, and K. Crabtree.</w:t>
      </w:r>
      <w:proofErr w:type="gramEnd"/>
      <w:r w:rsidR="00E06553">
        <w:t xml:space="preserve"> </w:t>
      </w:r>
      <w:r w:rsidR="00B04387">
        <w:t xml:space="preserve"> 2005.</w:t>
      </w:r>
      <w:r w:rsidR="00E06553">
        <w:t xml:space="preserve"> </w:t>
      </w:r>
      <w:r w:rsidR="00B04387">
        <w:t xml:space="preserve"> </w:t>
      </w:r>
      <w:r w:rsidRPr="006F1216">
        <w:t>Coho salmon stock status and escapement goals in Southeast Alaska [</w:t>
      </w:r>
      <w:r w:rsidRPr="00E06553">
        <w:rPr>
          <w:i/>
        </w:rPr>
        <w:t>in</w:t>
      </w:r>
      <w:r w:rsidRPr="006F1216">
        <w:t xml:space="preserve">] Der </w:t>
      </w:r>
      <w:proofErr w:type="spellStart"/>
      <w:r w:rsidRPr="006F1216">
        <w:t>Hovanisian</w:t>
      </w:r>
      <w:proofErr w:type="spellEnd"/>
      <w:r w:rsidRPr="006F1216">
        <w:t xml:space="preserve">, J. A. and H. J. Geiger, editors. </w:t>
      </w:r>
      <w:proofErr w:type="gramStart"/>
      <w:r w:rsidRPr="006F1216">
        <w:t>Stock status and escapement goals for salmon stocks in Southeast Alaska 2005.</w:t>
      </w:r>
      <w:proofErr w:type="gramEnd"/>
      <w:r w:rsidRPr="006F1216">
        <w:t xml:space="preserve"> </w:t>
      </w:r>
      <w:proofErr w:type="gramStart"/>
      <w:r w:rsidRPr="006F1216">
        <w:t>Alaska Department of Fish and Game, Special Publication No. 05-22, Anchorage.</w:t>
      </w:r>
      <w:proofErr w:type="gramEnd"/>
    </w:p>
    <w:p w:rsidR="00F52A9B" w:rsidRDefault="00F52A9B" w:rsidP="00133042">
      <w:pPr>
        <w:pStyle w:val="ref-Cited"/>
      </w:pPr>
      <w:proofErr w:type="gramStart"/>
      <w:r>
        <w:t xml:space="preserve">Shaul, L. D., L. </w:t>
      </w:r>
      <w:proofErr w:type="spellStart"/>
      <w:r>
        <w:t>Weitkamp</w:t>
      </w:r>
      <w:proofErr w:type="spellEnd"/>
      <w:r>
        <w:t>, K. Simpson, and J. Sawada.</w:t>
      </w:r>
      <w:proofErr w:type="gramEnd"/>
      <w:r>
        <w:t xml:space="preserve">  2007.  </w:t>
      </w:r>
      <w:r w:rsidRPr="008B0361">
        <w:t xml:space="preserve">Trends in </w:t>
      </w:r>
      <w:r w:rsidR="00E06553">
        <w:t>a</w:t>
      </w:r>
      <w:r w:rsidRPr="008B0361">
        <w:t xml:space="preserve">bundance and </w:t>
      </w:r>
      <w:r w:rsidR="00E06553">
        <w:t>s</w:t>
      </w:r>
      <w:r w:rsidRPr="008B0361">
        <w:t xml:space="preserve">ize of </w:t>
      </w:r>
      <w:r w:rsidR="00E06553">
        <w:t>c</w:t>
      </w:r>
      <w:r w:rsidRPr="008B0361">
        <w:t xml:space="preserve">oho </w:t>
      </w:r>
      <w:r w:rsidR="00E06553">
        <w:t>s</w:t>
      </w:r>
      <w:r w:rsidRPr="008B0361">
        <w:t>almon in the Pacific Rim</w:t>
      </w:r>
      <w:r>
        <w:t>.  North Pacific Anadromous Fish Commission Bulletin No. 4:93–104.</w:t>
      </w:r>
    </w:p>
    <w:p w:rsidR="004A4FCE" w:rsidRDefault="00CB448B" w:rsidP="005F5459">
      <w:pPr>
        <w:pStyle w:val="ref-Cited"/>
      </w:pPr>
      <w:proofErr w:type="gramStart"/>
      <w:r w:rsidRPr="00CB448B">
        <w:t>Shaul, L., E. Jones, K. Crabtree, T. Tydingco, S. McCurdy, and B. Elliott.</w:t>
      </w:r>
      <w:proofErr w:type="gramEnd"/>
      <w:r w:rsidRPr="00CB448B">
        <w:t xml:space="preserve"> </w:t>
      </w:r>
      <w:r w:rsidR="00E06553">
        <w:t xml:space="preserve"> </w:t>
      </w:r>
      <w:r w:rsidRPr="00CB448B">
        <w:t xml:space="preserve">2008. </w:t>
      </w:r>
      <w:r w:rsidR="00E06553">
        <w:t xml:space="preserve"> </w:t>
      </w:r>
      <w:r w:rsidRPr="00CB448B">
        <w:t xml:space="preserve">Coho Salmon Stock Status and Escapement Goals in Southeast Alaska. </w:t>
      </w:r>
      <w:proofErr w:type="gramStart"/>
      <w:r w:rsidRPr="00CB448B">
        <w:t>Alaska Department of Fish and Game, Special Publication No. 08-20, Anchorage.</w:t>
      </w:r>
      <w:proofErr w:type="gramEnd"/>
      <w:r w:rsidR="005F5459">
        <w:t xml:space="preserve"> </w:t>
      </w:r>
    </w:p>
    <w:p w:rsidR="00E06553" w:rsidRDefault="006F1216" w:rsidP="00133042">
      <w:pPr>
        <w:pStyle w:val="ref-Cited"/>
      </w:pPr>
      <w:proofErr w:type="gramStart"/>
      <w:r w:rsidRPr="00133042">
        <w:t>Shaul, L. D., K. F. Crabtree, M. Kemp, and N. Olmsted.</w:t>
      </w:r>
      <w:proofErr w:type="gramEnd"/>
      <w:r w:rsidRPr="00133042">
        <w:t xml:space="preserve">  2009.  Coho salmon studies at Hugh Smith Lake, 1982–2007.  </w:t>
      </w:r>
      <w:proofErr w:type="gramStart"/>
      <w:r w:rsidRPr="00133042">
        <w:t>Alaska Department of Fish and Game, Fishery Manuscript Series No. 09-04, Anchorage.</w:t>
      </w:r>
      <w:proofErr w:type="gramEnd"/>
    </w:p>
    <w:p w:rsidR="00CB448B" w:rsidRDefault="00CB448B" w:rsidP="00133042">
      <w:pPr>
        <w:pStyle w:val="ref-Cited"/>
      </w:pPr>
      <w:proofErr w:type="gramStart"/>
      <w:r w:rsidRPr="00CB448B">
        <w:t>Shaul, L., K. Crabtree, E. Jones, S. McCurdy and B. Elliott.</w:t>
      </w:r>
      <w:proofErr w:type="gramEnd"/>
      <w:r w:rsidRPr="00CB448B">
        <w:t xml:space="preserve"> </w:t>
      </w:r>
      <w:r w:rsidR="00E06553">
        <w:t xml:space="preserve"> </w:t>
      </w:r>
      <w:r w:rsidRPr="00CB448B">
        <w:t xml:space="preserve">2011. </w:t>
      </w:r>
      <w:r w:rsidR="00E06553">
        <w:t xml:space="preserve"> </w:t>
      </w:r>
      <w:r w:rsidRPr="00CB448B">
        <w:t xml:space="preserve">Coho salmon stock status and escapement goals in Southeast Alaska. </w:t>
      </w:r>
      <w:r w:rsidR="00E06553">
        <w:t xml:space="preserve"> </w:t>
      </w:r>
      <w:proofErr w:type="gramStart"/>
      <w:r w:rsidRPr="00CB448B">
        <w:t>Alaska Department of Fish and Game, Special Publication No. 11-23, Anchorage.</w:t>
      </w:r>
      <w:proofErr w:type="gramEnd"/>
    </w:p>
    <w:p w:rsidR="00B04387" w:rsidRPr="006F1216" w:rsidRDefault="00B04387" w:rsidP="00133042">
      <w:pPr>
        <w:pStyle w:val="ref-Cited"/>
      </w:pPr>
      <w:proofErr w:type="gramStart"/>
      <w:r w:rsidRPr="00133042">
        <w:t xml:space="preserve">Shaul, L. D., R </w:t>
      </w:r>
      <w:proofErr w:type="spellStart"/>
      <w:r w:rsidRPr="00133042">
        <w:t>Ericksen</w:t>
      </w:r>
      <w:proofErr w:type="spellEnd"/>
      <w:r w:rsidRPr="00133042">
        <w:t>, K. Crabtree, and J. Lum.</w:t>
      </w:r>
      <w:proofErr w:type="gramEnd"/>
      <w:r w:rsidRPr="00133042">
        <w:t xml:space="preserve">  2013.  </w:t>
      </w:r>
      <w:proofErr w:type="gramStart"/>
      <w:r w:rsidRPr="00133042">
        <w:t>Beyond</w:t>
      </w:r>
      <w:proofErr w:type="gramEnd"/>
      <w:r w:rsidRPr="00133042">
        <w:t xml:space="preserve"> the estuary: an extension of the nomad life history strategy in coho salmon.  North Pacific Anadromous Fish Commission Technical Report No. 9:171–175.</w:t>
      </w:r>
    </w:p>
    <w:p w:rsidR="006F1216" w:rsidRDefault="006F1216" w:rsidP="00133042">
      <w:pPr>
        <w:pStyle w:val="ref-Cited"/>
      </w:pPr>
      <w:r w:rsidRPr="006F1216">
        <w:t xml:space="preserve">Shaul, L. D., K. F. Crabtree, K. C. </w:t>
      </w:r>
      <w:proofErr w:type="spellStart"/>
      <w:r w:rsidRPr="006F1216">
        <w:t>Koolmo</w:t>
      </w:r>
      <w:proofErr w:type="spellEnd"/>
      <w:r w:rsidRPr="006F1216">
        <w:t xml:space="preserve">, K. M. </w:t>
      </w:r>
      <w:proofErr w:type="spellStart"/>
      <w:r w:rsidRPr="006F1216">
        <w:t>Koolmo</w:t>
      </w:r>
      <w:proofErr w:type="spellEnd"/>
      <w:r w:rsidRPr="006F1216">
        <w:t xml:space="preserve">, J. V. Nichols, and H. J. Geiger. </w:t>
      </w:r>
      <w:r w:rsidR="00E06553">
        <w:t xml:space="preserve"> </w:t>
      </w:r>
      <w:r w:rsidRPr="006F1216">
        <w:t xml:space="preserve">2014. </w:t>
      </w:r>
      <w:r w:rsidR="00E06553">
        <w:t xml:space="preserve"> </w:t>
      </w:r>
      <w:r w:rsidRPr="006F1216">
        <w:t xml:space="preserve">Studies of coho salmon and other </w:t>
      </w:r>
      <w:proofErr w:type="spellStart"/>
      <w:r w:rsidRPr="00133042">
        <w:t>Oncorhynchus</w:t>
      </w:r>
      <w:proofErr w:type="spellEnd"/>
      <w:r w:rsidRPr="006F1216">
        <w:t xml:space="preserve"> species at Ford Arm Creek, 1982–2009. </w:t>
      </w:r>
      <w:proofErr w:type="gramStart"/>
      <w:r w:rsidRPr="006F1216">
        <w:t>Alaska Department of Fish and Game, Fishery Manuscript Series No. 14-02, Anchorage.</w:t>
      </w:r>
      <w:proofErr w:type="gramEnd"/>
    </w:p>
    <w:p w:rsidR="0056765D" w:rsidRPr="006F1216" w:rsidRDefault="0056765D" w:rsidP="00133042">
      <w:pPr>
        <w:pStyle w:val="ref-Cited"/>
      </w:pPr>
      <w:proofErr w:type="gramStart"/>
      <w:r w:rsidRPr="0056765D">
        <w:t>Skannes, P., G. Hagerman, and L. Shaul.</w:t>
      </w:r>
      <w:proofErr w:type="gramEnd"/>
      <w:r w:rsidRPr="0056765D">
        <w:t xml:space="preserve"> </w:t>
      </w:r>
      <w:r w:rsidR="00E06553">
        <w:t xml:space="preserve"> </w:t>
      </w:r>
      <w:r w:rsidRPr="0056765D">
        <w:t xml:space="preserve">2015. </w:t>
      </w:r>
      <w:r w:rsidR="00E06553">
        <w:t xml:space="preserve"> </w:t>
      </w:r>
      <w:r w:rsidRPr="0056765D">
        <w:t xml:space="preserve">Annual management report for the 2014 Southeast/Yakutat salmon troll fisheries. </w:t>
      </w:r>
      <w:r w:rsidR="00E06553">
        <w:t xml:space="preserve"> </w:t>
      </w:r>
      <w:r w:rsidRPr="0056765D">
        <w:t>Alaska Department of Fish and Game, Fishery Management Report No. 15-06, Anchorage.</w:t>
      </w:r>
    </w:p>
    <w:p w:rsidR="006F1216" w:rsidRDefault="00CD628D" w:rsidP="00133042">
      <w:pPr>
        <w:pStyle w:val="ref-Cited"/>
      </w:pPr>
      <w:r w:rsidRPr="00CD628D">
        <w:t>Smoker, W.</w:t>
      </w:r>
      <w:r w:rsidR="00E06553">
        <w:t xml:space="preserve"> </w:t>
      </w:r>
      <w:r w:rsidRPr="00CD628D">
        <w:t xml:space="preserve">A.  1955.  Effects of streamflow on silver salmon production in western Washington.  </w:t>
      </w:r>
      <w:proofErr w:type="gramStart"/>
      <w:r w:rsidRPr="00A1418D">
        <w:t>Doctoral dissertation.</w:t>
      </w:r>
      <w:proofErr w:type="gramEnd"/>
      <w:r w:rsidRPr="00CD628D">
        <w:t xml:space="preserve">  </w:t>
      </w:r>
      <w:proofErr w:type="gramStart"/>
      <w:r w:rsidRPr="00CD628D">
        <w:t>University of Washington, Department of Fisheries, Seattle.</w:t>
      </w:r>
      <w:proofErr w:type="gramEnd"/>
    </w:p>
    <w:p w:rsidR="00FB4DC0" w:rsidRDefault="00FB4DC0" w:rsidP="00133042">
      <w:pPr>
        <w:pStyle w:val="ref-Cited"/>
      </w:pPr>
      <w:proofErr w:type="gramStart"/>
      <w:r w:rsidRPr="00FB4DC0">
        <w:t>Spidle, A.</w:t>
      </w:r>
      <w:r w:rsidR="00E06553">
        <w:t xml:space="preserve"> </w:t>
      </w:r>
      <w:r w:rsidRPr="00FB4DC0">
        <w:t>P., T.</w:t>
      </w:r>
      <w:r w:rsidR="00E06553">
        <w:t xml:space="preserve"> </w:t>
      </w:r>
      <w:r w:rsidRPr="00FB4DC0">
        <w:t xml:space="preserve">P. Quinn, and P. </w:t>
      </w:r>
      <w:proofErr w:type="spellStart"/>
      <w:r w:rsidRPr="00FB4DC0">
        <w:t>Bentzen</w:t>
      </w:r>
      <w:proofErr w:type="spellEnd"/>
      <w:r w:rsidRPr="00FB4DC0">
        <w:t>.</w:t>
      </w:r>
      <w:proofErr w:type="gramEnd"/>
      <w:r w:rsidRPr="00FB4DC0">
        <w:t xml:space="preserve">  1998.  Sex-based marine survival and growth in a population of </w:t>
      </w:r>
      <w:r w:rsidR="00C54A4E">
        <w:t>coho salmon.  J. Fish Biol. 50:</w:t>
      </w:r>
      <w:r w:rsidRPr="00FB4DC0">
        <w:t>907–915.</w:t>
      </w:r>
    </w:p>
    <w:p w:rsidR="00353B26" w:rsidRDefault="00353B26" w:rsidP="00353B26">
      <w:pPr>
        <w:pStyle w:val="Lit-Cited"/>
      </w:pPr>
      <w:r>
        <w:t>Thompson, S. K.  1992.  Sampling.  Wiley-</w:t>
      </w:r>
      <w:proofErr w:type="spellStart"/>
      <w:r>
        <w:t>Interscience</w:t>
      </w:r>
      <w:proofErr w:type="spellEnd"/>
      <w:r>
        <w:t xml:space="preserve"> Publication, New York.</w:t>
      </w:r>
    </w:p>
    <w:p w:rsidR="00B85C50" w:rsidRDefault="00B85C50" w:rsidP="00133042">
      <w:pPr>
        <w:pStyle w:val="ref-Cited"/>
      </w:pPr>
      <w:proofErr w:type="spellStart"/>
      <w:r w:rsidRPr="00A1418D">
        <w:t>Tschaplinski</w:t>
      </w:r>
      <w:proofErr w:type="spellEnd"/>
      <w:r w:rsidRPr="00A1418D">
        <w:t>, P.</w:t>
      </w:r>
      <w:r w:rsidR="00E06553" w:rsidRPr="00A1418D">
        <w:t xml:space="preserve"> </w:t>
      </w:r>
      <w:r w:rsidRPr="00A1418D">
        <w:t xml:space="preserve">J. </w:t>
      </w:r>
      <w:r w:rsidR="00E06553" w:rsidRPr="00A1418D">
        <w:t xml:space="preserve"> </w:t>
      </w:r>
      <w:r w:rsidRPr="00A1418D">
        <w:t xml:space="preserve">1988. </w:t>
      </w:r>
      <w:r w:rsidR="00E06553" w:rsidRPr="00A1418D">
        <w:t xml:space="preserve"> </w:t>
      </w:r>
      <w:r w:rsidRPr="00A1418D">
        <w:t xml:space="preserve">Use of estuaries as rearing habitats by juvenile coho salmon of Carnation Creek, British Columbia. </w:t>
      </w:r>
      <w:r w:rsidR="00E06553" w:rsidRPr="00A1418D">
        <w:t>Pages</w:t>
      </w:r>
      <w:r w:rsidRPr="00A1418D">
        <w:t xml:space="preserve"> 123</w:t>
      </w:r>
      <w:r w:rsidR="00E06553" w:rsidRPr="00A1418D">
        <w:t>–</w:t>
      </w:r>
      <w:r w:rsidR="00A1418D">
        <w:t>142</w:t>
      </w:r>
      <w:r w:rsidRPr="00A1418D">
        <w:t xml:space="preserve"> </w:t>
      </w:r>
      <w:r w:rsidR="00A1418D">
        <w:t>[</w:t>
      </w:r>
      <w:r w:rsidRPr="00A1418D">
        <w:rPr>
          <w:i/>
        </w:rPr>
        <w:t>In</w:t>
      </w:r>
      <w:r w:rsidR="00A1418D">
        <w:t>]</w:t>
      </w:r>
      <w:r w:rsidRPr="00A1418D">
        <w:t xml:space="preserve"> T.W. Chamberlin (ed.) Proceedings of the Workshop: applying 15 years of Carnation Creek results. </w:t>
      </w:r>
      <w:proofErr w:type="gramStart"/>
      <w:r w:rsidRPr="00A1418D">
        <w:t>Pacific Biological Station.</w:t>
      </w:r>
      <w:proofErr w:type="gramEnd"/>
      <w:r w:rsidRPr="00A1418D">
        <w:t xml:space="preserve"> Nanaimo, B.C., Canada.</w:t>
      </w:r>
    </w:p>
    <w:p w:rsidR="00E538D1" w:rsidRDefault="00E538D1" w:rsidP="00133042">
      <w:pPr>
        <w:pStyle w:val="ref-Cited"/>
      </w:pPr>
      <w:proofErr w:type="gramStart"/>
      <w:r>
        <w:t>v</w:t>
      </w:r>
      <w:r w:rsidR="00EB42A7">
        <w:t>an</w:t>
      </w:r>
      <w:proofErr w:type="gramEnd"/>
      <w:r w:rsidR="00EB42A7">
        <w:t xml:space="preserve"> den</w:t>
      </w:r>
      <w:r>
        <w:t xml:space="preserve"> </w:t>
      </w:r>
      <w:proofErr w:type="spellStart"/>
      <w:r>
        <w:t>Berghe</w:t>
      </w:r>
      <w:proofErr w:type="spellEnd"/>
      <w:r>
        <w:t>, E.</w:t>
      </w:r>
      <w:r w:rsidR="00E06553">
        <w:t xml:space="preserve"> </w:t>
      </w:r>
      <w:r>
        <w:t>P., and M.</w:t>
      </w:r>
      <w:r w:rsidR="00E06553">
        <w:t xml:space="preserve"> </w:t>
      </w:r>
      <w:r>
        <w:t>R. Gross.  1984.  Female size and nest depth in coho salmon (</w:t>
      </w:r>
      <w:proofErr w:type="spellStart"/>
      <w:r w:rsidRPr="00E06553">
        <w:rPr>
          <w:i/>
        </w:rPr>
        <w:t>Oncorhychus</w:t>
      </w:r>
      <w:proofErr w:type="spellEnd"/>
      <w:r w:rsidRPr="00E06553">
        <w:rPr>
          <w:i/>
        </w:rPr>
        <w:t xml:space="preserve"> </w:t>
      </w:r>
      <w:proofErr w:type="spellStart"/>
      <w:r w:rsidRPr="00E06553">
        <w:rPr>
          <w:i/>
        </w:rPr>
        <w:t>kisutch</w:t>
      </w:r>
      <w:proofErr w:type="spellEnd"/>
      <w:r>
        <w:t xml:space="preserve">). </w:t>
      </w:r>
      <w:proofErr w:type="gramStart"/>
      <w:r>
        <w:t>Can. J. Fish.</w:t>
      </w:r>
      <w:proofErr w:type="gramEnd"/>
      <w:r>
        <w:t xml:space="preserve"> </w:t>
      </w:r>
      <w:proofErr w:type="spellStart"/>
      <w:proofErr w:type="gramStart"/>
      <w:r>
        <w:t>Aquat</w:t>
      </w:r>
      <w:proofErr w:type="spellEnd"/>
      <w:r>
        <w:t>.</w:t>
      </w:r>
      <w:proofErr w:type="gramEnd"/>
      <w:r>
        <w:t xml:space="preserve"> Sci. 41:204–206.</w:t>
      </w:r>
    </w:p>
    <w:p w:rsidR="00E538D1" w:rsidRDefault="00E538D1" w:rsidP="00E06553">
      <w:pPr>
        <w:pStyle w:val="ref-Cited"/>
      </w:pPr>
      <w:proofErr w:type="gramStart"/>
      <w:r>
        <w:t>van</w:t>
      </w:r>
      <w:proofErr w:type="gramEnd"/>
      <w:r>
        <w:t xml:space="preserve"> den </w:t>
      </w:r>
      <w:proofErr w:type="spellStart"/>
      <w:r>
        <w:t>Berghe</w:t>
      </w:r>
      <w:proofErr w:type="spellEnd"/>
      <w:r>
        <w:t>, E.</w:t>
      </w:r>
      <w:r w:rsidR="00E06553">
        <w:t xml:space="preserve"> </w:t>
      </w:r>
      <w:r>
        <w:t>P., and M.</w:t>
      </w:r>
      <w:r w:rsidR="00E06553">
        <w:t xml:space="preserve"> </w:t>
      </w:r>
      <w:r>
        <w:t xml:space="preserve">R. Gross.  1989.  Natural selection resulting in female breeding competition in a Pacific salmon (coho: </w:t>
      </w:r>
      <w:proofErr w:type="spellStart"/>
      <w:r w:rsidRPr="00E06553">
        <w:rPr>
          <w:i/>
        </w:rPr>
        <w:t>Oncorhynchus</w:t>
      </w:r>
      <w:proofErr w:type="spellEnd"/>
      <w:r w:rsidRPr="00E06553">
        <w:rPr>
          <w:i/>
        </w:rPr>
        <w:t xml:space="preserve"> </w:t>
      </w:r>
      <w:proofErr w:type="spellStart"/>
      <w:r w:rsidRPr="00E06553">
        <w:rPr>
          <w:i/>
        </w:rPr>
        <w:t>kisutch</w:t>
      </w:r>
      <w:proofErr w:type="spellEnd"/>
      <w:r>
        <w:t>).  Evolution 43:125–140.</w:t>
      </w:r>
    </w:p>
    <w:p w:rsidR="00F52A9B" w:rsidRDefault="00F52A9B" w:rsidP="00133042">
      <w:pPr>
        <w:pStyle w:val="ref-Cited"/>
      </w:pPr>
      <w:proofErr w:type="spellStart"/>
      <w:r w:rsidRPr="00F52A9B">
        <w:t>Weitkamp</w:t>
      </w:r>
      <w:proofErr w:type="spellEnd"/>
      <w:r w:rsidRPr="00F52A9B">
        <w:t>, L.</w:t>
      </w:r>
      <w:r w:rsidR="00E06553">
        <w:t xml:space="preserve"> </w:t>
      </w:r>
      <w:r w:rsidRPr="00F52A9B">
        <w:t>A., T.</w:t>
      </w:r>
      <w:r w:rsidR="00E06553">
        <w:t xml:space="preserve"> </w:t>
      </w:r>
      <w:r w:rsidRPr="00F52A9B">
        <w:t>C. Wainwright, G.</w:t>
      </w:r>
      <w:r w:rsidR="00E06553">
        <w:t xml:space="preserve"> </w:t>
      </w:r>
      <w:r w:rsidRPr="00F52A9B">
        <w:t>J. Bryant, G.</w:t>
      </w:r>
      <w:r w:rsidR="00E06553">
        <w:t xml:space="preserve"> </w:t>
      </w:r>
      <w:r w:rsidRPr="00F52A9B">
        <w:t>B. Milner, D.</w:t>
      </w:r>
      <w:r w:rsidR="00E06553">
        <w:t xml:space="preserve"> </w:t>
      </w:r>
      <w:r w:rsidRPr="00F52A9B">
        <w:t>J. Teel, R.</w:t>
      </w:r>
      <w:r w:rsidR="00E06553">
        <w:t xml:space="preserve"> </w:t>
      </w:r>
      <w:r w:rsidRPr="00F52A9B">
        <w:t xml:space="preserve">G. </w:t>
      </w:r>
      <w:proofErr w:type="spellStart"/>
      <w:r w:rsidRPr="00F52A9B">
        <w:t>Kope</w:t>
      </w:r>
      <w:proofErr w:type="spellEnd"/>
      <w:r w:rsidRPr="00F52A9B">
        <w:t>, and R.</w:t>
      </w:r>
      <w:r w:rsidR="00E06553">
        <w:t xml:space="preserve"> </w:t>
      </w:r>
      <w:r w:rsidRPr="00F52A9B">
        <w:t xml:space="preserve">S. </w:t>
      </w:r>
      <w:proofErr w:type="spellStart"/>
      <w:r w:rsidRPr="00F52A9B">
        <w:t>Waples</w:t>
      </w:r>
      <w:proofErr w:type="spellEnd"/>
      <w:r w:rsidRPr="00F52A9B">
        <w:t xml:space="preserve">. </w:t>
      </w:r>
      <w:r w:rsidR="00E06553">
        <w:t xml:space="preserve"> </w:t>
      </w:r>
      <w:r w:rsidRPr="00F52A9B">
        <w:t xml:space="preserve">1995. </w:t>
      </w:r>
      <w:r w:rsidR="00E06553">
        <w:t xml:space="preserve"> </w:t>
      </w:r>
      <w:r w:rsidRPr="00F52A9B">
        <w:t xml:space="preserve">Status review of coho salmon from Washington, Oregon, and California. </w:t>
      </w:r>
      <w:proofErr w:type="gramStart"/>
      <w:r w:rsidRPr="00F52A9B">
        <w:t>U.S. Department of Commerce, NOAA Technical Memorandum NMFS NWFFSC-24</w:t>
      </w:r>
      <w:r>
        <w:t>.</w:t>
      </w:r>
      <w:proofErr w:type="gramEnd"/>
    </w:p>
    <w:p w:rsidR="00C11546" w:rsidRDefault="00C11546" w:rsidP="00133042">
      <w:pPr>
        <w:pStyle w:val="ref-Cited"/>
      </w:pPr>
      <w:proofErr w:type="gramStart"/>
      <w:r w:rsidRPr="00C11546">
        <w:t xml:space="preserve">White, K. S., D. P. </w:t>
      </w:r>
      <w:proofErr w:type="spellStart"/>
      <w:r w:rsidRPr="00C11546">
        <w:t>Gregovich</w:t>
      </w:r>
      <w:proofErr w:type="spellEnd"/>
      <w:r w:rsidRPr="00C11546">
        <w:t xml:space="preserve">, N. L. </w:t>
      </w:r>
      <w:proofErr w:type="spellStart"/>
      <w:r w:rsidRPr="00C11546">
        <w:t>Barten</w:t>
      </w:r>
      <w:proofErr w:type="spellEnd"/>
      <w:r w:rsidR="00E06553">
        <w:t>,</w:t>
      </w:r>
      <w:r w:rsidRPr="00C11546">
        <w:t xml:space="preserve"> and R. Scott.</w:t>
      </w:r>
      <w:proofErr w:type="gramEnd"/>
      <w:r w:rsidRPr="00C11546">
        <w:t xml:space="preserve"> </w:t>
      </w:r>
      <w:r w:rsidR="00E06553">
        <w:t xml:space="preserve"> </w:t>
      </w:r>
      <w:r w:rsidRPr="00C11546">
        <w:t>2012</w:t>
      </w:r>
      <w:r>
        <w:t>a</w:t>
      </w:r>
      <w:proofErr w:type="gramStart"/>
      <w:r w:rsidRPr="00C11546">
        <w:t xml:space="preserve">. </w:t>
      </w:r>
      <w:r w:rsidR="00E06553">
        <w:t xml:space="preserve"> </w:t>
      </w:r>
      <w:r w:rsidRPr="00C11546">
        <w:t>Moose</w:t>
      </w:r>
      <w:proofErr w:type="gramEnd"/>
      <w:r w:rsidRPr="00C11546">
        <w:t xml:space="preserve"> population ecology and habitat use along the Juneau Access road corridor, Alaska. </w:t>
      </w:r>
      <w:r w:rsidR="00E06553">
        <w:t xml:space="preserve"> </w:t>
      </w:r>
      <w:proofErr w:type="gramStart"/>
      <w:r w:rsidRPr="00C11546">
        <w:t>Final wildlife research report</w:t>
      </w:r>
      <w:r>
        <w:t>.</w:t>
      </w:r>
      <w:proofErr w:type="gramEnd"/>
      <w:r>
        <w:t xml:space="preserve"> </w:t>
      </w:r>
      <w:r w:rsidR="00E06553">
        <w:t xml:space="preserve"> </w:t>
      </w:r>
      <w:proofErr w:type="gramStart"/>
      <w:r>
        <w:t>ADF&amp;G/DWC/WRR-2012-03.</w:t>
      </w:r>
      <w:proofErr w:type="gramEnd"/>
      <w:r>
        <w:t xml:space="preserve"> </w:t>
      </w:r>
      <w:r w:rsidR="00E06553">
        <w:t xml:space="preserve"> </w:t>
      </w:r>
      <w:proofErr w:type="gramStart"/>
      <w:r>
        <w:t xml:space="preserve">Alaska </w:t>
      </w:r>
      <w:r w:rsidRPr="00C11546">
        <w:t>Department o</w:t>
      </w:r>
      <w:r>
        <w:t>f Fish and Game, Juneau.</w:t>
      </w:r>
      <w:proofErr w:type="gramEnd"/>
    </w:p>
    <w:p w:rsidR="00C11546" w:rsidRDefault="00C11546" w:rsidP="00133042">
      <w:pPr>
        <w:pStyle w:val="ref-Cited"/>
      </w:pPr>
      <w:r w:rsidRPr="00C11546">
        <w:t xml:space="preserve">White, K. S., D. P. </w:t>
      </w:r>
      <w:proofErr w:type="spellStart"/>
      <w:r w:rsidRPr="00C11546">
        <w:t>Gregovich</w:t>
      </w:r>
      <w:proofErr w:type="spellEnd"/>
      <w:r w:rsidR="00E06553">
        <w:t>,</w:t>
      </w:r>
      <w:r w:rsidRPr="00C11546">
        <w:t xml:space="preserve"> G. W. Pendleton, N. L. </w:t>
      </w:r>
      <w:proofErr w:type="spellStart"/>
      <w:r w:rsidRPr="00C11546">
        <w:t>Barten</w:t>
      </w:r>
      <w:proofErr w:type="spellEnd"/>
      <w:r w:rsidRPr="00C11546">
        <w:t xml:space="preserve">, R. Scott, A. </w:t>
      </w:r>
      <w:proofErr w:type="spellStart"/>
      <w:r w:rsidRPr="00C11546">
        <w:t>Crupi</w:t>
      </w:r>
      <w:proofErr w:type="spellEnd"/>
      <w:r w:rsidRPr="00C11546">
        <w:t xml:space="preserve"> and D. N. Larsen. </w:t>
      </w:r>
      <w:r w:rsidR="00E06553">
        <w:t xml:space="preserve"> </w:t>
      </w:r>
      <w:r w:rsidRPr="00C11546">
        <w:t>2012</w:t>
      </w:r>
      <w:r>
        <w:t>b</w:t>
      </w:r>
      <w:proofErr w:type="gramStart"/>
      <w:r w:rsidRPr="00C11546">
        <w:t xml:space="preserve">. </w:t>
      </w:r>
      <w:r w:rsidR="00E06553">
        <w:t xml:space="preserve"> </w:t>
      </w:r>
      <w:r w:rsidRPr="00C11546">
        <w:t>Mountain</w:t>
      </w:r>
      <w:proofErr w:type="gramEnd"/>
      <w:r w:rsidRPr="00C11546">
        <w:t xml:space="preserve"> goat population ecology and habitat use along the Juneau Access road corridor, Alaska. </w:t>
      </w:r>
      <w:r w:rsidR="00E06553">
        <w:t xml:space="preserve"> </w:t>
      </w:r>
      <w:proofErr w:type="gramStart"/>
      <w:r w:rsidRPr="00C11546">
        <w:t>Final wildlife research report.</w:t>
      </w:r>
      <w:proofErr w:type="gramEnd"/>
      <w:r w:rsidRPr="00C11546">
        <w:t xml:space="preserve"> </w:t>
      </w:r>
      <w:r w:rsidR="00E06553">
        <w:t xml:space="preserve"> </w:t>
      </w:r>
      <w:proofErr w:type="gramStart"/>
      <w:r w:rsidRPr="00C11546">
        <w:t>ADF&amp;G/DWC/WRR-2012-02.</w:t>
      </w:r>
      <w:proofErr w:type="gramEnd"/>
      <w:r w:rsidRPr="00C11546">
        <w:t xml:space="preserve"> </w:t>
      </w:r>
      <w:r w:rsidR="00E06553">
        <w:t xml:space="preserve"> </w:t>
      </w:r>
      <w:proofErr w:type="gramStart"/>
      <w:r w:rsidRPr="00C11546">
        <w:t>Alaska Department o</w:t>
      </w:r>
      <w:r>
        <w:t>f Fish and Game, Juneau.</w:t>
      </w:r>
      <w:proofErr w:type="gramEnd"/>
    </w:p>
    <w:p w:rsidR="005F5459" w:rsidRDefault="005F5459" w:rsidP="005F5459">
      <w:pPr>
        <w:jc w:val="center"/>
      </w:pPr>
      <w:r w:rsidRPr="004A4FCE">
        <w:rPr>
          <w:b/>
          <w:sz w:val="32"/>
          <w:szCs w:val="32"/>
        </w:rPr>
        <w:lastRenderedPageBreak/>
        <w:t>REFERENCES CITED</w:t>
      </w:r>
      <w:r>
        <w:rPr>
          <w:b/>
          <w:sz w:val="32"/>
          <w:szCs w:val="32"/>
        </w:rPr>
        <w:t xml:space="preserve"> (Continued)</w:t>
      </w:r>
    </w:p>
    <w:p w:rsidR="00011FCE" w:rsidRDefault="00011FCE" w:rsidP="00133042">
      <w:pPr>
        <w:pStyle w:val="ref-Cited"/>
      </w:pPr>
      <w:proofErr w:type="spellStart"/>
      <w:proofErr w:type="gramStart"/>
      <w:r w:rsidRPr="00011FCE">
        <w:t>Wipfli</w:t>
      </w:r>
      <w:proofErr w:type="spellEnd"/>
      <w:r w:rsidRPr="00011FCE">
        <w:t xml:space="preserve">, M. S., J. P Hudson, J. P. </w:t>
      </w:r>
      <w:proofErr w:type="spellStart"/>
      <w:r w:rsidRPr="00011FCE">
        <w:t>Caouette</w:t>
      </w:r>
      <w:proofErr w:type="spellEnd"/>
      <w:r w:rsidRPr="00011FCE">
        <w:t xml:space="preserve">, and D. T. </w:t>
      </w:r>
      <w:proofErr w:type="spellStart"/>
      <w:r w:rsidRPr="00011FCE">
        <w:t>Chaloner</w:t>
      </w:r>
      <w:proofErr w:type="spellEnd"/>
      <w:r w:rsidRPr="00011FCE">
        <w:t>.</w:t>
      </w:r>
      <w:proofErr w:type="gramEnd"/>
      <w:r w:rsidRPr="00011FCE">
        <w:t xml:space="preserve">  2003.  Marine subsidies in freshwater ecosystems: salmon carcasses increase the growth rates of stream-resident sa</w:t>
      </w:r>
      <w:r w:rsidR="00B1074D">
        <w:t>lmonids.  Trans. Am. Fish. Soc.</w:t>
      </w:r>
      <w:r w:rsidRPr="00011FCE">
        <w:t xml:space="preserve"> 132:371–381.</w:t>
      </w:r>
    </w:p>
    <w:p w:rsidR="006A4D17" w:rsidRDefault="006A4D17" w:rsidP="00125D13">
      <w:pPr>
        <w:spacing w:after="0"/>
        <w:jc w:val="left"/>
      </w:pPr>
      <w:r>
        <w:br w:type="page"/>
      </w:r>
    </w:p>
    <w:p w:rsidR="0037059E" w:rsidRDefault="0037059E" w:rsidP="00975E89"/>
    <w:p w:rsidR="006A4D17" w:rsidRDefault="006A4D17" w:rsidP="006A4D17"/>
    <w:p w:rsidR="006A4D17" w:rsidRDefault="006A4D17" w:rsidP="006A4D17"/>
    <w:p w:rsidR="006A4D17" w:rsidRDefault="006A4D17" w:rsidP="006A4D17"/>
    <w:p w:rsidR="006A4D17" w:rsidRDefault="006A4D17" w:rsidP="006A4D17"/>
    <w:p w:rsidR="006A4D17" w:rsidRDefault="006A4D17" w:rsidP="006A4D17"/>
    <w:p w:rsidR="006A4D17" w:rsidRDefault="006A4D17" w:rsidP="006A4D17"/>
    <w:p w:rsidR="00BC279A" w:rsidRDefault="00BC279A" w:rsidP="006A4D17"/>
    <w:p w:rsidR="00BC279A" w:rsidRDefault="00BC279A" w:rsidP="006A4D17"/>
    <w:p w:rsidR="00BC279A" w:rsidRDefault="00BC279A" w:rsidP="006A4D17"/>
    <w:p w:rsidR="00BC279A" w:rsidRDefault="00BC279A" w:rsidP="006A4D17"/>
    <w:p w:rsidR="006A4D17" w:rsidRDefault="00BC279A" w:rsidP="00276AFD">
      <w:pPr>
        <w:pStyle w:val="Heading1"/>
      </w:pPr>
      <w:bookmarkStart w:id="502" w:name="_Toc481053707"/>
      <w:bookmarkStart w:id="503" w:name="_Toc487200869"/>
      <w:r>
        <w:t>Appendix A</w:t>
      </w:r>
      <w:proofErr w:type="gramStart"/>
      <w:r>
        <w:t>:</w:t>
      </w:r>
      <w:proofErr w:type="gramEnd"/>
      <w:r>
        <w:br w:type="textWrapping" w:clear="all"/>
      </w:r>
      <w:bookmarkEnd w:id="502"/>
      <w:r w:rsidR="006A4D17">
        <w:t>Tag Recovery and Adult Return Estimates</w:t>
      </w:r>
      <w:bookmarkEnd w:id="503"/>
    </w:p>
    <w:p w:rsidR="00932A9B" w:rsidRDefault="00932A9B">
      <w:pPr>
        <w:spacing w:after="0"/>
        <w:jc w:val="left"/>
      </w:pPr>
      <w:r>
        <w:br w:type="page"/>
      </w:r>
    </w:p>
    <w:p w:rsidR="00932A9B" w:rsidRDefault="009E6723" w:rsidP="009E6723">
      <w:pPr>
        <w:pStyle w:val="Caption"/>
      </w:pPr>
      <w:bookmarkStart w:id="504" w:name="_Toc487202806"/>
      <w:r>
        <w:lastRenderedPageBreak/>
        <w:t xml:space="preserve">Appendix A </w:t>
      </w:r>
      <w:fldSimple w:instr=" SEQ Appendix_A \* ARABIC ">
        <w:r w:rsidR="009C1768">
          <w:rPr>
            <w:noProof/>
          </w:rPr>
          <w:t>1</w:t>
        </w:r>
      </w:fldSimple>
      <w:r>
        <w:t>.</w:t>
      </w:r>
      <w:r w:rsidR="00133042">
        <w:t>–</w:t>
      </w:r>
      <w:r w:rsidRPr="009E6723">
        <w:t>Berners River coho salmon peak escapement survey counts and total escapement estimates generated based on the assumption of an equal average troll fishery exploitation rate between the Berners River and Auke Creek stocks.</w:t>
      </w:r>
      <w:bookmarkEnd w:id="504"/>
    </w:p>
    <w:tbl>
      <w:tblPr>
        <w:tblW w:w="9333" w:type="dxa"/>
        <w:jc w:val="center"/>
        <w:tblLook w:val="04A0" w:firstRow="1" w:lastRow="0" w:firstColumn="1" w:lastColumn="0" w:noHBand="0" w:noVBand="1"/>
      </w:tblPr>
      <w:tblGrid>
        <w:gridCol w:w="799"/>
        <w:gridCol w:w="717"/>
        <w:gridCol w:w="737"/>
        <w:gridCol w:w="1104"/>
        <w:gridCol w:w="720"/>
        <w:gridCol w:w="295"/>
        <w:gridCol w:w="737"/>
        <w:gridCol w:w="1108"/>
        <w:gridCol w:w="1044"/>
        <w:gridCol w:w="1104"/>
        <w:gridCol w:w="968"/>
      </w:tblGrid>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r w:rsidRPr="00932A9B">
              <w:rPr>
                <w:rFonts w:ascii="Arial" w:hAnsi="Arial" w:cs="Arial"/>
                <w:sz w:val="20"/>
                <w:szCs w:val="20"/>
              </w:rPr>
              <w:t> </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r>
      <w:tr w:rsidR="00932A9B" w:rsidRPr="00932A9B" w:rsidTr="00C74220">
        <w:trPr>
          <w:trHeight w:hRule="exact" w:val="115"/>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1106"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c>
          <w:tcPr>
            <w:tcW w:w="1034"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c>
          <w:tcPr>
            <w:tcW w:w="1094"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c>
          <w:tcPr>
            <w:tcW w:w="966" w:type="dxa"/>
            <w:tcBorders>
              <w:top w:val="single" w:sz="4" w:space="0" w:color="auto"/>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r w:rsidRPr="00932A9B">
              <w:rPr>
                <w:rFonts w:ascii="Arial" w:hAnsi="Arial" w:cs="Arial"/>
                <w:sz w:val="18"/>
                <w:szCs w:val="18"/>
              </w:rPr>
              <w:t> </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Peak</w:t>
            </w:r>
          </w:p>
        </w:tc>
        <w:tc>
          <w:tcPr>
            <w:tcW w:w="720" w:type="dxa"/>
            <w:gridSpan w:val="3"/>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xml:space="preserve">   </w:t>
            </w:r>
            <w:r>
              <w:rPr>
                <w:sz w:val="18"/>
                <w:szCs w:val="18"/>
              </w:rPr>
              <w:t xml:space="preserve">   </w:t>
            </w:r>
            <w:r w:rsidRPr="00932A9B">
              <w:rPr>
                <w:sz w:val="18"/>
                <w:szCs w:val="18"/>
              </w:rPr>
              <w:t xml:space="preserve"> Berners River</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Auke Cr</w:t>
            </w:r>
            <w:r>
              <w:rPr>
                <w:sz w:val="18"/>
                <w:szCs w:val="18"/>
              </w:rPr>
              <w:t>eek</w:t>
            </w: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Implied</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452" w:type="dxa"/>
            <w:gridSpan w:val="2"/>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xml:space="preserve">   Survey Dates</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Escapement</w:t>
            </w:r>
          </w:p>
        </w:tc>
        <w:tc>
          <w:tcPr>
            <w:tcW w:w="720" w:type="dxa"/>
            <w:gridSpan w:val="3"/>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Fishery Contribution</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Troll</w:t>
            </w:r>
          </w:p>
        </w:tc>
        <w:tc>
          <w:tcPr>
            <w:tcW w:w="1034" w:type="dxa"/>
            <w:tcBorders>
              <w:top w:val="nil"/>
              <w:left w:val="nil"/>
              <w:bottom w:val="nil"/>
              <w:right w:val="nil"/>
            </w:tcBorders>
            <w:shd w:val="clear" w:color="auto" w:fill="auto"/>
            <w:noWrap/>
            <w:vAlign w:val="bottom"/>
            <w:hideMark/>
          </w:tcPr>
          <w:p w:rsidR="00932A9B" w:rsidRPr="00932A9B" w:rsidRDefault="00932A9B" w:rsidP="00B455C8">
            <w:pPr>
              <w:spacing w:after="0"/>
              <w:jc w:val="center"/>
              <w:rPr>
                <w:sz w:val="18"/>
                <w:szCs w:val="18"/>
              </w:rPr>
            </w:pPr>
            <w:r w:rsidRPr="00932A9B">
              <w:rPr>
                <w:sz w:val="18"/>
                <w:szCs w:val="18"/>
              </w:rPr>
              <w:t>Alternative</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Alternative</w:t>
            </w: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Survey</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Year</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Begin</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 xml:space="preserve">End  </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Count</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Troll</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p>
        </w:tc>
        <w:tc>
          <w:tcPr>
            <w:tcW w:w="720" w:type="dxa"/>
            <w:tcBorders>
              <w:top w:val="nil"/>
              <w:left w:val="nil"/>
              <w:bottom w:val="nil"/>
              <w:right w:val="nil"/>
            </w:tcBorders>
            <w:shd w:val="clear" w:color="auto" w:fill="auto"/>
            <w:noWrap/>
            <w:tcMar>
              <w:left w:w="0" w:type="dxa"/>
              <w:right w:w="0" w:type="dxa"/>
            </w:tcMar>
            <w:vAlign w:val="bottom"/>
            <w:hideMark/>
          </w:tcPr>
          <w:p w:rsidR="00932A9B" w:rsidRPr="00932A9B" w:rsidRDefault="00932A9B" w:rsidP="00932A9B">
            <w:pPr>
              <w:spacing w:after="0"/>
              <w:jc w:val="center"/>
              <w:rPr>
                <w:sz w:val="18"/>
                <w:szCs w:val="18"/>
              </w:rPr>
            </w:pPr>
            <w:r w:rsidRPr="00932A9B">
              <w:rPr>
                <w:sz w:val="18"/>
                <w:szCs w:val="18"/>
              </w:rPr>
              <w:t>All Gear</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Exploitation</w:t>
            </w: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Run</w:t>
            </w: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Escapement</w:t>
            </w: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Efficiency</w:t>
            </w:r>
          </w:p>
        </w:tc>
      </w:tr>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10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3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96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r>
      <w:tr w:rsidR="00932A9B" w:rsidRPr="00932A9B" w:rsidTr="00C74220">
        <w:trPr>
          <w:trHeight w:hRule="exact" w:val="115"/>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1-Nov</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9-Nov</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7,505</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14,140</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25,104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19.6%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72,302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47,198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15.9%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3-Nov</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9,840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17,176</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24,574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32.0%</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53,599</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29,025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33.9%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2,825</w:t>
            </w:r>
          </w:p>
        </w:tc>
        <w:tc>
          <w:tcPr>
            <w:tcW w:w="711" w:type="dxa"/>
            <w:tcBorders>
              <w:top w:val="nil"/>
              <w:left w:val="nil"/>
              <w:bottom w:val="nil"/>
              <w:right w:val="nil"/>
            </w:tcBorders>
            <w:shd w:val="clear" w:color="auto" w:fill="auto"/>
            <w:noWrap/>
            <w:tcMar>
              <w:left w:w="0" w:type="dxa"/>
              <w:right w:w="288" w:type="dxa"/>
            </w:tcMar>
            <w:vAlign w:val="bottom"/>
            <w:hideMark/>
          </w:tcPr>
          <w:p w:rsidR="00932A9B" w:rsidRPr="00932A9B" w:rsidRDefault="00C74220" w:rsidP="00C74220">
            <w:pPr>
              <w:spacing w:after="0"/>
              <w:jc w:val="right"/>
              <w:rPr>
                <w:sz w:val="18"/>
                <w:szCs w:val="18"/>
              </w:rPr>
            </w:pPr>
            <w:r>
              <w:rPr>
                <w:sz w:val="18"/>
                <w:szCs w:val="18"/>
              </w:rPr>
              <w:t>-</w:t>
            </w:r>
          </w:p>
        </w:tc>
        <w:tc>
          <w:tcPr>
            <w:tcW w:w="272"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C74220">
            <w:pPr>
              <w:spacing w:after="0"/>
              <w:jc w:val="right"/>
              <w:rPr>
                <w:sz w:val="18"/>
                <w:szCs w:val="18"/>
              </w:rPr>
            </w:pPr>
          </w:p>
        </w:tc>
        <w:tc>
          <w:tcPr>
            <w:tcW w:w="720" w:type="dxa"/>
            <w:tcBorders>
              <w:top w:val="nil"/>
              <w:left w:val="nil"/>
              <w:bottom w:val="nil"/>
              <w:right w:val="nil"/>
            </w:tcBorders>
            <w:shd w:val="clear" w:color="auto" w:fill="auto"/>
            <w:noWrap/>
            <w:tcMar>
              <w:left w:w="0" w:type="dxa"/>
              <w:right w:w="288" w:type="dxa"/>
            </w:tcMar>
            <w:vAlign w:val="bottom"/>
            <w:hideMark/>
          </w:tcPr>
          <w:p w:rsidR="00932A9B" w:rsidRPr="00932A9B" w:rsidRDefault="00C74220" w:rsidP="00C74220">
            <w:pPr>
              <w:spacing w:after="0"/>
              <w:jc w:val="right"/>
              <w:rPr>
                <w:sz w:val="18"/>
                <w:szCs w:val="18"/>
              </w:rPr>
            </w:pPr>
            <w:r>
              <w:rPr>
                <w:sz w:val="18"/>
                <w:szCs w:val="18"/>
              </w:rPr>
              <w:t>-</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32.3%</w:t>
            </w:r>
          </w:p>
        </w:tc>
        <w:tc>
          <w:tcPr>
            <w:tcW w:w="103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109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966" w:type="dxa"/>
            <w:tcBorders>
              <w:top w:val="nil"/>
              <w:left w:val="nil"/>
              <w:bottom w:val="nil"/>
              <w:right w:val="nil"/>
            </w:tcBorders>
            <w:shd w:val="clear" w:color="auto" w:fill="auto"/>
            <w:noWrap/>
            <w:tcMar>
              <w:left w:w="29" w:type="dxa"/>
              <w:right w:w="360" w:type="dxa"/>
            </w:tcMar>
            <w:vAlign w:val="bottom"/>
            <w:hideMark/>
          </w:tcPr>
          <w:p w:rsidR="00932A9B" w:rsidRPr="00932A9B" w:rsidRDefault="00C74220" w:rsidP="00C74220">
            <w:pPr>
              <w:spacing w:after="0"/>
              <w:jc w:val="right"/>
              <w:rPr>
                <w:sz w:val="18"/>
                <w:szCs w:val="18"/>
              </w:rPr>
            </w:pPr>
            <w:r>
              <w:rPr>
                <w:sz w:val="18"/>
                <w:szCs w:val="18"/>
              </w:rPr>
              <w:t>-</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1985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29-Oct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6,169</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10,861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18,167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35.9%</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30,251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12,083</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51.1%</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1986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29-Oct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1,752</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13,565</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22,935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42.5%</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31,950</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9,015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19.4%</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1987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3,260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7,211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10,694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36.6%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19,721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9,027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36.1%</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1988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2,724</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6,060</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12,424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25.7%</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23,615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11,190</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24.3%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1989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7,509</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10,583</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12,247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47.9%</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22,103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9,856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76.2%</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1990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11,050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15,007</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22,911</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43.7%</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34,312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11,401</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96.9%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1991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11,530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6,449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23,457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16.9%</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38,165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14,708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78.4%</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15,300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15,318</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30,695</w:t>
            </w:r>
          </w:p>
        </w:tc>
        <w:tc>
          <w:tcPr>
            <w:tcW w:w="1106" w:type="dxa"/>
            <w:tcBorders>
              <w:top w:val="nil"/>
              <w:left w:val="nil"/>
              <w:bottom w:val="nil"/>
              <w:right w:val="nil"/>
            </w:tcBorders>
            <w:shd w:val="clear" w:color="auto" w:fill="auto"/>
            <w:noWrap/>
            <w:vAlign w:val="bottom"/>
            <w:hideMark/>
          </w:tcPr>
          <w:p w:rsidR="00932A9B" w:rsidRPr="00932A9B" w:rsidRDefault="00C74220" w:rsidP="00932A9B">
            <w:pPr>
              <w:spacing w:after="0"/>
              <w:jc w:val="center"/>
              <w:rPr>
                <w:sz w:val="18"/>
                <w:szCs w:val="18"/>
              </w:rPr>
            </w:pPr>
            <w:r>
              <w:rPr>
                <w:sz w:val="18"/>
                <w:szCs w:val="18"/>
              </w:rPr>
              <w:t>-</w:t>
            </w:r>
          </w:p>
        </w:tc>
        <w:tc>
          <w:tcPr>
            <w:tcW w:w="103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1094" w:type="dxa"/>
            <w:tcBorders>
              <w:top w:val="nil"/>
              <w:left w:val="nil"/>
              <w:bottom w:val="nil"/>
              <w:right w:val="nil"/>
            </w:tcBorders>
            <w:shd w:val="clear" w:color="auto" w:fill="auto"/>
            <w:noWrap/>
            <w:tcMar>
              <w:left w:w="0" w:type="dxa"/>
              <w:right w:w="432" w:type="dxa"/>
            </w:tcMar>
            <w:vAlign w:val="bottom"/>
            <w:hideMark/>
          </w:tcPr>
          <w:p w:rsidR="00932A9B" w:rsidRPr="00932A9B" w:rsidRDefault="00C74220" w:rsidP="00C74220">
            <w:pPr>
              <w:spacing w:after="0"/>
              <w:jc w:val="right"/>
              <w:rPr>
                <w:sz w:val="18"/>
                <w:szCs w:val="18"/>
              </w:rPr>
            </w:pPr>
            <w:r>
              <w:rPr>
                <w:sz w:val="18"/>
                <w:szCs w:val="18"/>
              </w:rPr>
              <w:t>-</w:t>
            </w:r>
          </w:p>
        </w:tc>
        <w:tc>
          <w:tcPr>
            <w:tcW w:w="966" w:type="dxa"/>
            <w:tcBorders>
              <w:top w:val="nil"/>
              <w:left w:val="nil"/>
              <w:bottom w:val="nil"/>
              <w:right w:val="nil"/>
            </w:tcBorders>
            <w:shd w:val="clear" w:color="auto" w:fill="auto"/>
            <w:noWrap/>
            <w:tcMar>
              <w:left w:w="29" w:type="dxa"/>
              <w:right w:w="360" w:type="dxa"/>
            </w:tcMar>
            <w:vAlign w:val="bottom"/>
            <w:hideMark/>
          </w:tcPr>
          <w:p w:rsidR="00932A9B" w:rsidRPr="00932A9B" w:rsidRDefault="00C74220" w:rsidP="00C74220">
            <w:pPr>
              <w:spacing w:after="0"/>
              <w:jc w:val="right"/>
              <w:rPr>
                <w:sz w:val="18"/>
                <w:szCs w:val="18"/>
              </w:rPr>
            </w:pPr>
            <w:r>
              <w:rPr>
                <w:sz w:val="18"/>
                <w:szCs w:val="18"/>
              </w:rPr>
              <w:t>-</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24-Oct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25-Oct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15,670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19,308</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33,936</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38.1%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50,653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16,717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93.7%</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15,920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27,339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57,439</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34.8%</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78,587</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21,148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75.3%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1995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4,945</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8,766</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23,870</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31.4%</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27,916</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4,045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122.2%</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1996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17-Oct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10,529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17,604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38.5%</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27,351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9,747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62.1%</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1997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10,050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2,453</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5,234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12.2%</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20,069</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14,835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67.7%</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1998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26-Oct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27-Oct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6,802</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10,424</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16,335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31.1%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33,518</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17,183</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39.6%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1999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9,920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12,876</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23,225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33.6%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38,380</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15,154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65.5%</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2000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10,650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4,811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10,815</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22.2%</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21,677</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10,863</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98.0%</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2001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19,290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8,814</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12,863</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30.4%</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28,962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16,100</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119.8%</w:t>
            </w:r>
          </w:p>
        </w:tc>
      </w:tr>
      <w:tr w:rsidR="00932A9B" w:rsidRPr="00932A9B" w:rsidTr="007A5D4D">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18-Oct</w:t>
            </w:r>
          </w:p>
        </w:tc>
        <w:tc>
          <w:tcPr>
            <w:tcW w:w="1094" w:type="dxa"/>
            <w:tcBorders>
              <w:top w:val="nil"/>
              <w:left w:val="nil"/>
              <w:bottom w:val="nil"/>
              <w:right w:val="nil"/>
            </w:tcBorders>
            <w:shd w:val="clear" w:color="auto" w:fill="auto"/>
            <w:noWrap/>
            <w:tcMar>
              <w:left w:w="0" w:type="dxa"/>
              <w:right w:w="230" w:type="dxa"/>
            </w:tcMar>
            <w:vAlign w:val="bottom"/>
            <w:hideMark/>
          </w:tcPr>
          <w:p w:rsidR="00932A9B" w:rsidRPr="00932A9B" w:rsidRDefault="00932A9B" w:rsidP="00932A9B">
            <w:pPr>
              <w:spacing w:after="0"/>
              <w:jc w:val="right"/>
              <w:rPr>
                <w:sz w:val="18"/>
                <w:szCs w:val="18"/>
              </w:rPr>
            </w:pPr>
            <w:r w:rsidRPr="00932A9B">
              <w:rPr>
                <w:sz w:val="18"/>
                <w:szCs w:val="18"/>
              </w:rPr>
              <w:t>27,700</w:t>
            </w:r>
            <w:r w:rsidR="007A5D4D" w:rsidRPr="007A5D4D">
              <w:rPr>
                <w:sz w:val="18"/>
                <w:szCs w:val="18"/>
                <w:vertAlign w:val="superscript"/>
              </w:rPr>
              <w:t>a</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8,650</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22,118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17.6%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49,035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26,916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102.9%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10,110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6,823</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19,001</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23.3%</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29,282</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10,281</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98.3%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14,450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10,792</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18,724</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26.6%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40,601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21,877</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66.0%</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2005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5,220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4,639</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7,538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31.7%</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14,633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7,095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73.6%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2006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5,470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4,082</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10,352</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22.2%</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18,363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8,011</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68.3%</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2007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3,915</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2,937</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4,807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25.1%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11,705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6,898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56.8%</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2008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6,870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3,878</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7,497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29.8%</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13,011</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5,514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124.6%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2009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4,230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2,807</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5,087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30.1%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9,323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4,236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99.9%</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2010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7,520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6,451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14,297</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25.0%</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25,780</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11,484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65.5%</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2011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21-Oct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6,050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3,722</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5,979</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17.1%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21,733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15,754</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38.4%</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2012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19-Oct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20-Oct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5,480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2,071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3,051</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20.1%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10,297</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7,246</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75.6%</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2013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6,280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7,521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14,788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32.1%</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23,395</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8,608</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73.0%</w:t>
            </w:r>
          </w:p>
        </w:tc>
      </w:tr>
      <w:tr w:rsidR="00932A9B" w:rsidRPr="00932A9B" w:rsidTr="00C74220">
        <w:trPr>
          <w:trHeight w:hRule="exact" w:val="259"/>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 xml:space="preserve">2014 </w:t>
            </w: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22-Oct</w:t>
            </w: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sz w:val="18"/>
                <w:szCs w:val="18"/>
              </w:rPr>
            </w:pPr>
            <w:r w:rsidRPr="00932A9B">
              <w:rPr>
                <w:sz w:val="18"/>
                <w:szCs w:val="18"/>
              </w:rPr>
              <w:t>23-Oct</w:t>
            </w: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right"/>
              <w:rPr>
                <w:sz w:val="18"/>
                <w:szCs w:val="18"/>
              </w:rPr>
            </w:pPr>
            <w:r w:rsidRPr="00932A9B">
              <w:rPr>
                <w:sz w:val="18"/>
                <w:szCs w:val="18"/>
              </w:rPr>
              <w:t>15,480</w:t>
            </w: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4,301</w:t>
            </w: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color w:val="000000"/>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right"/>
              <w:rPr>
                <w:color w:val="000000"/>
                <w:sz w:val="18"/>
                <w:szCs w:val="18"/>
              </w:rPr>
            </w:pPr>
            <w:r w:rsidRPr="00932A9B">
              <w:rPr>
                <w:color w:val="000000"/>
                <w:sz w:val="18"/>
                <w:szCs w:val="18"/>
              </w:rPr>
              <w:t>11,168</w:t>
            </w: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center"/>
              <w:rPr>
                <w:sz w:val="18"/>
                <w:szCs w:val="18"/>
              </w:rPr>
            </w:pPr>
            <w:r w:rsidRPr="00932A9B">
              <w:rPr>
                <w:sz w:val="18"/>
                <w:szCs w:val="18"/>
              </w:rPr>
              <w:t>13.6%</w:t>
            </w: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31,583</w:t>
            </w: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20,415</w:t>
            </w: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75.8%</w:t>
            </w:r>
          </w:p>
        </w:tc>
      </w:tr>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tcMar>
              <w:left w:w="0" w:type="dxa"/>
              <w:right w:w="288" w:type="dxa"/>
            </w:tcMar>
            <w:vAlign w:val="bottom"/>
            <w:hideMark/>
          </w:tcPr>
          <w:p w:rsidR="00932A9B" w:rsidRPr="00932A9B" w:rsidRDefault="00932A9B" w:rsidP="00932A9B">
            <w:pPr>
              <w:spacing w:after="0"/>
              <w:jc w:val="left"/>
              <w:rPr>
                <w:sz w:val="18"/>
                <w:szCs w:val="18"/>
              </w:rPr>
            </w:pPr>
            <w:r w:rsidRPr="00932A9B">
              <w:rPr>
                <w:sz w:val="18"/>
                <w:szCs w:val="18"/>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10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34" w:type="dxa"/>
            <w:tcBorders>
              <w:top w:val="nil"/>
              <w:left w:val="nil"/>
              <w:bottom w:val="single" w:sz="4" w:space="0" w:color="auto"/>
              <w:right w:val="nil"/>
            </w:tcBorders>
            <w:shd w:val="clear" w:color="auto" w:fill="auto"/>
            <w:noWrap/>
            <w:tcMar>
              <w:left w:w="0" w:type="dxa"/>
              <w:right w:w="259" w:type="dxa"/>
            </w:tcMar>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tcMar>
              <w:left w:w="0" w:type="dxa"/>
              <w:right w:w="259" w:type="dxa"/>
            </w:tcMar>
            <w:vAlign w:val="bottom"/>
            <w:hideMark/>
          </w:tcPr>
          <w:p w:rsidR="00932A9B" w:rsidRPr="00932A9B" w:rsidRDefault="00932A9B" w:rsidP="00932A9B">
            <w:pPr>
              <w:spacing w:after="0"/>
              <w:jc w:val="right"/>
              <w:rPr>
                <w:sz w:val="18"/>
                <w:szCs w:val="18"/>
              </w:rPr>
            </w:pPr>
            <w:r w:rsidRPr="00932A9B">
              <w:rPr>
                <w:sz w:val="18"/>
                <w:szCs w:val="18"/>
              </w:rPr>
              <w:t> </w:t>
            </w:r>
          </w:p>
        </w:tc>
        <w:tc>
          <w:tcPr>
            <w:tcW w:w="966" w:type="dxa"/>
            <w:tcBorders>
              <w:top w:val="nil"/>
              <w:left w:val="nil"/>
              <w:bottom w:val="single" w:sz="4" w:space="0" w:color="auto"/>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r w:rsidRPr="00932A9B">
              <w:rPr>
                <w:sz w:val="18"/>
                <w:szCs w:val="18"/>
              </w:rPr>
              <w:t> </w:t>
            </w:r>
          </w:p>
        </w:tc>
      </w:tr>
      <w:tr w:rsidR="00932A9B" w:rsidRPr="00932A9B" w:rsidTr="00C74220">
        <w:trPr>
          <w:trHeight w:hRule="exact" w:val="115"/>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tcMar>
              <w:left w:w="0" w:type="dxa"/>
              <w:right w:w="288" w:type="dxa"/>
            </w:tcMar>
            <w:vAlign w:val="bottom"/>
            <w:hideMark/>
          </w:tcPr>
          <w:p w:rsidR="00932A9B" w:rsidRPr="00932A9B" w:rsidRDefault="00932A9B" w:rsidP="00932A9B">
            <w:pPr>
              <w:spacing w:after="0"/>
              <w:jc w:val="left"/>
              <w:rPr>
                <w:sz w:val="18"/>
                <w:szCs w:val="18"/>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sz w:val="18"/>
                <w:szCs w:val="18"/>
              </w:rPr>
            </w:pPr>
          </w:p>
        </w:tc>
        <w:tc>
          <w:tcPr>
            <w:tcW w:w="103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left"/>
              <w:rPr>
                <w:sz w:val="18"/>
                <w:szCs w:val="18"/>
              </w:rPr>
            </w:pPr>
          </w:p>
        </w:tc>
        <w:tc>
          <w:tcPr>
            <w:tcW w:w="1094" w:type="dxa"/>
            <w:tcBorders>
              <w:top w:val="nil"/>
              <w:left w:val="nil"/>
              <w:bottom w:val="nil"/>
              <w:right w:val="nil"/>
            </w:tcBorders>
            <w:shd w:val="clear" w:color="auto" w:fill="auto"/>
            <w:noWrap/>
            <w:tcMar>
              <w:left w:w="0" w:type="dxa"/>
              <w:right w:w="259" w:type="dxa"/>
            </w:tcMar>
            <w:vAlign w:val="bottom"/>
            <w:hideMark/>
          </w:tcPr>
          <w:p w:rsidR="00932A9B" w:rsidRPr="00932A9B" w:rsidRDefault="00932A9B" w:rsidP="00932A9B">
            <w:pPr>
              <w:spacing w:after="0"/>
              <w:jc w:val="left"/>
              <w:rPr>
                <w:sz w:val="18"/>
                <w:szCs w:val="18"/>
              </w:rPr>
            </w:pPr>
          </w:p>
        </w:tc>
        <w:tc>
          <w:tcPr>
            <w:tcW w:w="966" w:type="dxa"/>
            <w:tcBorders>
              <w:top w:val="nil"/>
              <w:left w:val="nil"/>
              <w:bottom w:val="nil"/>
              <w:right w:val="nil"/>
            </w:tcBorders>
            <w:shd w:val="clear" w:color="auto" w:fill="auto"/>
            <w:noWrap/>
            <w:tcMar>
              <w:left w:w="29" w:type="dxa"/>
              <w:right w:w="173" w:type="dxa"/>
            </w:tcMar>
            <w:vAlign w:val="bottom"/>
            <w:hideMark/>
          </w:tcPr>
          <w:p w:rsidR="00932A9B" w:rsidRPr="00932A9B" w:rsidRDefault="00932A9B" w:rsidP="00064EA2">
            <w:pPr>
              <w:spacing w:after="0"/>
              <w:jc w:val="right"/>
              <w:rPr>
                <w:sz w:val="18"/>
                <w:szCs w:val="18"/>
              </w:rPr>
            </w:pPr>
          </w:p>
        </w:tc>
      </w:tr>
      <w:tr w:rsidR="00064EA2" w:rsidRPr="00932A9B" w:rsidTr="00C74220">
        <w:trPr>
          <w:trHeight w:val="300"/>
          <w:jc w:val="center"/>
        </w:trPr>
        <w:tc>
          <w:tcPr>
            <w:tcW w:w="2248" w:type="dxa"/>
            <w:gridSpan w:val="3"/>
            <w:tcBorders>
              <w:top w:val="nil"/>
              <w:left w:val="nil"/>
              <w:bottom w:val="nil"/>
              <w:right w:val="nil"/>
            </w:tcBorders>
            <w:shd w:val="clear" w:color="auto" w:fill="auto"/>
            <w:noWrap/>
            <w:vAlign w:val="bottom"/>
            <w:hideMark/>
          </w:tcPr>
          <w:p w:rsidR="00064EA2" w:rsidRPr="00932A9B" w:rsidRDefault="00064EA2" w:rsidP="00932A9B">
            <w:pPr>
              <w:spacing w:after="0"/>
              <w:jc w:val="left"/>
              <w:rPr>
                <w:sz w:val="18"/>
                <w:szCs w:val="18"/>
              </w:rPr>
            </w:pPr>
            <w:r w:rsidRPr="00932A9B">
              <w:rPr>
                <w:sz w:val="18"/>
                <w:szCs w:val="18"/>
              </w:rPr>
              <w:t>1989-2014 Average</w:t>
            </w:r>
          </w:p>
        </w:tc>
        <w:tc>
          <w:tcPr>
            <w:tcW w:w="1094" w:type="dxa"/>
            <w:tcBorders>
              <w:top w:val="nil"/>
              <w:left w:val="nil"/>
              <w:bottom w:val="nil"/>
              <w:right w:val="nil"/>
            </w:tcBorders>
            <w:shd w:val="clear" w:color="auto" w:fill="auto"/>
            <w:noWrap/>
            <w:tcMar>
              <w:left w:w="0" w:type="dxa"/>
              <w:right w:w="288" w:type="dxa"/>
            </w:tcMar>
            <w:vAlign w:val="bottom"/>
            <w:hideMark/>
          </w:tcPr>
          <w:p w:rsidR="00064EA2" w:rsidRPr="00932A9B" w:rsidRDefault="00064EA2" w:rsidP="00932A9B">
            <w:pPr>
              <w:spacing w:after="0"/>
              <w:jc w:val="right"/>
              <w:rPr>
                <w:color w:val="000000"/>
                <w:sz w:val="18"/>
                <w:szCs w:val="18"/>
              </w:rPr>
            </w:pPr>
            <w:r w:rsidRPr="00932A9B">
              <w:rPr>
                <w:color w:val="000000"/>
                <w:sz w:val="18"/>
                <w:szCs w:val="18"/>
              </w:rPr>
              <w:t>10,133</w:t>
            </w:r>
          </w:p>
        </w:tc>
        <w:tc>
          <w:tcPr>
            <w:tcW w:w="711" w:type="dxa"/>
            <w:tcBorders>
              <w:top w:val="nil"/>
              <w:left w:val="nil"/>
              <w:bottom w:val="nil"/>
              <w:right w:val="nil"/>
            </w:tcBorders>
            <w:shd w:val="clear" w:color="auto" w:fill="auto"/>
            <w:noWrap/>
            <w:vAlign w:val="bottom"/>
            <w:hideMark/>
          </w:tcPr>
          <w:p w:rsidR="00064EA2" w:rsidRPr="00932A9B" w:rsidRDefault="00064EA2" w:rsidP="00932A9B">
            <w:pPr>
              <w:spacing w:after="0"/>
              <w:jc w:val="right"/>
              <w:rPr>
                <w:color w:val="000000"/>
                <w:sz w:val="18"/>
                <w:szCs w:val="18"/>
              </w:rPr>
            </w:pPr>
            <w:r w:rsidRPr="00932A9B">
              <w:rPr>
                <w:color w:val="000000"/>
                <w:sz w:val="18"/>
                <w:szCs w:val="18"/>
              </w:rPr>
              <w:t>8,513</w:t>
            </w:r>
          </w:p>
        </w:tc>
        <w:tc>
          <w:tcPr>
            <w:tcW w:w="272" w:type="dxa"/>
            <w:tcBorders>
              <w:top w:val="nil"/>
              <w:left w:val="nil"/>
              <w:bottom w:val="nil"/>
              <w:right w:val="nil"/>
            </w:tcBorders>
            <w:shd w:val="clear" w:color="auto" w:fill="auto"/>
            <w:noWrap/>
            <w:vAlign w:val="bottom"/>
            <w:hideMark/>
          </w:tcPr>
          <w:p w:rsidR="00064EA2" w:rsidRPr="00932A9B" w:rsidRDefault="00064EA2" w:rsidP="00932A9B">
            <w:pPr>
              <w:spacing w:after="0"/>
              <w:jc w:val="left"/>
              <w:rPr>
                <w:sz w:val="18"/>
                <w:szCs w:val="18"/>
              </w:rPr>
            </w:pPr>
          </w:p>
        </w:tc>
        <w:tc>
          <w:tcPr>
            <w:tcW w:w="720" w:type="dxa"/>
            <w:tcBorders>
              <w:top w:val="nil"/>
              <w:left w:val="nil"/>
              <w:bottom w:val="nil"/>
              <w:right w:val="nil"/>
            </w:tcBorders>
            <w:shd w:val="clear" w:color="auto" w:fill="auto"/>
            <w:noWrap/>
            <w:vAlign w:val="bottom"/>
            <w:hideMark/>
          </w:tcPr>
          <w:p w:rsidR="00064EA2" w:rsidRPr="00932A9B" w:rsidRDefault="00064EA2" w:rsidP="00932A9B">
            <w:pPr>
              <w:spacing w:after="0"/>
              <w:jc w:val="right"/>
              <w:rPr>
                <w:color w:val="000000"/>
                <w:sz w:val="18"/>
                <w:szCs w:val="18"/>
              </w:rPr>
            </w:pPr>
            <w:r w:rsidRPr="00932A9B">
              <w:rPr>
                <w:color w:val="000000"/>
                <w:sz w:val="18"/>
                <w:szCs w:val="18"/>
              </w:rPr>
              <w:t>16,732</w:t>
            </w:r>
          </w:p>
        </w:tc>
        <w:tc>
          <w:tcPr>
            <w:tcW w:w="1106" w:type="dxa"/>
            <w:tcBorders>
              <w:top w:val="nil"/>
              <w:left w:val="nil"/>
              <w:bottom w:val="nil"/>
              <w:right w:val="nil"/>
            </w:tcBorders>
            <w:shd w:val="clear" w:color="auto" w:fill="auto"/>
            <w:noWrap/>
            <w:vAlign w:val="bottom"/>
            <w:hideMark/>
          </w:tcPr>
          <w:p w:rsidR="00064EA2" w:rsidRPr="00932A9B" w:rsidRDefault="00064EA2" w:rsidP="00932A9B">
            <w:pPr>
              <w:spacing w:after="0"/>
              <w:jc w:val="center"/>
              <w:rPr>
                <w:sz w:val="18"/>
                <w:szCs w:val="18"/>
              </w:rPr>
            </w:pPr>
            <w:r w:rsidRPr="00932A9B">
              <w:rPr>
                <w:sz w:val="18"/>
                <w:szCs w:val="18"/>
              </w:rPr>
              <w:t>27.8%</w:t>
            </w:r>
          </w:p>
        </w:tc>
        <w:tc>
          <w:tcPr>
            <w:tcW w:w="1034" w:type="dxa"/>
            <w:tcBorders>
              <w:top w:val="nil"/>
              <w:left w:val="nil"/>
              <w:bottom w:val="nil"/>
              <w:right w:val="nil"/>
            </w:tcBorders>
            <w:shd w:val="clear" w:color="auto" w:fill="auto"/>
            <w:noWrap/>
            <w:tcMar>
              <w:left w:w="0" w:type="dxa"/>
              <w:right w:w="259" w:type="dxa"/>
            </w:tcMar>
            <w:vAlign w:val="bottom"/>
            <w:hideMark/>
          </w:tcPr>
          <w:p w:rsidR="00064EA2" w:rsidRPr="00932A9B" w:rsidRDefault="00064EA2" w:rsidP="00932A9B">
            <w:pPr>
              <w:spacing w:after="0"/>
              <w:jc w:val="right"/>
              <w:rPr>
                <w:color w:val="000000"/>
                <w:sz w:val="18"/>
                <w:szCs w:val="18"/>
              </w:rPr>
            </w:pPr>
            <w:r w:rsidRPr="00932A9B">
              <w:rPr>
                <w:color w:val="000000"/>
                <w:sz w:val="18"/>
                <w:szCs w:val="18"/>
              </w:rPr>
              <w:t>28,817</w:t>
            </w:r>
          </w:p>
        </w:tc>
        <w:tc>
          <w:tcPr>
            <w:tcW w:w="1094" w:type="dxa"/>
            <w:tcBorders>
              <w:top w:val="nil"/>
              <w:left w:val="nil"/>
              <w:bottom w:val="nil"/>
              <w:right w:val="nil"/>
            </w:tcBorders>
            <w:shd w:val="clear" w:color="auto" w:fill="auto"/>
            <w:noWrap/>
            <w:tcMar>
              <w:left w:w="0" w:type="dxa"/>
              <w:right w:w="259" w:type="dxa"/>
            </w:tcMar>
            <w:vAlign w:val="bottom"/>
            <w:hideMark/>
          </w:tcPr>
          <w:p w:rsidR="00064EA2" w:rsidRPr="00932A9B" w:rsidRDefault="00064EA2" w:rsidP="00932A9B">
            <w:pPr>
              <w:spacing w:after="0"/>
              <w:jc w:val="right"/>
              <w:rPr>
                <w:color w:val="000000"/>
                <w:sz w:val="18"/>
                <w:szCs w:val="18"/>
              </w:rPr>
            </w:pPr>
            <w:r w:rsidRPr="00932A9B">
              <w:rPr>
                <w:color w:val="000000"/>
                <w:sz w:val="18"/>
                <w:szCs w:val="18"/>
              </w:rPr>
              <w:t>12,644</w:t>
            </w:r>
          </w:p>
        </w:tc>
        <w:tc>
          <w:tcPr>
            <w:tcW w:w="966" w:type="dxa"/>
            <w:tcBorders>
              <w:top w:val="nil"/>
              <w:left w:val="nil"/>
              <w:bottom w:val="nil"/>
              <w:right w:val="nil"/>
            </w:tcBorders>
            <w:shd w:val="clear" w:color="auto" w:fill="auto"/>
            <w:noWrap/>
            <w:tcMar>
              <w:left w:w="29" w:type="dxa"/>
              <w:right w:w="173" w:type="dxa"/>
            </w:tcMar>
            <w:vAlign w:val="bottom"/>
            <w:hideMark/>
          </w:tcPr>
          <w:p w:rsidR="00064EA2" w:rsidRPr="00932A9B" w:rsidRDefault="00064EA2" w:rsidP="00064EA2">
            <w:pPr>
              <w:spacing w:after="0"/>
              <w:jc w:val="right"/>
              <w:rPr>
                <w:sz w:val="18"/>
                <w:szCs w:val="18"/>
              </w:rPr>
            </w:pPr>
            <w:r w:rsidRPr="00932A9B">
              <w:rPr>
                <w:sz w:val="18"/>
                <w:szCs w:val="18"/>
              </w:rPr>
              <w:t>80.6%</w:t>
            </w:r>
          </w:p>
        </w:tc>
      </w:tr>
      <w:tr w:rsidR="00932A9B" w:rsidRPr="00932A9B" w:rsidTr="00C74220">
        <w:trPr>
          <w:trHeight w:hRule="exact" w:val="115"/>
          <w:jc w:val="center"/>
        </w:trPr>
        <w:tc>
          <w:tcPr>
            <w:tcW w:w="79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3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11"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272"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720"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10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3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1094"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c>
          <w:tcPr>
            <w:tcW w:w="966" w:type="dxa"/>
            <w:tcBorders>
              <w:top w:val="nil"/>
              <w:left w:val="nil"/>
              <w:bottom w:val="single" w:sz="4" w:space="0" w:color="auto"/>
              <w:right w:val="nil"/>
            </w:tcBorders>
            <w:shd w:val="clear" w:color="auto" w:fill="auto"/>
            <w:noWrap/>
            <w:vAlign w:val="bottom"/>
            <w:hideMark/>
          </w:tcPr>
          <w:p w:rsidR="00932A9B" w:rsidRPr="00932A9B" w:rsidRDefault="00932A9B" w:rsidP="00932A9B">
            <w:pPr>
              <w:spacing w:after="0"/>
              <w:jc w:val="left"/>
              <w:rPr>
                <w:sz w:val="18"/>
                <w:szCs w:val="18"/>
              </w:rPr>
            </w:pPr>
            <w:r w:rsidRPr="00932A9B">
              <w:rPr>
                <w:sz w:val="18"/>
                <w:szCs w:val="18"/>
              </w:rPr>
              <w:t> </w:t>
            </w:r>
          </w:p>
        </w:tc>
      </w:tr>
      <w:tr w:rsidR="00932A9B" w:rsidRPr="00932A9B" w:rsidTr="00C74220">
        <w:trPr>
          <w:trHeight w:val="120"/>
          <w:jc w:val="center"/>
        </w:trPr>
        <w:tc>
          <w:tcPr>
            <w:tcW w:w="79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1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3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11"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272"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720"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10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3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1094"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c>
          <w:tcPr>
            <w:tcW w:w="966" w:type="dxa"/>
            <w:tcBorders>
              <w:top w:val="nil"/>
              <w:left w:val="nil"/>
              <w:bottom w:val="nil"/>
              <w:right w:val="nil"/>
            </w:tcBorders>
            <w:shd w:val="clear" w:color="auto" w:fill="auto"/>
            <w:noWrap/>
            <w:vAlign w:val="bottom"/>
            <w:hideMark/>
          </w:tcPr>
          <w:p w:rsidR="00932A9B" w:rsidRPr="00932A9B" w:rsidRDefault="00932A9B" w:rsidP="00932A9B">
            <w:pPr>
              <w:spacing w:after="0"/>
              <w:jc w:val="left"/>
              <w:rPr>
                <w:rFonts w:ascii="Arial" w:hAnsi="Arial" w:cs="Arial"/>
                <w:sz w:val="20"/>
                <w:szCs w:val="20"/>
              </w:rPr>
            </w:pPr>
          </w:p>
        </w:tc>
      </w:tr>
    </w:tbl>
    <w:p w:rsidR="002222C4" w:rsidRDefault="00064EA2" w:rsidP="002222C4">
      <w:pPr>
        <w:spacing w:after="0"/>
        <w:ind w:left="432" w:hanging="432"/>
        <w:rPr>
          <w:sz w:val="20"/>
        </w:rPr>
      </w:pPr>
      <w:proofErr w:type="gramStart"/>
      <w:r w:rsidRPr="00064EA2">
        <w:rPr>
          <w:sz w:val="16"/>
          <w:szCs w:val="16"/>
          <w:vertAlign w:val="superscript"/>
        </w:rPr>
        <w:t>a</w:t>
      </w:r>
      <w:proofErr w:type="gramEnd"/>
      <w:r w:rsidR="002222C4">
        <w:rPr>
          <w:sz w:val="16"/>
          <w:szCs w:val="16"/>
        </w:rPr>
        <w:t xml:space="preserve"> </w:t>
      </w:r>
      <w:r w:rsidRPr="00064EA2">
        <w:rPr>
          <w:sz w:val="16"/>
          <w:szCs w:val="16"/>
        </w:rPr>
        <w:t>The lower survey area was glacially occluded in 2002. The escapement count in the area with adequate visibility was di</w:t>
      </w:r>
      <w:r>
        <w:rPr>
          <w:sz w:val="16"/>
          <w:szCs w:val="16"/>
        </w:rPr>
        <w:t>vided by the 1990–</w:t>
      </w:r>
      <w:r w:rsidRPr="00064EA2">
        <w:rPr>
          <w:sz w:val="16"/>
          <w:szCs w:val="16"/>
        </w:rPr>
        <w:t xml:space="preserve">2001 average proportion counted in that area (0.34285) to generate the expanded count of 27,700 </w:t>
      </w:r>
      <w:proofErr w:type="spellStart"/>
      <w:r w:rsidRPr="00064EA2">
        <w:rPr>
          <w:sz w:val="16"/>
          <w:szCs w:val="16"/>
        </w:rPr>
        <w:t>spawners</w:t>
      </w:r>
      <w:proofErr w:type="spellEnd"/>
      <w:r w:rsidRPr="00064EA2">
        <w:rPr>
          <w:sz w:val="20"/>
        </w:rPr>
        <w:t xml:space="preserve">. </w:t>
      </w:r>
    </w:p>
    <w:p w:rsidR="003E1C13" w:rsidRDefault="003E1C13" w:rsidP="002222C4">
      <w:pPr>
        <w:spacing w:after="0"/>
        <w:ind w:left="86" w:hanging="86"/>
        <w:jc w:val="left"/>
        <w:rPr>
          <w:sz w:val="22"/>
          <w:szCs w:val="20"/>
        </w:rPr>
      </w:pPr>
      <w:r>
        <w:br w:type="page"/>
      </w:r>
    </w:p>
    <w:p w:rsidR="003E1C13" w:rsidRDefault="009E6723" w:rsidP="009E6723">
      <w:pPr>
        <w:pStyle w:val="Caption"/>
      </w:pPr>
      <w:bookmarkStart w:id="505" w:name="_Toc487202807"/>
      <w:r>
        <w:lastRenderedPageBreak/>
        <w:t xml:space="preserve">Appendix A </w:t>
      </w:r>
      <w:fldSimple w:instr=" SEQ Appendix_A \* ARABIC ">
        <w:r w:rsidR="009C1768">
          <w:rPr>
            <w:noProof/>
          </w:rPr>
          <w:t>2</w:t>
        </w:r>
      </w:fldSimple>
      <w:r>
        <w:t>.–</w:t>
      </w:r>
      <w:r w:rsidRPr="009E6723">
        <w:t>Escapement samples for adipose clips and coded</w:t>
      </w:r>
      <w:r w:rsidR="0031754B">
        <w:t xml:space="preserve"> </w:t>
      </w:r>
      <w:r w:rsidRPr="009E6723">
        <w:t>wire tags from adult coho salmon and the number of Berners River coho tags by tagging year recovered from marine fisheries, 1974−2014.</w:t>
      </w:r>
      <w:bookmarkEnd w:id="505"/>
    </w:p>
    <w:tbl>
      <w:tblPr>
        <w:tblW w:w="0" w:type="auto"/>
        <w:tblInd w:w="93" w:type="dxa"/>
        <w:tblLook w:val="04A0" w:firstRow="1" w:lastRow="0" w:firstColumn="1" w:lastColumn="0" w:noHBand="0" w:noVBand="1"/>
      </w:tblPr>
      <w:tblGrid>
        <w:gridCol w:w="386"/>
        <w:gridCol w:w="106"/>
        <w:gridCol w:w="516"/>
        <w:gridCol w:w="206"/>
        <w:gridCol w:w="655"/>
        <w:gridCol w:w="691"/>
        <w:gridCol w:w="520"/>
        <w:gridCol w:w="672"/>
        <w:gridCol w:w="724"/>
        <w:gridCol w:w="757"/>
        <w:gridCol w:w="73"/>
        <w:gridCol w:w="552"/>
        <w:gridCol w:w="660"/>
        <w:gridCol w:w="893"/>
        <w:gridCol w:w="589"/>
        <w:gridCol w:w="587"/>
        <w:gridCol w:w="680"/>
      </w:tblGrid>
      <w:tr w:rsidR="00B55CAC" w:rsidRPr="00C261CD" w:rsidTr="00B25D71">
        <w:trPr>
          <w:trHeight w:val="259"/>
        </w:trPr>
        <w:tc>
          <w:tcPr>
            <w:tcW w:w="488" w:type="dxa"/>
            <w:gridSpan w:val="2"/>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1383" w:type="dxa"/>
            <w:gridSpan w:val="3"/>
            <w:tcBorders>
              <w:top w:val="single" w:sz="4" w:space="0" w:color="auto"/>
              <w:left w:val="nil"/>
              <w:bottom w:val="single" w:sz="4" w:space="0" w:color="auto"/>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xml:space="preserve">Number of </w:t>
            </w:r>
            <w:proofErr w:type="spellStart"/>
            <w:r w:rsidRPr="00C261CD">
              <w:rPr>
                <w:color w:val="000000"/>
                <w:sz w:val="16"/>
                <w:szCs w:val="16"/>
              </w:rPr>
              <w:t>Spawners</w:t>
            </w:r>
            <w:proofErr w:type="spellEnd"/>
          </w:p>
        </w:tc>
        <w:tc>
          <w:tcPr>
            <w:tcW w:w="691"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Sampled</w:t>
            </w:r>
          </w:p>
        </w:tc>
        <w:tc>
          <w:tcPr>
            <w:tcW w:w="516"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 </w:t>
            </w:r>
          </w:p>
        </w:tc>
        <w:tc>
          <w:tcPr>
            <w:tcW w:w="677"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 </w:t>
            </w:r>
          </w:p>
        </w:tc>
        <w:tc>
          <w:tcPr>
            <w:tcW w:w="722"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Ad Clips</w:t>
            </w:r>
          </w:p>
        </w:tc>
        <w:tc>
          <w:tcPr>
            <w:tcW w:w="756"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628" w:type="dxa"/>
            <w:gridSpan w:val="2"/>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jc w:val="center"/>
              <w:rPr>
                <w:color w:val="000000"/>
                <w:sz w:val="16"/>
                <w:szCs w:val="16"/>
              </w:rPr>
            </w:pPr>
            <w:r w:rsidRPr="00C261CD">
              <w:rPr>
                <w:color w:val="000000"/>
                <w:sz w:val="16"/>
                <w:szCs w:val="16"/>
              </w:rPr>
              <w:t>Prop.</w:t>
            </w:r>
          </w:p>
        </w:tc>
        <w:tc>
          <w:tcPr>
            <w:tcW w:w="660"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C261CD">
            <w:pPr>
              <w:spacing w:after="0"/>
              <w:jc w:val="center"/>
              <w:rPr>
                <w:color w:val="000000"/>
                <w:sz w:val="16"/>
                <w:szCs w:val="16"/>
              </w:rPr>
            </w:pPr>
            <w:r w:rsidRPr="00C261CD">
              <w:rPr>
                <w:color w:val="000000"/>
                <w:sz w:val="16"/>
                <w:szCs w:val="16"/>
              </w:rPr>
              <w:t>Percent</w:t>
            </w:r>
          </w:p>
        </w:tc>
        <w:tc>
          <w:tcPr>
            <w:tcW w:w="896"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585"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585"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 </w:t>
            </w:r>
          </w:p>
        </w:tc>
        <w:tc>
          <w:tcPr>
            <w:tcW w:w="680" w:type="dxa"/>
            <w:tcBorders>
              <w:top w:val="single" w:sz="4" w:space="0" w:color="auto"/>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Percent</w:t>
            </w:r>
          </w:p>
        </w:tc>
      </w:tr>
      <w:tr w:rsidR="00B55CAC" w:rsidRPr="00C261CD" w:rsidTr="00B25D71">
        <w:trPr>
          <w:trHeight w:val="259"/>
        </w:trPr>
        <w:tc>
          <w:tcPr>
            <w:tcW w:w="383"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p>
        </w:tc>
        <w:tc>
          <w:tcPr>
            <w:tcW w:w="829" w:type="dxa"/>
            <w:gridSpan w:val="3"/>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Survey</w:t>
            </w:r>
          </w:p>
        </w:tc>
        <w:tc>
          <w:tcPr>
            <w:tcW w:w="659"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jc w:val="center"/>
              <w:rPr>
                <w:color w:val="000000"/>
                <w:sz w:val="16"/>
                <w:szCs w:val="16"/>
              </w:rPr>
            </w:pPr>
            <w:r w:rsidRPr="00C261CD">
              <w:rPr>
                <w:color w:val="000000"/>
                <w:sz w:val="16"/>
                <w:szCs w:val="16"/>
              </w:rPr>
              <w:t>Expanded</w:t>
            </w:r>
          </w:p>
        </w:tc>
        <w:tc>
          <w:tcPr>
            <w:tcW w:w="691"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for</w:t>
            </w:r>
          </w:p>
        </w:tc>
        <w:tc>
          <w:tcPr>
            <w:tcW w:w="516"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Ad</w:t>
            </w:r>
          </w:p>
        </w:tc>
        <w:tc>
          <w:tcPr>
            <w:tcW w:w="677"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Prop.</w:t>
            </w:r>
          </w:p>
        </w:tc>
        <w:tc>
          <w:tcPr>
            <w:tcW w:w="722"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Sampled</w:t>
            </w:r>
          </w:p>
        </w:tc>
        <w:tc>
          <w:tcPr>
            <w:tcW w:w="831" w:type="dxa"/>
            <w:gridSpan w:val="2"/>
            <w:tcBorders>
              <w:top w:val="nil"/>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ind w:firstLineChars="100" w:firstLine="160"/>
              <w:rPr>
                <w:color w:val="000000"/>
                <w:sz w:val="16"/>
                <w:szCs w:val="16"/>
              </w:rPr>
            </w:pPr>
            <w:r w:rsidRPr="00C261CD">
              <w:rPr>
                <w:color w:val="000000"/>
                <w:sz w:val="16"/>
                <w:szCs w:val="16"/>
              </w:rPr>
              <w:t>Tags</w:t>
            </w:r>
          </w:p>
        </w:tc>
        <w:tc>
          <w:tcPr>
            <w:tcW w:w="553"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B55CAC">
            <w:pPr>
              <w:spacing w:after="0"/>
              <w:jc w:val="center"/>
              <w:rPr>
                <w:color w:val="000000"/>
                <w:sz w:val="16"/>
                <w:szCs w:val="16"/>
              </w:rPr>
            </w:pPr>
            <w:r w:rsidRPr="00C261CD">
              <w:rPr>
                <w:color w:val="000000"/>
                <w:sz w:val="16"/>
                <w:szCs w:val="16"/>
              </w:rPr>
              <w:t>Tagged</w:t>
            </w:r>
          </w:p>
        </w:tc>
        <w:tc>
          <w:tcPr>
            <w:tcW w:w="660"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C261CD">
            <w:pPr>
              <w:spacing w:after="0"/>
              <w:jc w:val="center"/>
              <w:rPr>
                <w:color w:val="000000"/>
                <w:sz w:val="16"/>
                <w:szCs w:val="16"/>
              </w:rPr>
            </w:pPr>
            <w:r w:rsidRPr="00C261CD">
              <w:rPr>
                <w:color w:val="000000"/>
                <w:sz w:val="16"/>
                <w:szCs w:val="16"/>
              </w:rPr>
              <w:t>of Clips</w:t>
            </w:r>
          </w:p>
        </w:tc>
        <w:tc>
          <w:tcPr>
            <w:tcW w:w="2066" w:type="dxa"/>
            <w:gridSpan w:val="3"/>
            <w:tcBorders>
              <w:top w:val="nil"/>
              <w:left w:val="nil"/>
              <w:bottom w:val="single" w:sz="4" w:space="0" w:color="auto"/>
              <w:right w:val="nil"/>
            </w:tcBorders>
            <w:shd w:val="clear" w:color="auto" w:fill="auto"/>
            <w:noWrap/>
            <w:tcMar>
              <w:left w:w="0" w:type="dxa"/>
              <w:right w:w="0" w:type="dxa"/>
            </w:tcMar>
            <w:vAlign w:val="bottom"/>
            <w:hideMark/>
          </w:tcPr>
          <w:p w:rsidR="00136EC4" w:rsidRPr="00C261CD" w:rsidRDefault="00136EC4" w:rsidP="00136EC4">
            <w:pPr>
              <w:spacing w:after="0"/>
              <w:jc w:val="left"/>
              <w:rPr>
                <w:color w:val="000000"/>
                <w:sz w:val="16"/>
                <w:szCs w:val="16"/>
              </w:rPr>
            </w:pPr>
            <w:r w:rsidRPr="00C261CD">
              <w:rPr>
                <w:color w:val="000000"/>
                <w:sz w:val="16"/>
                <w:szCs w:val="16"/>
              </w:rPr>
              <w:t>Observed Fishery Recoveries</w:t>
            </w:r>
          </w:p>
        </w:tc>
        <w:tc>
          <w:tcPr>
            <w:tcW w:w="680" w:type="dxa"/>
            <w:tcBorders>
              <w:top w:val="nil"/>
              <w:left w:val="nil"/>
              <w:bottom w:val="nil"/>
              <w:right w:val="nil"/>
            </w:tcBorders>
            <w:shd w:val="clear" w:color="auto" w:fill="auto"/>
            <w:noWrap/>
            <w:tcMar>
              <w:left w:w="0" w:type="dxa"/>
              <w:right w:w="0" w:type="dxa"/>
            </w:tcMar>
            <w:vAlign w:val="bottom"/>
            <w:hideMark/>
          </w:tcPr>
          <w:p w:rsidR="00136EC4" w:rsidRPr="00C261CD" w:rsidRDefault="00136EC4" w:rsidP="00136EC4">
            <w:pPr>
              <w:spacing w:after="0"/>
              <w:jc w:val="center"/>
              <w:rPr>
                <w:color w:val="000000"/>
                <w:sz w:val="16"/>
                <w:szCs w:val="16"/>
              </w:rPr>
            </w:pPr>
            <w:r w:rsidRPr="00C261CD">
              <w:rPr>
                <w:color w:val="000000"/>
                <w:sz w:val="16"/>
                <w:szCs w:val="16"/>
              </w:rPr>
              <w:t>from</w:t>
            </w:r>
          </w:p>
        </w:tc>
      </w:tr>
      <w:tr w:rsidR="00B55CAC" w:rsidRPr="00C261CD" w:rsidTr="00B55CAC">
        <w:trPr>
          <w:trHeight w:val="315"/>
        </w:trPr>
        <w:tc>
          <w:tcPr>
            <w:tcW w:w="383"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Year</w:t>
            </w:r>
          </w:p>
        </w:tc>
        <w:tc>
          <w:tcPr>
            <w:tcW w:w="829" w:type="dxa"/>
            <w:gridSpan w:val="3"/>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Count</w:t>
            </w:r>
          </w:p>
        </w:tc>
        <w:tc>
          <w:tcPr>
            <w:tcW w:w="659"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Estimate</w:t>
            </w:r>
          </w:p>
        </w:tc>
        <w:tc>
          <w:tcPr>
            <w:tcW w:w="691"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Ad Clip</w:t>
            </w:r>
          </w:p>
        </w:tc>
        <w:tc>
          <w:tcPr>
            <w:tcW w:w="516"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Clips</w:t>
            </w:r>
          </w:p>
        </w:tc>
        <w:tc>
          <w:tcPr>
            <w:tcW w:w="677"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Clipped</w:t>
            </w:r>
          </w:p>
        </w:tc>
        <w:tc>
          <w:tcPr>
            <w:tcW w:w="722"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for Tag</w:t>
            </w:r>
          </w:p>
        </w:tc>
        <w:tc>
          <w:tcPr>
            <w:tcW w:w="831" w:type="dxa"/>
            <w:gridSpan w:val="2"/>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rPr>
                <w:color w:val="000000"/>
                <w:sz w:val="16"/>
                <w:szCs w:val="16"/>
              </w:rPr>
            </w:pPr>
            <w:r w:rsidRPr="00C261CD">
              <w:rPr>
                <w:color w:val="000000"/>
                <w:sz w:val="16"/>
                <w:szCs w:val="16"/>
              </w:rPr>
              <w:t>Recovered</w:t>
            </w:r>
          </w:p>
        </w:tc>
        <w:tc>
          <w:tcPr>
            <w:tcW w:w="553" w:type="dxa"/>
            <w:tcBorders>
              <w:top w:val="nil"/>
              <w:left w:val="nil"/>
              <w:bottom w:val="single" w:sz="4" w:space="0" w:color="auto"/>
              <w:right w:val="nil"/>
            </w:tcBorders>
            <w:shd w:val="clear" w:color="auto" w:fill="auto"/>
            <w:noWrap/>
            <w:tcMar>
              <w:left w:w="0" w:type="dxa"/>
              <w:right w:w="0" w:type="dxa"/>
            </w:tcMar>
            <w:vAlign w:val="center"/>
            <w:hideMark/>
          </w:tcPr>
          <w:p w:rsidR="00136EC4" w:rsidRPr="00B55CAC" w:rsidRDefault="00136EC4" w:rsidP="00B55CAC">
            <w:pPr>
              <w:spacing w:after="0"/>
              <w:jc w:val="center"/>
              <w:rPr>
                <w:i/>
                <w:iCs/>
                <w:color w:val="000000"/>
                <w:sz w:val="20"/>
                <w:szCs w:val="20"/>
              </w:rPr>
            </w:pPr>
            <w:r w:rsidRPr="00B55CAC">
              <w:rPr>
                <w:i/>
                <w:iCs/>
                <w:color w:val="000000"/>
                <w:sz w:val="20"/>
                <w:szCs w:val="20"/>
              </w:rPr>
              <w:t>ɵ</w:t>
            </w:r>
          </w:p>
        </w:tc>
        <w:tc>
          <w:tcPr>
            <w:tcW w:w="660"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C261CD">
            <w:pPr>
              <w:spacing w:after="0"/>
              <w:jc w:val="center"/>
              <w:rPr>
                <w:color w:val="000000"/>
                <w:sz w:val="16"/>
                <w:szCs w:val="16"/>
              </w:rPr>
            </w:pPr>
            <w:r w:rsidRPr="00C261CD">
              <w:rPr>
                <w:color w:val="000000"/>
                <w:sz w:val="16"/>
                <w:szCs w:val="16"/>
              </w:rPr>
              <w:t>w/Tags</w:t>
            </w:r>
          </w:p>
        </w:tc>
        <w:tc>
          <w:tcPr>
            <w:tcW w:w="896"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Smolt (X-1)</w:t>
            </w:r>
          </w:p>
        </w:tc>
        <w:tc>
          <w:tcPr>
            <w:tcW w:w="585"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Other</w:t>
            </w:r>
          </w:p>
        </w:tc>
        <w:tc>
          <w:tcPr>
            <w:tcW w:w="585"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25D71">
            <w:pPr>
              <w:spacing w:after="0"/>
              <w:jc w:val="center"/>
              <w:rPr>
                <w:color w:val="000000"/>
                <w:sz w:val="16"/>
                <w:szCs w:val="16"/>
              </w:rPr>
            </w:pPr>
            <w:r w:rsidRPr="00C261CD">
              <w:rPr>
                <w:color w:val="000000"/>
                <w:sz w:val="16"/>
                <w:szCs w:val="16"/>
              </w:rPr>
              <w:t>Tota1</w:t>
            </w:r>
          </w:p>
        </w:tc>
        <w:tc>
          <w:tcPr>
            <w:tcW w:w="680"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center"/>
              <w:rPr>
                <w:color w:val="000000"/>
                <w:sz w:val="16"/>
                <w:szCs w:val="16"/>
              </w:rPr>
            </w:pPr>
            <w:r w:rsidRPr="00C261CD">
              <w:rPr>
                <w:color w:val="000000"/>
                <w:sz w:val="16"/>
                <w:szCs w:val="16"/>
              </w:rPr>
              <w:t>Year X-1</w:t>
            </w:r>
          </w:p>
        </w:tc>
      </w:tr>
      <w:tr w:rsidR="00B55CAC" w:rsidRPr="00C261CD" w:rsidTr="00B55CAC">
        <w:trPr>
          <w:trHeight w:val="315"/>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1974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4,124</w:t>
            </w:r>
          </w:p>
        </w:tc>
        <w:tc>
          <w:tcPr>
            <w:tcW w:w="861"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733</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0.0259</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19</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0.0259</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1978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3,119</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404</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18</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0.0446</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0.0446</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1979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3,460</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1,008</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44</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0.0437</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0.0437</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7,505</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885</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0.0102</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0.0090</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88.9</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9,840</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1,366</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21</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0.0154</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21</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0.0154</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2,825</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51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677"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722"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75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628"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66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741C69">
              <w:rPr>
                <w:color w:val="000000"/>
                <w:sz w:val="16"/>
                <w:szCs w:val="16"/>
              </w:rPr>
              <w:t>-</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1985</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6,169</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1,532</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0.0255</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0.0183</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71.8</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1986</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1,752</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538</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17</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0.0316</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17</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15</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0.0279</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88.2</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1987</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3,260</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1,501</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0.0260</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39</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0.0207</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79.5</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2,724</w:t>
            </w:r>
          </w:p>
        </w:tc>
        <w:tc>
          <w:tcPr>
            <w:tcW w:w="861" w:type="dxa"/>
            <w:gridSpan w:val="2"/>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57767D">
              <w:rPr>
                <w:color w:val="000000"/>
                <w:sz w:val="16"/>
                <w:szCs w:val="16"/>
              </w:rPr>
              <w:t>-</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1,186</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36</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0.0304</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36</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0.0270</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88.9</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55CAC">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136EC4">
            <w:pPr>
              <w:spacing w:after="0"/>
              <w:jc w:val="left"/>
              <w:rPr>
                <w:color w:val="000000"/>
                <w:sz w:val="16"/>
                <w:szCs w:val="16"/>
              </w:rPr>
            </w:pPr>
            <w:r w:rsidRPr="00C261CD">
              <w:rPr>
                <w:color w:val="000000"/>
                <w:sz w:val="16"/>
                <w:szCs w:val="16"/>
              </w:rPr>
              <w:t>1989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7,509</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9,320</w:t>
            </w:r>
          </w:p>
        </w:tc>
        <w:tc>
          <w:tcPr>
            <w:tcW w:w="691" w:type="dxa"/>
            <w:tcBorders>
              <w:top w:val="nil"/>
              <w:left w:val="nil"/>
              <w:bottom w:val="nil"/>
              <w:right w:val="nil"/>
            </w:tcBorders>
            <w:shd w:val="clear" w:color="auto" w:fill="auto"/>
            <w:noWrap/>
            <w:tcMar>
              <w:left w:w="0" w:type="dxa"/>
              <w:right w:w="173"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2,462</w:t>
            </w:r>
          </w:p>
        </w:tc>
        <w:tc>
          <w:tcPr>
            <w:tcW w:w="516"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60</w:t>
            </w:r>
          </w:p>
        </w:tc>
        <w:tc>
          <w:tcPr>
            <w:tcW w:w="677" w:type="dxa"/>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0.0244</w:t>
            </w:r>
          </w:p>
        </w:tc>
        <w:tc>
          <w:tcPr>
            <w:tcW w:w="722" w:type="dxa"/>
            <w:tcBorders>
              <w:top w:val="nil"/>
              <w:left w:val="nil"/>
              <w:bottom w:val="nil"/>
              <w:right w:val="nil"/>
            </w:tcBorders>
            <w:shd w:val="clear" w:color="auto" w:fill="auto"/>
            <w:noWrap/>
            <w:tcMar>
              <w:left w:w="0" w:type="dxa"/>
              <w:right w:w="259"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60</w:t>
            </w:r>
          </w:p>
        </w:tc>
        <w:tc>
          <w:tcPr>
            <w:tcW w:w="756" w:type="dxa"/>
            <w:tcBorders>
              <w:top w:val="nil"/>
              <w:left w:val="nil"/>
              <w:bottom w:val="nil"/>
              <w:right w:val="nil"/>
            </w:tcBorders>
            <w:shd w:val="clear" w:color="auto" w:fill="auto"/>
            <w:noWrap/>
            <w:tcMar>
              <w:left w:w="0" w:type="dxa"/>
              <w:right w:w="288"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37</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B55CAC" w:rsidRPr="00C261CD" w:rsidRDefault="00B55CAC" w:rsidP="00B55CAC">
            <w:pPr>
              <w:spacing w:after="0"/>
              <w:jc w:val="center"/>
              <w:rPr>
                <w:color w:val="000000"/>
                <w:sz w:val="16"/>
                <w:szCs w:val="16"/>
              </w:rPr>
            </w:pPr>
            <w:r w:rsidRPr="00C261CD">
              <w:rPr>
                <w:color w:val="000000"/>
                <w:sz w:val="16"/>
                <w:szCs w:val="16"/>
              </w:rPr>
              <w:t>0.0150</w:t>
            </w:r>
          </w:p>
        </w:tc>
        <w:tc>
          <w:tcPr>
            <w:tcW w:w="660" w:type="dxa"/>
            <w:tcBorders>
              <w:top w:val="nil"/>
              <w:left w:val="nil"/>
              <w:bottom w:val="nil"/>
              <w:right w:val="nil"/>
            </w:tcBorders>
            <w:shd w:val="clear" w:color="auto" w:fill="auto"/>
            <w:noWrap/>
            <w:tcMar>
              <w:left w:w="0" w:type="dxa"/>
              <w:right w:w="144" w:type="dxa"/>
            </w:tcMar>
            <w:vAlign w:val="center"/>
            <w:hideMark/>
          </w:tcPr>
          <w:p w:rsidR="00B55CAC" w:rsidRPr="00C261CD" w:rsidRDefault="00B55CAC" w:rsidP="00136EC4">
            <w:pPr>
              <w:spacing w:after="0"/>
              <w:jc w:val="right"/>
              <w:rPr>
                <w:color w:val="000000"/>
                <w:sz w:val="16"/>
                <w:szCs w:val="16"/>
              </w:rPr>
            </w:pPr>
            <w:r w:rsidRPr="00C261CD">
              <w:rPr>
                <w:color w:val="000000"/>
                <w:sz w:val="16"/>
                <w:szCs w:val="16"/>
              </w:rPr>
              <w:t>61.7</w:t>
            </w:r>
          </w:p>
        </w:tc>
        <w:tc>
          <w:tcPr>
            <w:tcW w:w="896"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585"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c>
          <w:tcPr>
            <w:tcW w:w="680" w:type="dxa"/>
            <w:tcBorders>
              <w:top w:val="nil"/>
              <w:left w:val="nil"/>
              <w:bottom w:val="nil"/>
              <w:right w:val="nil"/>
            </w:tcBorders>
            <w:shd w:val="clear" w:color="auto" w:fill="auto"/>
            <w:noWrap/>
            <w:tcMar>
              <w:left w:w="0" w:type="dxa"/>
              <w:right w:w="0" w:type="dxa"/>
            </w:tcMar>
            <w:hideMark/>
          </w:tcPr>
          <w:p w:rsidR="00B55CAC" w:rsidRDefault="00B55CAC" w:rsidP="00B55CAC">
            <w:pPr>
              <w:jc w:val="center"/>
            </w:pPr>
            <w:r w:rsidRPr="00EC72D6">
              <w:rPr>
                <w:color w:val="000000"/>
                <w:sz w:val="16"/>
                <w:szCs w:val="16"/>
              </w:rPr>
              <w:t>-</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1990</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13,715</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1,495</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0.0936</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0.0916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97.8</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266</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379</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645</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41.2</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1991</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11,530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14,311</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1,694</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303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0.1789</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298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296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0.1777</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99.3</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1,026</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76</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1,102</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93.1</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15,300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18,991</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1,518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0.1265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0.1232</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97.4</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714</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794</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89.9</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15,670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19,450</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1,552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250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0.1611</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249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248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0.1604</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99.6</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1,726</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1,737</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99.4</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15,920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19,760</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1,512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0.2110</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317</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0.2097</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99.4</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2,892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2,893</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1995</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4,945</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6,138</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0.2366</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0.2346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99.2</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238</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1996</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7,509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1,565</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0.1335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0.1329</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99.5</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209</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1997</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12,474</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1,079</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0.3058</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324</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324</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0.3058</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330</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330</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6,802</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8,443</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1,088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0.1213</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0.1213</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647</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661</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97.9</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1999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12,313</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1,506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0.1414</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0.1414</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1,018</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98.2</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2000</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10,650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13,219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1,201</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224</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0.1865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222</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0.1865</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733</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735</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99.7</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2001</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19,290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23,943</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1,448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0.2231</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313</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0.2196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98.4</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759</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783</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96.9</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27,700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34,382</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1,242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0.1312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0.1296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98.8</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875</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909</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96.3</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10,110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12,549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1,273</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0.2058</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262</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256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0.2011</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97.7</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1,322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30</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1,352</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97.8</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2004</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14,450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17,936</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1,506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0.2185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316</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302</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0.2088</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95.6</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46</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778</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94.1</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2005</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5,220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6,479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1,100</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228</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0.2073</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0.2055</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99.1</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408</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412</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99.0</w:t>
            </w:r>
          </w:p>
        </w:tc>
      </w:tr>
      <w:tr w:rsidR="00B55CAC" w:rsidRPr="00C261CD" w:rsidTr="00B25D71">
        <w:trPr>
          <w:trHeight w:val="369"/>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2006</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5,470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6,789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819</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222</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0.2711</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211</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0.2711</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734</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746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98.4</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2007</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3,915</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4,859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1,034</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237</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0.2292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237</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236</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0.2282</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99.6</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563</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571</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2008</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6,870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8,527</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1,202</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264</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0.2196</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260</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260</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0.2196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100.0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422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437</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2009</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4,230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5,250</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708</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81</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0.1144</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81</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79</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0.1116</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97.5</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201</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206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2010</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7,520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9,334</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1,700</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0.0935</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158</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155</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0.0918</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98.1</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285</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329</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86.6</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2011</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6,050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7,509</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830</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89</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0.1072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89</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88</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0.1060</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98.9</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177</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183</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96.7</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2012</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5,480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6,802</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1,396</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270</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0.1934</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270</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264</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0.1891</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97.8</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98.2</w:t>
            </w:r>
          </w:p>
        </w:tc>
      </w:tr>
      <w:tr w:rsidR="00B55CAC" w:rsidRPr="00C261CD" w:rsidTr="00B25D71">
        <w:trPr>
          <w:trHeight w:val="300"/>
        </w:trPr>
        <w:tc>
          <w:tcPr>
            <w:tcW w:w="383"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2013</w:t>
            </w:r>
          </w:p>
        </w:tc>
        <w:tc>
          <w:tcPr>
            <w:tcW w:w="627" w:type="dxa"/>
            <w:gridSpan w:val="2"/>
            <w:tcBorders>
              <w:top w:val="nil"/>
              <w:left w:val="nil"/>
              <w:bottom w:val="nil"/>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6,280</w:t>
            </w:r>
          </w:p>
        </w:tc>
        <w:tc>
          <w:tcPr>
            <w:tcW w:w="861" w:type="dxa"/>
            <w:gridSpan w:val="2"/>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7,795</w:t>
            </w:r>
          </w:p>
        </w:tc>
        <w:tc>
          <w:tcPr>
            <w:tcW w:w="691"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1,127</w:t>
            </w:r>
          </w:p>
        </w:tc>
        <w:tc>
          <w:tcPr>
            <w:tcW w:w="516"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105</w:t>
            </w:r>
          </w:p>
        </w:tc>
        <w:tc>
          <w:tcPr>
            <w:tcW w:w="677" w:type="dxa"/>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0.0932</w:t>
            </w:r>
          </w:p>
        </w:tc>
        <w:tc>
          <w:tcPr>
            <w:tcW w:w="722" w:type="dxa"/>
            <w:tcBorders>
              <w:top w:val="nil"/>
              <w:left w:val="nil"/>
              <w:bottom w:val="nil"/>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105</w:t>
            </w:r>
          </w:p>
        </w:tc>
        <w:tc>
          <w:tcPr>
            <w:tcW w:w="75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104</w:t>
            </w:r>
          </w:p>
        </w:tc>
        <w:tc>
          <w:tcPr>
            <w:tcW w:w="628" w:type="dxa"/>
            <w:gridSpan w:val="2"/>
            <w:tcBorders>
              <w:top w:val="nil"/>
              <w:left w:val="nil"/>
              <w:bottom w:val="nil"/>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0.0923</w:t>
            </w:r>
          </w:p>
        </w:tc>
        <w:tc>
          <w:tcPr>
            <w:tcW w:w="660"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99.0</w:t>
            </w:r>
          </w:p>
        </w:tc>
        <w:tc>
          <w:tcPr>
            <w:tcW w:w="896" w:type="dxa"/>
            <w:tcBorders>
              <w:top w:val="nil"/>
              <w:left w:val="nil"/>
              <w:bottom w:val="nil"/>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392</w:t>
            </w:r>
          </w:p>
        </w:tc>
        <w:tc>
          <w:tcPr>
            <w:tcW w:w="585" w:type="dxa"/>
            <w:tcBorders>
              <w:top w:val="nil"/>
              <w:left w:val="nil"/>
              <w:bottom w:val="nil"/>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14</w:t>
            </w:r>
          </w:p>
        </w:tc>
        <w:tc>
          <w:tcPr>
            <w:tcW w:w="585" w:type="dxa"/>
            <w:tcBorders>
              <w:top w:val="nil"/>
              <w:left w:val="nil"/>
              <w:bottom w:val="nil"/>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406</w:t>
            </w:r>
          </w:p>
        </w:tc>
        <w:tc>
          <w:tcPr>
            <w:tcW w:w="680" w:type="dxa"/>
            <w:tcBorders>
              <w:top w:val="nil"/>
              <w:left w:val="nil"/>
              <w:bottom w:val="nil"/>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96.6</w:t>
            </w:r>
          </w:p>
        </w:tc>
      </w:tr>
      <w:tr w:rsidR="00B55CAC" w:rsidRPr="00C261CD" w:rsidTr="00B25D71">
        <w:trPr>
          <w:trHeight w:val="300"/>
        </w:trPr>
        <w:tc>
          <w:tcPr>
            <w:tcW w:w="383"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2014</w:t>
            </w:r>
          </w:p>
        </w:tc>
        <w:tc>
          <w:tcPr>
            <w:tcW w:w="627" w:type="dxa"/>
            <w:gridSpan w:val="2"/>
            <w:tcBorders>
              <w:top w:val="nil"/>
              <w:left w:val="nil"/>
              <w:bottom w:val="single" w:sz="4" w:space="0" w:color="auto"/>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15,480</w:t>
            </w:r>
          </w:p>
        </w:tc>
        <w:tc>
          <w:tcPr>
            <w:tcW w:w="861" w:type="dxa"/>
            <w:gridSpan w:val="2"/>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19,214</w:t>
            </w:r>
          </w:p>
        </w:tc>
        <w:tc>
          <w:tcPr>
            <w:tcW w:w="691"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2,528</w:t>
            </w:r>
          </w:p>
        </w:tc>
        <w:tc>
          <w:tcPr>
            <w:tcW w:w="516"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224</w:t>
            </w:r>
          </w:p>
        </w:tc>
        <w:tc>
          <w:tcPr>
            <w:tcW w:w="677"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0.0886</w:t>
            </w:r>
          </w:p>
        </w:tc>
        <w:tc>
          <w:tcPr>
            <w:tcW w:w="722" w:type="dxa"/>
            <w:tcBorders>
              <w:top w:val="nil"/>
              <w:left w:val="nil"/>
              <w:bottom w:val="single" w:sz="4" w:space="0" w:color="auto"/>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223</w:t>
            </w:r>
          </w:p>
        </w:tc>
        <w:tc>
          <w:tcPr>
            <w:tcW w:w="75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214</w:t>
            </w:r>
          </w:p>
        </w:tc>
        <w:tc>
          <w:tcPr>
            <w:tcW w:w="628" w:type="dxa"/>
            <w:gridSpan w:val="2"/>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0.0850</w:t>
            </w:r>
          </w:p>
        </w:tc>
        <w:tc>
          <w:tcPr>
            <w:tcW w:w="660"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96.0</w:t>
            </w:r>
          </w:p>
        </w:tc>
        <w:tc>
          <w:tcPr>
            <w:tcW w:w="89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282</w:t>
            </w:r>
          </w:p>
        </w:tc>
        <w:tc>
          <w:tcPr>
            <w:tcW w:w="585" w:type="dxa"/>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w:t>
            </w:r>
          </w:p>
        </w:tc>
        <w:tc>
          <w:tcPr>
            <w:tcW w:w="585"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288</w:t>
            </w:r>
          </w:p>
        </w:tc>
        <w:tc>
          <w:tcPr>
            <w:tcW w:w="680"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97.9</w:t>
            </w:r>
          </w:p>
        </w:tc>
      </w:tr>
      <w:tr w:rsidR="00B55CAC" w:rsidRPr="00C261CD" w:rsidTr="00B25D71">
        <w:trPr>
          <w:trHeight w:val="315"/>
        </w:trPr>
        <w:tc>
          <w:tcPr>
            <w:tcW w:w="383"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136EC4">
            <w:pPr>
              <w:spacing w:after="0"/>
              <w:jc w:val="left"/>
              <w:rPr>
                <w:color w:val="000000"/>
                <w:sz w:val="16"/>
                <w:szCs w:val="16"/>
              </w:rPr>
            </w:pPr>
            <w:r w:rsidRPr="00C261CD">
              <w:rPr>
                <w:color w:val="000000"/>
                <w:sz w:val="16"/>
                <w:szCs w:val="16"/>
              </w:rPr>
              <w:t>Avg.</w:t>
            </w:r>
          </w:p>
        </w:tc>
        <w:tc>
          <w:tcPr>
            <w:tcW w:w="627" w:type="dxa"/>
            <w:gridSpan w:val="2"/>
            <w:tcBorders>
              <w:top w:val="nil"/>
              <w:left w:val="nil"/>
              <w:bottom w:val="single" w:sz="4" w:space="0" w:color="auto"/>
              <w:right w:val="nil"/>
            </w:tcBorders>
            <w:shd w:val="clear" w:color="auto" w:fill="auto"/>
            <w:noWrap/>
            <w:tcMar>
              <w:left w:w="0" w:type="dxa"/>
              <w:right w:w="5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8,562</w:t>
            </w:r>
          </w:p>
        </w:tc>
        <w:tc>
          <w:tcPr>
            <w:tcW w:w="861" w:type="dxa"/>
            <w:gridSpan w:val="2"/>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12,577</w:t>
            </w:r>
          </w:p>
        </w:tc>
        <w:tc>
          <w:tcPr>
            <w:tcW w:w="691"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1,278</w:t>
            </w:r>
          </w:p>
        </w:tc>
        <w:tc>
          <w:tcPr>
            <w:tcW w:w="516"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166</w:t>
            </w:r>
          </w:p>
        </w:tc>
        <w:tc>
          <w:tcPr>
            <w:tcW w:w="677" w:type="dxa"/>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0.1306</w:t>
            </w:r>
          </w:p>
        </w:tc>
        <w:tc>
          <w:tcPr>
            <w:tcW w:w="722" w:type="dxa"/>
            <w:tcBorders>
              <w:top w:val="nil"/>
              <w:left w:val="nil"/>
              <w:bottom w:val="single" w:sz="4" w:space="0" w:color="auto"/>
              <w:right w:val="nil"/>
            </w:tcBorders>
            <w:shd w:val="clear" w:color="auto" w:fill="auto"/>
            <w:noWrap/>
            <w:tcMar>
              <w:left w:w="0" w:type="dxa"/>
              <w:right w:w="259"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163</w:t>
            </w:r>
          </w:p>
        </w:tc>
        <w:tc>
          <w:tcPr>
            <w:tcW w:w="75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160</w:t>
            </w:r>
          </w:p>
        </w:tc>
        <w:tc>
          <w:tcPr>
            <w:tcW w:w="628" w:type="dxa"/>
            <w:gridSpan w:val="2"/>
            <w:tcBorders>
              <w:top w:val="nil"/>
              <w:left w:val="nil"/>
              <w:bottom w:val="single" w:sz="4" w:space="0" w:color="auto"/>
              <w:right w:val="nil"/>
            </w:tcBorders>
            <w:shd w:val="clear" w:color="auto" w:fill="auto"/>
            <w:noWrap/>
            <w:tcMar>
              <w:left w:w="0" w:type="dxa"/>
              <w:right w:w="0" w:type="dxa"/>
            </w:tcMar>
            <w:vAlign w:val="center"/>
            <w:hideMark/>
          </w:tcPr>
          <w:p w:rsidR="00136EC4" w:rsidRPr="00C261CD" w:rsidRDefault="00136EC4" w:rsidP="00B55CAC">
            <w:pPr>
              <w:spacing w:after="0"/>
              <w:jc w:val="center"/>
              <w:rPr>
                <w:color w:val="000000"/>
                <w:sz w:val="16"/>
                <w:szCs w:val="16"/>
              </w:rPr>
            </w:pPr>
            <w:r w:rsidRPr="00C261CD">
              <w:rPr>
                <w:color w:val="000000"/>
                <w:sz w:val="16"/>
                <w:szCs w:val="16"/>
              </w:rPr>
              <w:t>0.1283</w:t>
            </w:r>
          </w:p>
        </w:tc>
        <w:tc>
          <w:tcPr>
            <w:tcW w:w="660"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95.6</w:t>
            </w:r>
          </w:p>
        </w:tc>
        <w:tc>
          <w:tcPr>
            <w:tcW w:w="896" w:type="dxa"/>
            <w:tcBorders>
              <w:top w:val="nil"/>
              <w:left w:val="nil"/>
              <w:bottom w:val="single" w:sz="4" w:space="0" w:color="auto"/>
              <w:right w:val="nil"/>
            </w:tcBorders>
            <w:shd w:val="clear" w:color="auto" w:fill="auto"/>
            <w:noWrap/>
            <w:tcMar>
              <w:left w:w="0" w:type="dxa"/>
              <w:right w:w="288"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684</w:t>
            </w:r>
          </w:p>
        </w:tc>
        <w:tc>
          <w:tcPr>
            <w:tcW w:w="585" w:type="dxa"/>
            <w:tcBorders>
              <w:top w:val="nil"/>
              <w:left w:val="nil"/>
              <w:bottom w:val="single" w:sz="4" w:space="0" w:color="auto"/>
              <w:right w:val="nil"/>
            </w:tcBorders>
            <w:shd w:val="clear" w:color="auto" w:fill="auto"/>
            <w:noWrap/>
            <w:tcMar>
              <w:left w:w="0" w:type="dxa"/>
              <w:right w:w="202"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33</w:t>
            </w:r>
          </w:p>
        </w:tc>
        <w:tc>
          <w:tcPr>
            <w:tcW w:w="585" w:type="dxa"/>
            <w:tcBorders>
              <w:top w:val="nil"/>
              <w:left w:val="nil"/>
              <w:bottom w:val="single" w:sz="4" w:space="0" w:color="auto"/>
              <w:right w:val="nil"/>
            </w:tcBorders>
            <w:shd w:val="clear" w:color="auto" w:fill="auto"/>
            <w:noWrap/>
            <w:tcMar>
              <w:left w:w="0" w:type="dxa"/>
              <w:right w:w="144"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717</w:t>
            </w:r>
          </w:p>
        </w:tc>
        <w:tc>
          <w:tcPr>
            <w:tcW w:w="680" w:type="dxa"/>
            <w:tcBorders>
              <w:top w:val="nil"/>
              <w:left w:val="nil"/>
              <w:bottom w:val="single" w:sz="4" w:space="0" w:color="auto"/>
              <w:right w:val="nil"/>
            </w:tcBorders>
            <w:shd w:val="clear" w:color="auto" w:fill="auto"/>
            <w:noWrap/>
            <w:tcMar>
              <w:left w:w="0" w:type="dxa"/>
              <w:right w:w="173" w:type="dxa"/>
            </w:tcMar>
            <w:vAlign w:val="center"/>
            <w:hideMark/>
          </w:tcPr>
          <w:p w:rsidR="00136EC4" w:rsidRPr="00C261CD" w:rsidRDefault="00136EC4" w:rsidP="00136EC4">
            <w:pPr>
              <w:spacing w:after="0"/>
              <w:jc w:val="right"/>
              <w:rPr>
                <w:color w:val="000000"/>
                <w:sz w:val="16"/>
                <w:szCs w:val="16"/>
              </w:rPr>
            </w:pPr>
            <w:r w:rsidRPr="00C261CD">
              <w:rPr>
                <w:color w:val="000000"/>
                <w:sz w:val="16"/>
                <w:szCs w:val="16"/>
              </w:rPr>
              <w:t>94.8</w:t>
            </w:r>
          </w:p>
        </w:tc>
      </w:tr>
    </w:tbl>
    <w:p w:rsidR="007B4E75" w:rsidRDefault="00FF6FE6" w:rsidP="00FF6FE6">
      <w:pPr>
        <w:pStyle w:val="Caption"/>
      </w:pPr>
      <w:bookmarkStart w:id="506" w:name="_Toc487202808"/>
      <w:r>
        <w:lastRenderedPageBreak/>
        <w:t xml:space="preserve">Appendix A </w:t>
      </w:r>
      <w:fldSimple w:instr=" SEQ Appendix_A \* ARABIC ">
        <w:r w:rsidR="009C1768">
          <w:rPr>
            <w:noProof/>
          </w:rPr>
          <w:t>3</w:t>
        </w:r>
      </w:fldSimple>
      <w:r>
        <w:t>.–</w:t>
      </w:r>
      <w:r w:rsidRPr="00FF6FE6">
        <w:t>Estimates of the age .0 jack component of coho salmon returns and escapements to the Berners River as a percent of males only and all fish returning to the fisheries and escapement, 1990–2014.</w:t>
      </w:r>
      <w:bookmarkEnd w:id="506"/>
    </w:p>
    <w:tbl>
      <w:tblPr>
        <w:tblW w:w="9360" w:type="dxa"/>
        <w:tblInd w:w="93" w:type="dxa"/>
        <w:tblLook w:val="04A0" w:firstRow="1" w:lastRow="0" w:firstColumn="1" w:lastColumn="0" w:noHBand="0" w:noVBand="1"/>
      </w:tblPr>
      <w:tblGrid>
        <w:gridCol w:w="714"/>
        <w:gridCol w:w="842"/>
        <w:gridCol w:w="669"/>
        <w:gridCol w:w="610"/>
        <w:gridCol w:w="916"/>
        <w:gridCol w:w="916"/>
        <w:gridCol w:w="735"/>
        <w:gridCol w:w="735"/>
        <w:gridCol w:w="714"/>
        <w:gridCol w:w="847"/>
        <w:gridCol w:w="927"/>
        <w:gridCol w:w="927"/>
      </w:tblGrid>
      <w:tr w:rsidR="00B927E8" w:rsidRPr="00B927E8" w:rsidTr="00F54DED">
        <w:trPr>
          <w:trHeight w:val="300"/>
        </w:trPr>
        <w:tc>
          <w:tcPr>
            <w:tcW w:w="698"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2073" w:type="dxa"/>
            <w:gridSpan w:val="3"/>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Pr>
                <w:color w:val="000000"/>
                <w:sz w:val="18"/>
                <w:szCs w:val="18"/>
              </w:rPr>
              <w:t xml:space="preserve">        </w:t>
            </w:r>
            <w:r w:rsidRPr="00B927E8">
              <w:rPr>
                <w:color w:val="000000"/>
                <w:sz w:val="18"/>
                <w:szCs w:val="18"/>
              </w:rPr>
              <w:t>Escapement Sample</w:t>
            </w:r>
          </w:p>
        </w:tc>
        <w:tc>
          <w:tcPr>
            <w:tcW w:w="1800" w:type="dxa"/>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Pr>
                <w:color w:val="000000"/>
                <w:sz w:val="18"/>
                <w:szCs w:val="18"/>
              </w:rPr>
              <w:t xml:space="preserve">     </w:t>
            </w:r>
            <w:r w:rsidRPr="00B927E8">
              <w:rPr>
                <w:color w:val="000000"/>
                <w:sz w:val="18"/>
                <w:szCs w:val="18"/>
              </w:rPr>
              <w:t>Jack Escapement</w:t>
            </w:r>
          </w:p>
        </w:tc>
        <w:tc>
          <w:tcPr>
            <w:tcW w:w="719"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719"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698"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831"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w:t>
            </w:r>
          </w:p>
        </w:tc>
        <w:tc>
          <w:tcPr>
            <w:tcW w:w="1822" w:type="dxa"/>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B927E8" w:rsidRPr="00B927E8" w:rsidRDefault="00B927E8" w:rsidP="00B927E8">
            <w:pPr>
              <w:spacing w:after="0"/>
              <w:jc w:val="left"/>
              <w:rPr>
                <w:color w:val="000000"/>
                <w:sz w:val="18"/>
                <w:szCs w:val="18"/>
              </w:rPr>
            </w:pPr>
            <w:r w:rsidRPr="00B927E8">
              <w:rPr>
                <w:color w:val="000000"/>
                <w:sz w:val="18"/>
                <w:szCs w:val="18"/>
              </w:rPr>
              <w:t xml:space="preserve">Jack Total </w:t>
            </w:r>
            <w:proofErr w:type="spellStart"/>
            <w:r w:rsidRPr="00B927E8">
              <w:rPr>
                <w:color w:val="000000"/>
                <w:sz w:val="18"/>
                <w:szCs w:val="18"/>
              </w:rPr>
              <w:t>Return</w:t>
            </w:r>
            <w:r w:rsidRPr="00B927E8">
              <w:rPr>
                <w:color w:val="000000"/>
                <w:sz w:val="18"/>
                <w:szCs w:val="18"/>
                <w:vertAlign w:val="superscript"/>
              </w:rPr>
              <w:t>b</w:t>
            </w:r>
            <w:proofErr w:type="spellEnd"/>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 xml:space="preserve">Return </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Adult</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Adult</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Jack</w:t>
            </w:r>
          </w:p>
        </w:tc>
        <w:tc>
          <w:tcPr>
            <w:tcW w:w="900"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c>
          <w:tcPr>
            <w:tcW w:w="900"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c>
          <w:tcPr>
            <w:tcW w:w="2136" w:type="dxa"/>
            <w:gridSpan w:val="3"/>
            <w:tcBorders>
              <w:top w:val="nil"/>
              <w:left w:val="nil"/>
              <w:bottom w:val="single" w:sz="4" w:space="0" w:color="auto"/>
              <w:right w:val="nil"/>
            </w:tcBorders>
            <w:shd w:val="clear" w:color="auto" w:fill="auto"/>
            <w:noWrap/>
            <w:tcMar>
              <w:left w:w="0" w:type="dxa"/>
              <w:right w:w="0" w:type="dxa"/>
            </w:tcMar>
            <w:vAlign w:val="bottom"/>
            <w:hideMark/>
          </w:tcPr>
          <w:p w:rsidR="00B927E8" w:rsidRPr="00B927E8" w:rsidRDefault="00A01392" w:rsidP="00B927E8">
            <w:pPr>
              <w:spacing w:after="0"/>
              <w:jc w:val="left"/>
              <w:rPr>
                <w:color w:val="000000"/>
                <w:sz w:val="18"/>
                <w:szCs w:val="18"/>
              </w:rPr>
            </w:pPr>
            <w:r>
              <w:rPr>
                <w:color w:val="000000"/>
                <w:sz w:val="18"/>
                <w:szCs w:val="18"/>
              </w:rPr>
              <w:t xml:space="preserve">       </w:t>
            </w:r>
            <w:r w:rsidR="00B927E8">
              <w:rPr>
                <w:color w:val="000000"/>
                <w:sz w:val="18"/>
                <w:szCs w:val="18"/>
              </w:rPr>
              <w:t xml:space="preserve"> </w:t>
            </w:r>
            <w:r w:rsidR="00B927E8" w:rsidRPr="00B927E8">
              <w:rPr>
                <w:color w:val="000000"/>
                <w:sz w:val="18"/>
                <w:szCs w:val="18"/>
              </w:rPr>
              <w:t xml:space="preserve">Total Adult </w:t>
            </w:r>
            <w:proofErr w:type="spellStart"/>
            <w:r w:rsidR="00B927E8" w:rsidRPr="00B927E8">
              <w:rPr>
                <w:color w:val="000000"/>
                <w:sz w:val="18"/>
                <w:szCs w:val="18"/>
              </w:rPr>
              <w:t>Return</w:t>
            </w:r>
            <w:r w:rsidR="00B927E8" w:rsidRPr="00B927E8">
              <w:rPr>
                <w:color w:val="000000"/>
                <w:sz w:val="18"/>
                <w:szCs w:val="18"/>
                <w:vertAlign w:val="superscript"/>
              </w:rPr>
              <w:t>a</w:t>
            </w:r>
            <w:proofErr w:type="spellEnd"/>
          </w:p>
        </w:tc>
        <w:tc>
          <w:tcPr>
            <w:tcW w:w="831"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Jack Male</w:t>
            </w:r>
          </w:p>
        </w:tc>
        <w:tc>
          <w:tcPr>
            <w:tcW w:w="911"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c>
          <w:tcPr>
            <w:tcW w:w="911" w:type="dxa"/>
            <w:tcBorders>
              <w:top w:val="single" w:sz="4" w:space="0" w:color="auto"/>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Percent of</w:t>
            </w:r>
          </w:p>
        </w:tc>
      </w:tr>
      <w:tr w:rsidR="00B927E8" w:rsidRPr="00B927E8" w:rsidTr="00F54DED">
        <w:trPr>
          <w:trHeight w:val="300"/>
        </w:trPr>
        <w:tc>
          <w:tcPr>
            <w:tcW w:w="698"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Year</w:t>
            </w:r>
          </w:p>
        </w:tc>
        <w:tc>
          <w:tcPr>
            <w:tcW w:w="826"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sz w:val="18"/>
                <w:szCs w:val="18"/>
              </w:rPr>
            </w:pPr>
            <w:r w:rsidRPr="00B927E8">
              <w:rPr>
                <w:sz w:val="18"/>
                <w:szCs w:val="18"/>
              </w:rPr>
              <w:t>Female</w:t>
            </w:r>
          </w:p>
        </w:tc>
        <w:tc>
          <w:tcPr>
            <w:tcW w:w="653"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sz w:val="18"/>
                <w:szCs w:val="18"/>
              </w:rPr>
            </w:pPr>
            <w:r w:rsidRPr="00B927E8">
              <w:rPr>
                <w:sz w:val="18"/>
                <w:szCs w:val="18"/>
              </w:rPr>
              <w:t>Male</w:t>
            </w:r>
          </w:p>
        </w:tc>
        <w:tc>
          <w:tcPr>
            <w:tcW w:w="594"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w:t>
            </w:r>
          </w:p>
        </w:tc>
        <w:tc>
          <w:tcPr>
            <w:tcW w:w="900"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proofErr w:type="spellStart"/>
            <w:r w:rsidRPr="00B927E8">
              <w:rPr>
                <w:color w:val="000000"/>
                <w:sz w:val="18"/>
                <w:szCs w:val="18"/>
              </w:rPr>
              <w:t>Spawners</w:t>
            </w:r>
            <w:proofErr w:type="spellEnd"/>
          </w:p>
        </w:tc>
        <w:tc>
          <w:tcPr>
            <w:tcW w:w="900"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Males</w:t>
            </w:r>
          </w:p>
        </w:tc>
        <w:tc>
          <w:tcPr>
            <w:tcW w:w="719"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Females</w:t>
            </w:r>
          </w:p>
        </w:tc>
        <w:tc>
          <w:tcPr>
            <w:tcW w:w="719"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Males</w:t>
            </w:r>
          </w:p>
        </w:tc>
        <w:tc>
          <w:tcPr>
            <w:tcW w:w="698"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Total</w:t>
            </w:r>
          </w:p>
        </w:tc>
        <w:tc>
          <w:tcPr>
            <w:tcW w:w="831"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Return</w:t>
            </w:r>
          </w:p>
        </w:tc>
        <w:tc>
          <w:tcPr>
            <w:tcW w:w="911"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Return</w:t>
            </w:r>
          </w:p>
        </w:tc>
        <w:tc>
          <w:tcPr>
            <w:tcW w:w="911" w:type="dxa"/>
            <w:tcBorders>
              <w:top w:val="nil"/>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Males</w:t>
            </w:r>
          </w:p>
        </w:tc>
      </w:tr>
      <w:tr w:rsidR="00B927E8" w:rsidRPr="00B927E8" w:rsidTr="00F54DED">
        <w:trPr>
          <w:trHeight w:val="389"/>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1990</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212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15,566</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21,059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36,626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1991</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204</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424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0.16</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13,729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24,039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37,768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23</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0.06</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0.09</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1992</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312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318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24,661</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25,025</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49,686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1993</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273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390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4</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0.60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1.02</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22,891</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30,495</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53,386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117</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0.22</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0.38</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1994</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309</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339</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0.15</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37,368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39,841</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77,209</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0.04</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0.08</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1995</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219</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394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6</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0.97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1.50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12,568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17,440</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30,008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60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0.34</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1996</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268</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339</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0.33</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0.59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11,786</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13,326</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25,113</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25</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0.19</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1997</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288</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297</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0.34</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0.67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8,577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9,131</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17,708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43</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0.24</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0.46</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1998</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0.33</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0.58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10,395</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14,383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24,778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28</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0.11</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1999</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221</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414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13,201</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22,337</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35,538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2000</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347</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10,276</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13,757</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24,034</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2001</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241</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358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15,085</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21,721</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36,806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2002</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257</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266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28,177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28,323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56,500</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2003</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5</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0.84</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1.45</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14,453</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17,097</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31,550</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106</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0.34</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0.62</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2004</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280</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320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17,602</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19,058</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36,660</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2005</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209</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374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5,389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8,628</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14,017</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11</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0.08</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0.13</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2006</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312</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288</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9,117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8,024</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17,141</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2007</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231</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370</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4,192</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5,473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9,666</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2008</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325</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275</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8,884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7,139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16,024</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2009</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233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366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4,259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6,079</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10,337</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0.08</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0.14</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2010</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254</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346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10,058</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13,573</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23,631</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2011</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223</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376</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0.27</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5,264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8,224</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13,488</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0.09</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0.15</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2012</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246</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354</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4,184</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5,668</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9,853</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00"/>
        </w:trPr>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2013</w:t>
            </w:r>
          </w:p>
        </w:tc>
        <w:tc>
          <w:tcPr>
            <w:tcW w:w="826"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245</w:t>
            </w:r>
          </w:p>
        </w:tc>
        <w:tc>
          <w:tcPr>
            <w:tcW w:w="653"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355</w:t>
            </w:r>
          </w:p>
        </w:tc>
        <w:tc>
          <w:tcPr>
            <w:tcW w:w="594"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9,379</w:t>
            </w:r>
          </w:p>
        </w:tc>
        <w:tc>
          <w:tcPr>
            <w:tcW w:w="719"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13,204</w:t>
            </w:r>
          </w:p>
        </w:tc>
        <w:tc>
          <w:tcPr>
            <w:tcW w:w="698"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22,583</w:t>
            </w:r>
          </w:p>
        </w:tc>
        <w:tc>
          <w:tcPr>
            <w:tcW w:w="831" w:type="dxa"/>
            <w:tcBorders>
              <w:top w:val="nil"/>
              <w:left w:val="nil"/>
              <w:bottom w:val="nil"/>
              <w:right w:val="nil"/>
            </w:tcBorders>
            <w:shd w:val="clear" w:color="auto" w:fill="auto"/>
            <w:noWrap/>
            <w:tcMar>
              <w:left w:w="0" w:type="dxa"/>
              <w:right w:w="245" w:type="dxa"/>
            </w:tcMar>
            <w:vAlign w:val="bottom"/>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bottom"/>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89"/>
        </w:trPr>
        <w:tc>
          <w:tcPr>
            <w:tcW w:w="698"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2014</w:t>
            </w:r>
          </w:p>
        </w:tc>
        <w:tc>
          <w:tcPr>
            <w:tcW w:w="826"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237</w:t>
            </w:r>
          </w:p>
        </w:tc>
        <w:tc>
          <w:tcPr>
            <w:tcW w:w="653"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406</w:t>
            </w:r>
          </w:p>
        </w:tc>
        <w:tc>
          <w:tcPr>
            <w:tcW w:w="594"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w:t>
            </w:r>
          </w:p>
        </w:tc>
        <w:tc>
          <w:tcPr>
            <w:tcW w:w="900"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00"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719"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11,525</w:t>
            </w:r>
          </w:p>
        </w:tc>
        <w:tc>
          <w:tcPr>
            <w:tcW w:w="719"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18,857</w:t>
            </w:r>
          </w:p>
        </w:tc>
        <w:tc>
          <w:tcPr>
            <w:tcW w:w="698"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30,382</w:t>
            </w:r>
          </w:p>
        </w:tc>
        <w:tc>
          <w:tcPr>
            <w:tcW w:w="831" w:type="dxa"/>
            <w:tcBorders>
              <w:top w:val="nil"/>
              <w:left w:val="nil"/>
              <w:bottom w:val="nil"/>
              <w:right w:val="nil"/>
            </w:tcBorders>
            <w:shd w:val="clear" w:color="auto" w:fill="auto"/>
            <w:noWrap/>
            <w:tcMar>
              <w:left w:w="0" w:type="dxa"/>
              <w:right w:w="245"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0</w:t>
            </w:r>
          </w:p>
        </w:tc>
        <w:tc>
          <w:tcPr>
            <w:tcW w:w="911"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c>
          <w:tcPr>
            <w:tcW w:w="911" w:type="dxa"/>
            <w:tcBorders>
              <w:top w:val="nil"/>
              <w:left w:val="nil"/>
              <w:bottom w:val="nil"/>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0.00</w:t>
            </w:r>
          </w:p>
        </w:tc>
      </w:tr>
      <w:tr w:rsidR="00B927E8" w:rsidRPr="00B927E8" w:rsidTr="00F54DED">
        <w:trPr>
          <w:trHeight w:val="389"/>
        </w:trPr>
        <w:tc>
          <w:tcPr>
            <w:tcW w:w="698"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Average</w:t>
            </w:r>
          </w:p>
        </w:tc>
        <w:tc>
          <w:tcPr>
            <w:tcW w:w="82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254</w:t>
            </w:r>
          </w:p>
        </w:tc>
        <w:tc>
          <w:tcPr>
            <w:tcW w:w="653"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348</w:t>
            </w:r>
          </w:p>
        </w:tc>
        <w:tc>
          <w:tcPr>
            <w:tcW w:w="594"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1</w:t>
            </w:r>
          </w:p>
        </w:tc>
        <w:tc>
          <w:tcPr>
            <w:tcW w:w="90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0.17</w:t>
            </w:r>
          </w:p>
        </w:tc>
        <w:tc>
          <w:tcPr>
            <w:tcW w:w="90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0.29</w:t>
            </w:r>
          </w:p>
        </w:tc>
        <w:tc>
          <w:tcPr>
            <w:tcW w:w="719"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13,143</w:t>
            </w:r>
          </w:p>
        </w:tc>
        <w:tc>
          <w:tcPr>
            <w:tcW w:w="719"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16,476</w:t>
            </w:r>
          </w:p>
        </w:tc>
        <w:tc>
          <w:tcPr>
            <w:tcW w:w="698"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29,620</w:t>
            </w:r>
          </w:p>
        </w:tc>
        <w:tc>
          <w:tcPr>
            <w:tcW w:w="831" w:type="dxa"/>
            <w:tcBorders>
              <w:top w:val="single" w:sz="4" w:space="0" w:color="auto"/>
              <w:left w:val="nil"/>
              <w:bottom w:val="single" w:sz="4" w:space="0" w:color="auto"/>
              <w:right w:val="nil"/>
            </w:tcBorders>
            <w:shd w:val="clear" w:color="auto" w:fill="auto"/>
            <w:noWrap/>
            <w:tcMar>
              <w:left w:w="0" w:type="dxa"/>
              <w:right w:w="245" w:type="dxa"/>
            </w:tcMar>
            <w:vAlign w:val="center"/>
            <w:hideMark/>
          </w:tcPr>
          <w:p w:rsidR="00B927E8" w:rsidRPr="00B927E8" w:rsidRDefault="00B927E8" w:rsidP="00B927E8">
            <w:pPr>
              <w:spacing w:after="0"/>
              <w:jc w:val="right"/>
              <w:rPr>
                <w:color w:val="000000"/>
                <w:sz w:val="18"/>
                <w:szCs w:val="18"/>
              </w:rPr>
            </w:pPr>
            <w:r w:rsidRPr="00B927E8">
              <w:rPr>
                <w:color w:val="000000"/>
                <w:sz w:val="18"/>
                <w:szCs w:val="18"/>
              </w:rPr>
              <w:t>19</w:t>
            </w:r>
          </w:p>
        </w:tc>
        <w:tc>
          <w:tcPr>
            <w:tcW w:w="911"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0.06</w:t>
            </w:r>
          </w:p>
        </w:tc>
        <w:tc>
          <w:tcPr>
            <w:tcW w:w="911"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B927E8" w:rsidRPr="00B927E8" w:rsidRDefault="00B927E8" w:rsidP="00B927E8">
            <w:pPr>
              <w:spacing w:after="0"/>
              <w:jc w:val="center"/>
              <w:rPr>
                <w:color w:val="000000"/>
                <w:sz w:val="18"/>
                <w:szCs w:val="18"/>
              </w:rPr>
            </w:pPr>
            <w:r w:rsidRPr="00B927E8">
              <w:rPr>
                <w:color w:val="000000"/>
                <w:sz w:val="18"/>
                <w:szCs w:val="18"/>
              </w:rPr>
              <w:t>0.11</w:t>
            </w:r>
          </w:p>
        </w:tc>
      </w:tr>
    </w:tbl>
    <w:p w:rsidR="00F54DED" w:rsidRPr="00F54DED" w:rsidRDefault="00F54DED" w:rsidP="00F54DED">
      <w:pPr>
        <w:spacing w:before="60" w:after="60"/>
        <w:rPr>
          <w:color w:val="000000"/>
          <w:sz w:val="18"/>
          <w:szCs w:val="18"/>
        </w:rPr>
      </w:pPr>
      <w:proofErr w:type="gramStart"/>
      <w:r w:rsidRPr="00F54DED">
        <w:rPr>
          <w:color w:val="000000"/>
          <w:sz w:val="18"/>
          <w:szCs w:val="18"/>
          <w:vertAlign w:val="superscript"/>
        </w:rPr>
        <w:t>a</w:t>
      </w:r>
      <w:proofErr w:type="gramEnd"/>
      <w:r w:rsidRPr="00F54DED">
        <w:rPr>
          <w:color w:val="000000"/>
          <w:sz w:val="18"/>
          <w:szCs w:val="18"/>
        </w:rPr>
        <w:t xml:space="preserve"> Estimated total adult returns by sex are based on estimates of the pre-gillnet sex ratio.</w:t>
      </w:r>
    </w:p>
    <w:p w:rsidR="00F54DED" w:rsidRPr="00F54DED" w:rsidRDefault="00F54DED" w:rsidP="00F54DED">
      <w:pPr>
        <w:spacing w:before="60" w:after="60"/>
        <w:rPr>
          <w:color w:val="000000"/>
          <w:sz w:val="18"/>
          <w:szCs w:val="18"/>
        </w:rPr>
      </w:pPr>
      <w:proofErr w:type="gramStart"/>
      <w:r w:rsidRPr="00F54DED">
        <w:rPr>
          <w:color w:val="000000"/>
          <w:sz w:val="18"/>
          <w:szCs w:val="18"/>
          <w:vertAlign w:val="superscript"/>
        </w:rPr>
        <w:t>b</w:t>
      </w:r>
      <w:proofErr w:type="gramEnd"/>
      <w:r w:rsidRPr="00F54DED">
        <w:rPr>
          <w:color w:val="000000"/>
          <w:sz w:val="18"/>
          <w:szCs w:val="18"/>
        </w:rPr>
        <w:t xml:space="preserve"> Age .0 jacks are assumed to be unexploited by the fisheries.</w:t>
      </w:r>
    </w:p>
    <w:p w:rsidR="007B4E75" w:rsidRDefault="007B4E75">
      <w:pPr>
        <w:spacing w:after="0"/>
        <w:jc w:val="left"/>
        <w:rPr>
          <w:sz w:val="22"/>
          <w:szCs w:val="20"/>
        </w:rPr>
      </w:pPr>
      <w:r>
        <w:br w:type="page"/>
      </w:r>
    </w:p>
    <w:p w:rsidR="007B4E75" w:rsidRDefault="00FF6FE6" w:rsidP="00FF6FE6">
      <w:pPr>
        <w:pStyle w:val="Caption"/>
      </w:pPr>
      <w:bookmarkStart w:id="507" w:name="_Toc487202809"/>
      <w:r>
        <w:lastRenderedPageBreak/>
        <w:t xml:space="preserve">Appendix A </w:t>
      </w:r>
      <w:fldSimple w:instr=" SEQ Appendix_A \* ARABIC ">
        <w:r w:rsidR="009C1768">
          <w:rPr>
            <w:noProof/>
          </w:rPr>
          <w:t>4</w:t>
        </w:r>
      </w:fldSimple>
      <w:r>
        <w:t>.–</w:t>
      </w:r>
      <w:r w:rsidRPr="00FF6FE6">
        <w:t>Estimated harvest by gear type, escapement and total run of coho salmon returning to the Berners River, 1974-2014, based on the unexpanded escapement survey count.</w:t>
      </w:r>
      <w:bookmarkEnd w:id="507"/>
    </w:p>
    <w:tbl>
      <w:tblPr>
        <w:tblW w:w="9576" w:type="dxa"/>
        <w:jc w:val="center"/>
        <w:tblLook w:val="04A0" w:firstRow="1" w:lastRow="0" w:firstColumn="1" w:lastColumn="0" w:noHBand="0" w:noVBand="1"/>
      </w:tblPr>
      <w:tblGrid>
        <w:gridCol w:w="616"/>
        <w:gridCol w:w="996"/>
        <w:gridCol w:w="1040"/>
        <w:gridCol w:w="664"/>
        <w:gridCol w:w="1042"/>
        <w:gridCol w:w="741"/>
        <w:gridCol w:w="614"/>
        <w:gridCol w:w="1029"/>
        <w:gridCol w:w="777"/>
        <w:gridCol w:w="1257"/>
        <w:gridCol w:w="800"/>
      </w:tblGrid>
      <w:tr w:rsidR="00A1418D" w:rsidRPr="007B4E75" w:rsidTr="00A1418D">
        <w:trPr>
          <w:trHeight w:val="255"/>
          <w:jc w:val="center"/>
        </w:trPr>
        <w:tc>
          <w:tcPr>
            <w:tcW w:w="619" w:type="dxa"/>
            <w:vMerge w:val="restart"/>
            <w:tcBorders>
              <w:top w:val="single" w:sz="4" w:space="0" w:color="auto"/>
              <w:left w:val="nil"/>
              <w:right w:val="nil"/>
            </w:tcBorders>
            <w:shd w:val="clear" w:color="auto" w:fill="auto"/>
            <w:noWrap/>
            <w:vAlign w:val="bottom"/>
            <w:hideMark/>
          </w:tcPr>
          <w:p w:rsidR="00A1418D" w:rsidRPr="007B4E75" w:rsidRDefault="00A1418D" w:rsidP="007B4E75">
            <w:pPr>
              <w:spacing w:after="0"/>
              <w:jc w:val="left"/>
              <w:rPr>
                <w:sz w:val="20"/>
                <w:szCs w:val="20"/>
              </w:rPr>
            </w:pPr>
            <w:r w:rsidRPr="007B4E75">
              <w:rPr>
                <w:sz w:val="20"/>
                <w:szCs w:val="20"/>
              </w:rPr>
              <w:t> </w:t>
            </w:r>
          </w:p>
          <w:p w:rsidR="00A1418D" w:rsidRPr="007B4E75" w:rsidRDefault="00A1418D" w:rsidP="007B4E75">
            <w:pPr>
              <w:spacing w:after="0"/>
              <w:jc w:val="left"/>
              <w:rPr>
                <w:sz w:val="20"/>
                <w:szCs w:val="20"/>
              </w:rPr>
            </w:pPr>
            <w:r w:rsidRPr="007B4E75">
              <w:rPr>
                <w:sz w:val="20"/>
                <w:szCs w:val="20"/>
              </w:rPr>
              <w:t>Year</w:t>
            </w:r>
          </w:p>
        </w:tc>
        <w:tc>
          <w:tcPr>
            <w:tcW w:w="995" w:type="dxa"/>
            <w:vMerge w:val="restart"/>
            <w:tcBorders>
              <w:top w:val="single" w:sz="4" w:space="0" w:color="auto"/>
              <w:left w:val="nil"/>
              <w:right w:val="nil"/>
            </w:tcBorders>
            <w:shd w:val="clear" w:color="auto" w:fill="auto"/>
            <w:noWrap/>
            <w:vAlign w:val="bottom"/>
            <w:hideMark/>
          </w:tcPr>
          <w:p w:rsidR="00A1418D" w:rsidRPr="007B4E75" w:rsidRDefault="00A1418D" w:rsidP="007B4E75">
            <w:pPr>
              <w:spacing w:after="0"/>
              <w:jc w:val="left"/>
              <w:rPr>
                <w:sz w:val="20"/>
                <w:szCs w:val="20"/>
              </w:rPr>
            </w:pPr>
            <w:r w:rsidRPr="007B4E75">
              <w:rPr>
                <w:sz w:val="20"/>
                <w:szCs w:val="20"/>
              </w:rPr>
              <w:t> Fishery</w:t>
            </w:r>
          </w:p>
          <w:p w:rsidR="00A1418D" w:rsidRPr="007B4E75" w:rsidRDefault="00A1418D" w:rsidP="007B4E75">
            <w:pPr>
              <w:spacing w:after="0"/>
              <w:jc w:val="center"/>
              <w:rPr>
                <w:sz w:val="20"/>
                <w:szCs w:val="20"/>
              </w:rPr>
            </w:pPr>
            <w:r w:rsidRPr="007B4E75">
              <w:rPr>
                <w:sz w:val="20"/>
                <w:szCs w:val="20"/>
              </w:rPr>
              <w:t>Sample</w:t>
            </w:r>
          </w:p>
          <w:p w:rsidR="00A1418D" w:rsidRPr="007B4E75" w:rsidRDefault="00A1418D" w:rsidP="007B4E75">
            <w:pPr>
              <w:spacing w:after="0"/>
              <w:jc w:val="center"/>
              <w:rPr>
                <w:sz w:val="20"/>
                <w:szCs w:val="20"/>
              </w:rPr>
            </w:pPr>
            <w:r w:rsidRPr="007B4E75">
              <w:rPr>
                <w:sz w:val="20"/>
                <w:szCs w:val="20"/>
              </w:rPr>
              <w:t>Size</w:t>
            </w:r>
          </w:p>
        </w:tc>
        <w:tc>
          <w:tcPr>
            <w:tcW w:w="7962" w:type="dxa"/>
            <w:gridSpan w:val="9"/>
            <w:tcBorders>
              <w:top w:val="single" w:sz="4" w:space="0" w:color="auto"/>
              <w:left w:val="nil"/>
              <w:right w:val="nil"/>
            </w:tcBorders>
            <w:shd w:val="clear" w:color="auto" w:fill="auto"/>
            <w:noWrap/>
            <w:vAlign w:val="bottom"/>
            <w:hideMark/>
          </w:tcPr>
          <w:p w:rsidR="00A1418D" w:rsidRPr="007B4E75" w:rsidRDefault="00A1418D" w:rsidP="00A1418D">
            <w:pPr>
              <w:pBdr>
                <w:bottom w:val="single" w:sz="4" w:space="1" w:color="auto"/>
              </w:pBdr>
              <w:spacing w:after="0"/>
              <w:jc w:val="center"/>
              <w:rPr>
                <w:sz w:val="20"/>
                <w:szCs w:val="20"/>
              </w:rPr>
            </w:pPr>
            <w:r w:rsidRPr="007B4E75">
              <w:rPr>
                <w:sz w:val="20"/>
                <w:szCs w:val="20"/>
              </w:rPr>
              <w:t>Number of Fish</w:t>
            </w:r>
          </w:p>
        </w:tc>
      </w:tr>
      <w:tr w:rsidR="00A1418D" w:rsidRPr="007B4E75" w:rsidTr="00A1418D">
        <w:trPr>
          <w:trHeight w:val="255"/>
          <w:jc w:val="center"/>
        </w:trPr>
        <w:tc>
          <w:tcPr>
            <w:tcW w:w="619" w:type="dxa"/>
            <w:vMerge/>
            <w:tcBorders>
              <w:left w:val="nil"/>
              <w:right w:val="nil"/>
            </w:tcBorders>
            <w:shd w:val="clear" w:color="auto" w:fill="auto"/>
            <w:noWrap/>
            <w:vAlign w:val="bottom"/>
            <w:hideMark/>
          </w:tcPr>
          <w:p w:rsidR="00A1418D" w:rsidRPr="007B4E75" w:rsidRDefault="00A1418D" w:rsidP="007B4E75">
            <w:pPr>
              <w:spacing w:after="0"/>
              <w:jc w:val="left"/>
              <w:rPr>
                <w:sz w:val="20"/>
                <w:szCs w:val="20"/>
              </w:rPr>
            </w:pPr>
          </w:p>
        </w:tc>
        <w:tc>
          <w:tcPr>
            <w:tcW w:w="995" w:type="dxa"/>
            <w:vMerge/>
            <w:tcBorders>
              <w:left w:val="nil"/>
              <w:right w:val="nil"/>
            </w:tcBorders>
            <w:shd w:val="clear" w:color="auto" w:fill="auto"/>
            <w:noWrap/>
            <w:tcMar>
              <w:left w:w="0" w:type="dxa"/>
              <w:right w:w="0" w:type="dxa"/>
            </w:tcMar>
            <w:vAlign w:val="bottom"/>
            <w:hideMark/>
          </w:tcPr>
          <w:p w:rsidR="00A1418D" w:rsidRPr="007B4E75" w:rsidRDefault="00A1418D" w:rsidP="007B4E75">
            <w:pPr>
              <w:spacing w:after="0"/>
              <w:jc w:val="center"/>
              <w:rPr>
                <w:sz w:val="20"/>
                <w:szCs w:val="20"/>
              </w:rPr>
            </w:pPr>
          </w:p>
        </w:tc>
        <w:tc>
          <w:tcPr>
            <w:tcW w:w="1032" w:type="dxa"/>
            <w:tcBorders>
              <w:top w:val="nil"/>
              <w:left w:val="nil"/>
              <w:bottom w:val="nil"/>
              <w:right w:val="nil"/>
            </w:tcBorders>
            <w:shd w:val="clear" w:color="auto" w:fill="auto"/>
            <w:noWrap/>
            <w:tcMar>
              <w:right w:w="216" w:type="dxa"/>
            </w:tcMar>
            <w:vAlign w:val="bottom"/>
            <w:hideMark/>
          </w:tcPr>
          <w:p w:rsidR="00A1418D" w:rsidRPr="007B4E75" w:rsidRDefault="00A1418D" w:rsidP="007B4E75">
            <w:pPr>
              <w:spacing w:after="0"/>
              <w:jc w:val="right"/>
              <w:rPr>
                <w:sz w:val="20"/>
                <w:szCs w:val="20"/>
              </w:rPr>
            </w:pPr>
          </w:p>
        </w:tc>
        <w:tc>
          <w:tcPr>
            <w:tcW w:w="669" w:type="dxa"/>
            <w:tcBorders>
              <w:top w:val="nil"/>
              <w:left w:val="nil"/>
              <w:bottom w:val="nil"/>
              <w:right w:val="nil"/>
            </w:tcBorders>
            <w:shd w:val="clear" w:color="auto" w:fill="auto"/>
            <w:noWrap/>
            <w:vAlign w:val="bottom"/>
            <w:hideMark/>
          </w:tcPr>
          <w:p w:rsidR="00A1418D" w:rsidRPr="007B4E75" w:rsidRDefault="00A1418D" w:rsidP="007B4E75">
            <w:pPr>
              <w:spacing w:after="0"/>
              <w:jc w:val="right"/>
              <w:rPr>
                <w:sz w:val="20"/>
                <w:szCs w:val="20"/>
              </w:rPr>
            </w:pPr>
            <w:r>
              <w:rPr>
                <w:sz w:val="20"/>
                <w:szCs w:val="20"/>
              </w:rPr>
              <w:t>Purse</w:t>
            </w:r>
          </w:p>
        </w:tc>
        <w:tc>
          <w:tcPr>
            <w:tcW w:w="1043" w:type="dxa"/>
            <w:tcBorders>
              <w:top w:val="nil"/>
              <w:left w:val="nil"/>
              <w:bottom w:val="nil"/>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Drift</w:t>
            </w:r>
          </w:p>
        </w:tc>
        <w:tc>
          <w:tcPr>
            <w:tcW w:w="747" w:type="dxa"/>
            <w:tcBorders>
              <w:top w:val="nil"/>
              <w:left w:val="nil"/>
              <w:bottom w:val="nil"/>
              <w:right w:val="nil"/>
            </w:tcBorders>
            <w:shd w:val="clear" w:color="auto" w:fill="auto"/>
            <w:noWrap/>
            <w:vAlign w:val="bottom"/>
            <w:hideMark/>
          </w:tcPr>
          <w:p w:rsidR="00A1418D" w:rsidRPr="007B4E75" w:rsidRDefault="00A1418D" w:rsidP="007B4E75">
            <w:pPr>
              <w:spacing w:after="0"/>
              <w:jc w:val="right"/>
              <w:rPr>
                <w:sz w:val="20"/>
                <w:szCs w:val="20"/>
              </w:rPr>
            </w:pPr>
          </w:p>
        </w:tc>
        <w:tc>
          <w:tcPr>
            <w:tcW w:w="610" w:type="dxa"/>
            <w:tcBorders>
              <w:top w:val="nil"/>
              <w:left w:val="nil"/>
              <w:bottom w:val="nil"/>
              <w:right w:val="nil"/>
            </w:tcBorders>
            <w:shd w:val="clear" w:color="auto" w:fill="auto"/>
            <w:noWrap/>
            <w:tcMar>
              <w:left w:w="0" w:type="dxa"/>
              <w:right w:w="43" w:type="dxa"/>
            </w:tcMar>
            <w:vAlign w:val="bottom"/>
            <w:hideMark/>
          </w:tcPr>
          <w:p w:rsidR="00A1418D" w:rsidRPr="007B4E75" w:rsidRDefault="00A1418D" w:rsidP="007B4E75">
            <w:pPr>
              <w:spacing w:after="0"/>
              <w:jc w:val="right"/>
              <w:rPr>
                <w:sz w:val="20"/>
                <w:szCs w:val="20"/>
              </w:rPr>
            </w:pPr>
            <w:r w:rsidRPr="007B4E75">
              <w:rPr>
                <w:sz w:val="20"/>
                <w:szCs w:val="20"/>
              </w:rPr>
              <w:t>B.C.</w:t>
            </w:r>
          </w:p>
        </w:tc>
        <w:tc>
          <w:tcPr>
            <w:tcW w:w="1027" w:type="dxa"/>
            <w:tcBorders>
              <w:top w:val="nil"/>
              <w:left w:val="nil"/>
              <w:bottom w:val="nil"/>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Cost</w:t>
            </w:r>
          </w:p>
        </w:tc>
        <w:tc>
          <w:tcPr>
            <w:tcW w:w="783" w:type="dxa"/>
            <w:tcBorders>
              <w:top w:val="nil"/>
              <w:left w:val="nil"/>
              <w:bottom w:val="nil"/>
              <w:right w:val="nil"/>
            </w:tcBorders>
            <w:shd w:val="clear" w:color="auto" w:fill="auto"/>
            <w:noWrap/>
            <w:vAlign w:val="bottom"/>
            <w:hideMark/>
          </w:tcPr>
          <w:p w:rsidR="00A1418D" w:rsidRPr="007B4E75" w:rsidRDefault="00A1418D" w:rsidP="007B4E75">
            <w:pPr>
              <w:spacing w:after="0"/>
              <w:jc w:val="right"/>
              <w:rPr>
                <w:sz w:val="20"/>
                <w:szCs w:val="20"/>
              </w:rPr>
            </w:pPr>
            <w:r w:rsidRPr="007B4E75">
              <w:rPr>
                <w:sz w:val="20"/>
                <w:szCs w:val="20"/>
              </w:rPr>
              <w:t>Total</w:t>
            </w:r>
          </w:p>
        </w:tc>
        <w:tc>
          <w:tcPr>
            <w:tcW w:w="1251" w:type="dxa"/>
            <w:tcBorders>
              <w:top w:val="nil"/>
              <w:left w:val="nil"/>
              <w:bottom w:val="nil"/>
              <w:right w:val="nil"/>
            </w:tcBorders>
            <w:shd w:val="clear" w:color="auto" w:fill="auto"/>
            <w:noWrap/>
            <w:tcMar>
              <w:left w:w="0" w:type="dxa"/>
              <w:right w:w="0" w:type="dxa"/>
            </w:tcMar>
            <w:vAlign w:val="bottom"/>
            <w:hideMark/>
          </w:tcPr>
          <w:p w:rsidR="00A1418D" w:rsidRPr="007B4E75" w:rsidRDefault="00A1418D" w:rsidP="008C3309">
            <w:pPr>
              <w:spacing w:after="0"/>
              <w:jc w:val="center"/>
              <w:rPr>
                <w:sz w:val="20"/>
                <w:szCs w:val="20"/>
              </w:rPr>
            </w:pPr>
            <w:r>
              <w:rPr>
                <w:sz w:val="20"/>
                <w:szCs w:val="20"/>
              </w:rPr>
              <w:t>Escapement</w:t>
            </w:r>
          </w:p>
        </w:tc>
        <w:tc>
          <w:tcPr>
            <w:tcW w:w="800" w:type="dxa"/>
            <w:tcBorders>
              <w:top w:val="nil"/>
              <w:left w:val="nil"/>
              <w:bottom w:val="nil"/>
              <w:right w:val="nil"/>
            </w:tcBorders>
            <w:shd w:val="clear" w:color="auto" w:fill="auto"/>
            <w:noWrap/>
            <w:tcMar>
              <w:left w:w="58" w:type="dxa"/>
              <w:right w:w="0" w:type="dxa"/>
            </w:tcMar>
            <w:vAlign w:val="bottom"/>
            <w:hideMark/>
          </w:tcPr>
          <w:p w:rsidR="00A1418D" w:rsidRPr="007B4E75" w:rsidRDefault="00A1418D" w:rsidP="007B4E75">
            <w:pPr>
              <w:spacing w:after="0"/>
              <w:jc w:val="center"/>
              <w:rPr>
                <w:sz w:val="20"/>
                <w:szCs w:val="20"/>
              </w:rPr>
            </w:pPr>
            <w:r w:rsidRPr="007B4E75">
              <w:rPr>
                <w:sz w:val="20"/>
                <w:szCs w:val="20"/>
              </w:rPr>
              <w:t>Total</w:t>
            </w:r>
          </w:p>
        </w:tc>
      </w:tr>
      <w:tr w:rsidR="00A1418D" w:rsidRPr="007B4E75" w:rsidTr="00A1418D">
        <w:trPr>
          <w:trHeight w:val="255"/>
          <w:jc w:val="center"/>
        </w:trPr>
        <w:tc>
          <w:tcPr>
            <w:tcW w:w="619" w:type="dxa"/>
            <w:vMerge/>
            <w:tcBorders>
              <w:left w:val="nil"/>
              <w:bottom w:val="single" w:sz="4" w:space="0" w:color="auto"/>
              <w:right w:val="nil"/>
            </w:tcBorders>
            <w:shd w:val="clear" w:color="auto" w:fill="auto"/>
            <w:noWrap/>
            <w:vAlign w:val="bottom"/>
            <w:hideMark/>
          </w:tcPr>
          <w:p w:rsidR="00A1418D" w:rsidRPr="007B4E75" w:rsidRDefault="00A1418D" w:rsidP="007B4E75">
            <w:pPr>
              <w:spacing w:after="0"/>
              <w:jc w:val="left"/>
              <w:rPr>
                <w:sz w:val="20"/>
                <w:szCs w:val="20"/>
              </w:rPr>
            </w:pPr>
          </w:p>
        </w:tc>
        <w:tc>
          <w:tcPr>
            <w:tcW w:w="995" w:type="dxa"/>
            <w:vMerge/>
            <w:tcBorders>
              <w:left w:val="nil"/>
              <w:bottom w:val="single" w:sz="4" w:space="0" w:color="auto"/>
              <w:right w:val="nil"/>
            </w:tcBorders>
            <w:shd w:val="clear" w:color="auto" w:fill="auto"/>
            <w:noWrap/>
            <w:tcMar>
              <w:left w:w="0" w:type="dxa"/>
              <w:right w:w="0" w:type="dxa"/>
            </w:tcMar>
            <w:vAlign w:val="bottom"/>
            <w:hideMark/>
          </w:tcPr>
          <w:p w:rsidR="00A1418D" w:rsidRPr="007B4E75" w:rsidRDefault="00A1418D" w:rsidP="007B4E75">
            <w:pPr>
              <w:spacing w:after="0"/>
              <w:jc w:val="center"/>
              <w:rPr>
                <w:sz w:val="20"/>
                <w:szCs w:val="20"/>
              </w:rPr>
            </w:pPr>
          </w:p>
        </w:tc>
        <w:tc>
          <w:tcPr>
            <w:tcW w:w="1032" w:type="dxa"/>
            <w:tcBorders>
              <w:top w:val="nil"/>
              <w:left w:val="nil"/>
              <w:bottom w:val="single" w:sz="4" w:space="0" w:color="auto"/>
              <w:right w:val="nil"/>
            </w:tcBorders>
            <w:shd w:val="clear" w:color="auto" w:fill="auto"/>
            <w:noWrap/>
            <w:tcMar>
              <w:left w:w="0" w:type="dxa"/>
              <w:right w:w="0" w:type="dxa"/>
            </w:tcMar>
            <w:vAlign w:val="bottom"/>
            <w:hideMark/>
          </w:tcPr>
          <w:p w:rsidR="00A1418D" w:rsidRPr="007B4E75" w:rsidRDefault="00A1418D" w:rsidP="007B4E75">
            <w:pPr>
              <w:spacing w:after="0"/>
              <w:jc w:val="center"/>
              <w:rPr>
                <w:sz w:val="20"/>
                <w:szCs w:val="20"/>
              </w:rPr>
            </w:pPr>
            <w:r w:rsidRPr="007B4E75">
              <w:rPr>
                <w:sz w:val="20"/>
                <w:szCs w:val="20"/>
              </w:rPr>
              <w:t>Troll</w:t>
            </w:r>
          </w:p>
        </w:tc>
        <w:tc>
          <w:tcPr>
            <w:tcW w:w="669" w:type="dxa"/>
            <w:tcBorders>
              <w:top w:val="nil"/>
              <w:left w:val="nil"/>
              <w:bottom w:val="single" w:sz="4" w:space="0" w:color="auto"/>
              <w:right w:val="nil"/>
            </w:tcBorders>
            <w:shd w:val="clear" w:color="auto" w:fill="auto"/>
            <w:noWrap/>
            <w:vAlign w:val="bottom"/>
            <w:hideMark/>
          </w:tcPr>
          <w:p w:rsidR="00A1418D" w:rsidRPr="007B4E75" w:rsidRDefault="00A1418D" w:rsidP="007B4E75">
            <w:pPr>
              <w:spacing w:after="0"/>
              <w:rPr>
                <w:sz w:val="20"/>
                <w:szCs w:val="20"/>
              </w:rPr>
            </w:pPr>
            <w:r w:rsidRPr="007B4E75">
              <w:rPr>
                <w:sz w:val="20"/>
                <w:szCs w:val="20"/>
              </w:rPr>
              <w:t>Seine</w:t>
            </w:r>
          </w:p>
        </w:tc>
        <w:tc>
          <w:tcPr>
            <w:tcW w:w="1043" w:type="dxa"/>
            <w:tcBorders>
              <w:top w:val="nil"/>
              <w:left w:val="nil"/>
              <w:bottom w:val="single" w:sz="4" w:space="0" w:color="auto"/>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Gillnet</w:t>
            </w:r>
          </w:p>
        </w:tc>
        <w:tc>
          <w:tcPr>
            <w:tcW w:w="747" w:type="dxa"/>
            <w:tcBorders>
              <w:top w:val="nil"/>
              <w:left w:val="nil"/>
              <w:bottom w:val="single" w:sz="4" w:space="0" w:color="auto"/>
              <w:right w:val="nil"/>
            </w:tcBorders>
            <w:shd w:val="clear" w:color="auto" w:fill="auto"/>
            <w:noWrap/>
            <w:vAlign w:val="bottom"/>
            <w:hideMark/>
          </w:tcPr>
          <w:p w:rsidR="00A1418D" w:rsidRPr="007B4E75" w:rsidRDefault="00A1418D" w:rsidP="007B4E75">
            <w:pPr>
              <w:spacing w:after="0"/>
              <w:jc w:val="right"/>
              <w:rPr>
                <w:sz w:val="20"/>
                <w:szCs w:val="20"/>
              </w:rPr>
            </w:pPr>
            <w:r w:rsidRPr="007B4E75">
              <w:rPr>
                <w:sz w:val="20"/>
                <w:szCs w:val="20"/>
              </w:rPr>
              <w:t>Sport</w:t>
            </w:r>
          </w:p>
        </w:tc>
        <w:tc>
          <w:tcPr>
            <w:tcW w:w="610" w:type="dxa"/>
            <w:tcBorders>
              <w:top w:val="nil"/>
              <w:left w:val="nil"/>
              <w:bottom w:val="single" w:sz="4" w:space="0" w:color="auto"/>
              <w:right w:val="nil"/>
            </w:tcBorders>
            <w:shd w:val="clear" w:color="auto" w:fill="auto"/>
            <w:noWrap/>
            <w:tcMar>
              <w:left w:w="0" w:type="dxa"/>
              <w:right w:w="86" w:type="dxa"/>
            </w:tcMar>
            <w:vAlign w:val="bottom"/>
            <w:hideMark/>
          </w:tcPr>
          <w:p w:rsidR="00A1418D" w:rsidRPr="007B4E75" w:rsidRDefault="00A1418D" w:rsidP="007B4E75">
            <w:pPr>
              <w:spacing w:after="0"/>
              <w:jc w:val="right"/>
              <w:rPr>
                <w:sz w:val="20"/>
                <w:szCs w:val="20"/>
              </w:rPr>
            </w:pPr>
            <w:r w:rsidRPr="007B4E75">
              <w:rPr>
                <w:sz w:val="20"/>
                <w:szCs w:val="20"/>
              </w:rPr>
              <w:t>Net</w:t>
            </w:r>
          </w:p>
        </w:tc>
        <w:tc>
          <w:tcPr>
            <w:tcW w:w="1027" w:type="dxa"/>
            <w:tcBorders>
              <w:top w:val="nil"/>
              <w:left w:val="nil"/>
              <w:bottom w:val="single" w:sz="4" w:space="0" w:color="auto"/>
              <w:right w:val="nil"/>
            </w:tcBorders>
            <w:shd w:val="clear" w:color="auto" w:fill="auto"/>
            <w:noWrap/>
            <w:tcMar>
              <w:left w:w="115" w:type="dxa"/>
              <w:right w:w="0" w:type="dxa"/>
            </w:tcMar>
            <w:vAlign w:val="bottom"/>
            <w:hideMark/>
          </w:tcPr>
          <w:p w:rsidR="00A1418D" w:rsidRPr="007B4E75" w:rsidRDefault="00A1418D" w:rsidP="007B4E75">
            <w:pPr>
              <w:spacing w:after="0"/>
              <w:jc w:val="center"/>
              <w:rPr>
                <w:sz w:val="20"/>
                <w:szCs w:val="20"/>
              </w:rPr>
            </w:pPr>
            <w:r w:rsidRPr="007B4E75">
              <w:rPr>
                <w:sz w:val="20"/>
                <w:szCs w:val="20"/>
              </w:rPr>
              <w:t>Recovery</w:t>
            </w:r>
          </w:p>
        </w:tc>
        <w:tc>
          <w:tcPr>
            <w:tcW w:w="783" w:type="dxa"/>
            <w:tcBorders>
              <w:top w:val="nil"/>
              <w:left w:val="nil"/>
              <w:bottom w:val="single" w:sz="4" w:space="0" w:color="auto"/>
              <w:right w:val="nil"/>
            </w:tcBorders>
            <w:shd w:val="clear" w:color="auto" w:fill="auto"/>
            <w:noWrap/>
            <w:vAlign w:val="bottom"/>
            <w:hideMark/>
          </w:tcPr>
          <w:p w:rsidR="00A1418D" w:rsidRPr="007B4E75" w:rsidRDefault="00A1418D" w:rsidP="007B4E75">
            <w:pPr>
              <w:spacing w:after="0"/>
              <w:jc w:val="right"/>
              <w:rPr>
                <w:sz w:val="20"/>
                <w:szCs w:val="20"/>
              </w:rPr>
            </w:pPr>
            <w:r w:rsidRPr="007B4E75">
              <w:rPr>
                <w:sz w:val="20"/>
                <w:szCs w:val="20"/>
              </w:rPr>
              <w:t>Catch</w:t>
            </w:r>
          </w:p>
        </w:tc>
        <w:tc>
          <w:tcPr>
            <w:tcW w:w="1251" w:type="dxa"/>
            <w:tcBorders>
              <w:top w:val="nil"/>
              <w:left w:val="nil"/>
              <w:bottom w:val="single" w:sz="4" w:space="0" w:color="auto"/>
              <w:right w:val="nil"/>
            </w:tcBorders>
            <w:shd w:val="clear" w:color="auto" w:fill="auto"/>
            <w:noWrap/>
            <w:tcMar>
              <w:left w:w="0" w:type="dxa"/>
              <w:right w:w="0" w:type="dxa"/>
            </w:tcMar>
            <w:vAlign w:val="bottom"/>
            <w:hideMark/>
          </w:tcPr>
          <w:p w:rsidR="00A1418D" w:rsidRPr="007B4E75" w:rsidRDefault="00A1418D" w:rsidP="008C3309">
            <w:pPr>
              <w:spacing w:after="0"/>
              <w:jc w:val="center"/>
              <w:rPr>
                <w:sz w:val="20"/>
                <w:szCs w:val="20"/>
              </w:rPr>
            </w:pPr>
            <w:r>
              <w:rPr>
                <w:sz w:val="20"/>
                <w:szCs w:val="20"/>
              </w:rPr>
              <w:t>Survey Count</w:t>
            </w:r>
          </w:p>
        </w:tc>
        <w:tc>
          <w:tcPr>
            <w:tcW w:w="800" w:type="dxa"/>
            <w:tcBorders>
              <w:top w:val="nil"/>
              <w:left w:val="nil"/>
              <w:bottom w:val="single" w:sz="4" w:space="0" w:color="auto"/>
              <w:right w:val="nil"/>
            </w:tcBorders>
            <w:shd w:val="clear" w:color="auto" w:fill="auto"/>
            <w:noWrap/>
            <w:tcMar>
              <w:left w:w="58" w:type="dxa"/>
              <w:right w:w="0" w:type="dxa"/>
            </w:tcMar>
            <w:vAlign w:val="bottom"/>
            <w:hideMark/>
          </w:tcPr>
          <w:p w:rsidR="00A1418D" w:rsidRPr="007B4E75" w:rsidRDefault="00A1418D" w:rsidP="007B4E75">
            <w:pPr>
              <w:spacing w:after="0"/>
              <w:jc w:val="center"/>
              <w:rPr>
                <w:sz w:val="20"/>
                <w:szCs w:val="20"/>
              </w:rPr>
            </w:pPr>
            <w:r w:rsidRPr="007B4E75">
              <w:rPr>
                <w:sz w:val="20"/>
                <w:szCs w:val="20"/>
              </w:rPr>
              <w:t>Run</w:t>
            </w:r>
          </w:p>
        </w:tc>
      </w:tr>
      <w:tr w:rsidR="007B4E75" w:rsidRPr="007B4E75" w:rsidTr="00A1418D">
        <w:trPr>
          <w:trHeight w:hRule="exact" w:val="302"/>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1974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157</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9,161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406</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4,581</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14,148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4,124</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18,272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1978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124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7,208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4,144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11,352</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3,119</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14,471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1979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84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4,892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411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1,774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95</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7,172</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3,460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10,632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14,140</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10,965</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25,104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7,505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32,609</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125</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17,176</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6,977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421</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24,574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9,840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34,414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Pr>
                <w:sz w:val="20"/>
                <w:szCs w:val="20"/>
              </w:rPr>
              <w:t>-</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Pr>
                <w:sz w:val="20"/>
                <w:szCs w:val="20"/>
              </w:rPr>
              <w:t>-</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Pr>
                <w:sz w:val="20"/>
                <w:szCs w:val="20"/>
              </w:rPr>
              <w:t>-</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Pr>
                <w:sz w:val="20"/>
                <w:szCs w:val="20"/>
              </w:rPr>
              <w:t>-</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2,825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Pr>
                <w:sz w:val="20"/>
                <w:szCs w:val="20"/>
              </w:rPr>
              <w:t>-</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1985</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10,861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290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7,016</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18,167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6,169</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24,336</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1986</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159</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13,565</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8,804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566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22,935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1,752</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24,687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1987</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7,211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3,317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10,694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3,260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13,954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6,060</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167</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6,196</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12,424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2,724</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15,148</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1989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10,583</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1,665</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12,247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7,509</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19,756</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1990</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471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15,007</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184</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7,351</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369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22,911</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11,050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33,961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1991</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1,025</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6,449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285</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16,640</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84</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23,457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11,530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34,987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15,318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508</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14,679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30,695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15,300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45,995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1,498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19,308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14,282</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33,936</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15,670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49,606</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2,644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27,339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1,381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27,909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810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57,449</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15,920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73,369</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1995</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1,384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8,766</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14,869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210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23,870</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4,945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28,815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1996</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10,529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234</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6,434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406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17,604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23,654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1997</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313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2,453</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2,254</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278</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18</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5,234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15,284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613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10,424</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395</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5,223</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293</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16,335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6,802</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23,137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1999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948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12,876</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200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9,572</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578</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23,225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9,920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33,145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2000</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692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4,811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5,330</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497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6</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10,815</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10,650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21,465</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2001</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747</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8,814</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178</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3,523</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347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12,863</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19,290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32,153</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787</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8,650</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312</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12,077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1,080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22,118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27,700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49,818</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1,328</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6,823</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11,377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550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19,001</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10,110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29,111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2004</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756</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10,792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83</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7,352</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497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18,724</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14,450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33,174</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2005</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392</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4,639</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121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2,546</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232</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7,538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5,220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12,758</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2006</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4,082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6,161</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10,352</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5,470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15,822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2007</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293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2,937</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1,668</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161</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4,807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3,915</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8,722</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2008</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423</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3,878</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3,469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7,497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6,870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14,367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2009</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201</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2,807</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63</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2,037</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180</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5,087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4,230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9,317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2010</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324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6,451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110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7,258</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477</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14,297</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7,520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21,817</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2011</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174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3,722</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251</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1,900</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106</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5,979</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6,050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12,029</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2012</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3379F3" w:rsidP="007B4E75">
            <w:pPr>
              <w:spacing w:after="0"/>
              <w:jc w:val="right"/>
              <w:rPr>
                <w:sz w:val="20"/>
                <w:szCs w:val="20"/>
              </w:rPr>
            </w:pPr>
            <w:r>
              <w:rPr>
                <w:sz w:val="20"/>
                <w:szCs w:val="20"/>
              </w:rPr>
              <w:t>159</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2,071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929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51</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3,051</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5,480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8,531</w:t>
            </w:r>
          </w:p>
        </w:tc>
      </w:tr>
      <w:tr w:rsidR="007B4E75" w:rsidRPr="007B4E75" w:rsidTr="00A1418D">
        <w:trPr>
          <w:trHeight w:val="255"/>
          <w:jc w:val="center"/>
        </w:trPr>
        <w:tc>
          <w:tcPr>
            <w:tcW w:w="619" w:type="dxa"/>
            <w:tcBorders>
              <w:top w:val="nil"/>
              <w:left w:val="nil"/>
              <w:bottom w:val="nil"/>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2013</w:t>
            </w:r>
          </w:p>
        </w:tc>
        <w:tc>
          <w:tcPr>
            <w:tcW w:w="995"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374</w:t>
            </w:r>
          </w:p>
        </w:tc>
        <w:tc>
          <w:tcPr>
            <w:tcW w:w="1032" w:type="dxa"/>
            <w:tcBorders>
              <w:top w:val="nil"/>
              <w:left w:val="nil"/>
              <w:bottom w:val="nil"/>
              <w:right w:val="nil"/>
            </w:tcBorders>
            <w:shd w:val="clear" w:color="auto" w:fill="auto"/>
            <w:noWrap/>
            <w:tcMar>
              <w:right w:w="216" w:type="dxa"/>
            </w:tcMar>
            <w:vAlign w:val="bottom"/>
            <w:hideMark/>
          </w:tcPr>
          <w:p w:rsidR="007B4E75" w:rsidRPr="007B4E75" w:rsidRDefault="007B4E75" w:rsidP="007B4E75">
            <w:pPr>
              <w:spacing w:after="0"/>
              <w:jc w:val="right"/>
              <w:rPr>
                <w:sz w:val="20"/>
                <w:szCs w:val="20"/>
              </w:rPr>
            </w:pPr>
            <w:r w:rsidRPr="007B4E75">
              <w:rPr>
                <w:sz w:val="20"/>
                <w:szCs w:val="20"/>
              </w:rPr>
              <w:t>7,521</w:t>
            </w:r>
          </w:p>
        </w:tc>
        <w:tc>
          <w:tcPr>
            <w:tcW w:w="669"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369</w:t>
            </w:r>
          </w:p>
        </w:tc>
        <w:tc>
          <w:tcPr>
            <w:tcW w:w="104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6,289</w:t>
            </w:r>
          </w:p>
        </w:tc>
        <w:tc>
          <w:tcPr>
            <w:tcW w:w="747"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609</w:t>
            </w:r>
          </w:p>
        </w:tc>
        <w:tc>
          <w:tcPr>
            <w:tcW w:w="610"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14,788</w:t>
            </w:r>
          </w:p>
        </w:tc>
        <w:tc>
          <w:tcPr>
            <w:tcW w:w="1251" w:type="dxa"/>
            <w:tcBorders>
              <w:top w:val="nil"/>
              <w:left w:val="nil"/>
              <w:bottom w:val="nil"/>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6,280</w:t>
            </w:r>
          </w:p>
        </w:tc>
        <w:tc>
          <w:tcPr>
            <w:tcW w:w="800" w:type="dxa"/>
            <w:tcBorders>
              <w:top w:val="nil"/>
              <w:left w:val="nil"/>
              <w:bottom w:val="nil"/>
              <w:right w:val="nil"/>
            </w:tcBorders>
            <w:shd w:val="clear" w:color="auto" w:fill="auto"/>
            <w:noWrap/>
            <w:tcMar>
              <w:left w:w="0" w:type="dxa"/>
              <w:right w:w="58" w:type="dxa"/>
            </w:tcMar>
            <w:vAlign w:val="bottom"/>
            <w:hideMark/>
          </w:tcPr>
          <w:p w:rsidR="007B4E75" w:rsidRPr="007B4E75" w:rsidRDefault="007B4E75" w:rsidP="007B4E75">
            <w:pPr>
              <w:spacing w:after="0"/>
              <w:jc w:val="right"/>
              <w:rPr>
                <w:sz w:val="20"/>
                <w:szCs w:val="20"/>
              </w:rPr>
            </w:pPr>
            <w:r w:rsidRPr="007B4E75">
              <w:rPr>
                <w:sz w:val="20"/>
                <w:szCs w:val="20"/>
              </w:rPr>
              <w:t>21,068</w:t>
            </w:r>
          </w:p>
        </w:tc>
      </w:tr>
      <w:tr w:rsidR="007B4E75" w:rsidRPr="007B4E75" w:rsidTr="00A1418D">
        <w:trPr>
          <w:trHeight w:hRule="exact" w:val="302"/>
          <w:jc w:val="center"/>
        </w:trPr>
        <w:tc>
          <w:tcPr>
            <w:tcW w:w="619" w:type="dxa"/>
            <w:tcBorders>
              <w:top w:val="nil"/>
              <w:left w:val="nil"/>
              <w:bottom w:val="nil"/>
              <w:right w:val="nil"/>
            </w:tcBorders>
            <w:shd w:val="clear" w:color="auto" w:fill="auto"/>
            <w:noWrap/>
            <w:vAlign w:val="center"/>
            <w:hideMark/>
          </w:tcPr>
          <w:p w:rsidR="007B4E75" w:rsidRPr="007B4E75" w:rsidRDefault="007B4E75" w:rsidP="007B4E75">
            <w:pPr>
              <w:spacing w:after="0"/>
              <w:jc w:val="left"/>
              <w:rPr>
                <w:sz w:val="20"/>
                <w:szCs w:val="20"/>
              </w:rPr>
            </w:pPr>
            <w:r w:rsidRPr="007B4E75">
              <w:rPr>
                <w:sz w:val="20"/>
                <w:szCs w:val="20"/>
              </w:rPr>
              <w:t>2014</w:t>
            </w:r>
          </w:p>
        </w:tc>
        <w:tc>
          <w:tcPr>
            <w:tcW w:w="995" w:type="dxa"/>
            <w:tcBorders>
              <w:top w:val="nil"/>
              <w:left w:val="nil"/>
              <w:bottom w:val="nil"/>
              <w:right w:val="nil"/>
            </w:tcBorders>
            <w:shd w:val="clear" w:color="auto" w:fill="auto"/>
            <w:noWrap/>
            <w:tcMar>
              <w:left w:w="0" w:type="dxa"/>
              <w:right w:w="288" w:type="dxa"/>
            </w:tcMar>
            <w:vAlign w:val="center"/>
            <w:hideMark/>
          </w:tcPr>
          <w:p w:rsidR="007B4E75" w:rsidRPr="007B4E75" w:rsidRDefault="003379F3" w:rsidP="007B4E75">
            <w:pPr>
              <w:spacing w:after="0"/>
              <w:jc w:val="right"/>
              <w:rPr>
                <w:sz w:val="20"/>
                <w:szCs w:val="20"/>
              </w:rPr>
            </w:pPr>
            <w:r>
              <w:rPr>
                <w:sz w:val="20"/>
                <w:szCs w:val="20"/>
              </w:rPr>
              <w:t>287</w:t>
            </w:r>
          </w:p>
        </w:tc>
        <w:tc>
          <w:tcPr>
            <w:tcW w:w="1032" w:type="dxa"/>
            <w:tcBorders>
              <w:top w:val="nil"/>
              <w:left w:val="nil"/>
              <w:bottom w:val="nil"/>
              <w:right w:val="nil"/>
            </w:tcBorders>
            <w:shd w:val="clear" w:color="auto" w:fill="auto"/>
            <w:noWrap/>
            <w:tcMar>
              <w:right w:w="216" w:type="dxa"/>
            </w:tcMar>
            <w:vAlign w:val="center"/>
            <w:hideMark/>
          </w:tcPr>
          <w:p w:rsidR="007B4E75" w:rsidRPr="007B4E75" w:rsidRDefault="007B4E75" w:rsidP="007B4E75">
            <w:pPr>
              <w:spacing w:after="0"/>
              <w:jc w:val="right"/>
              <w:rPr>
                <w:sz w:val="20"/>
                <w:szCs w:val="20"/>
              </w:rPr>
            </w:pPr>
            <w:r w:rsidRPr="007B4E75">
              <w:rPr>
                <w:sz w:val="20"/>
                <w:szCs w:val="20"/>
              </w:rPr>
              <w:t>4,301</w:t>
            </w:r>
          </w:p>
        </w:tc>
        <w:tc>
          <w:tcPr>
            <w:tcW w:w="669"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0</w:t>
            </w:r>
          </w:p>
        </w:tc>
        <w:tc>
          <w:tcPr>
            <w:tcW w:w="1043"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6,241</w:t>
            </w:r>
          </w:p>
        </w:tc>
        <w:tc>
          <w:tcPr>
            <w:tcW w:w="747"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626</w:t>
            </w:r>
          </w:p>
        </w:tc>
        <w:tc>
          <w:tcPr>
            <w:tcW w:w="610"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nil"/>
              <w:left w:val="nil"/>
              <w:bottom w:val="nil"/>
              <w:right w:val="nil"/>
            </w:tcBorders>
            <w:shd w:val="clear" w:color="auto" w:fill="auto"/>
            <w:noWrap/>
            <w:tcMar>
              <w:left w:w="115" w:type="dxa"/>
              <w:right w:w="374" w:type="dxa"/>
            </w:tcMar>
            <w:vAlign w:val="center"/>
            <w:hideMark/>
          </w:tcPr>
          <w:p w:rsidR="007B4E75" w:rsidRPr="007B4E75" w:rsidRDefault="007B4E75" w:rsidP="007B4E75">
            <w:pPr>
              <w:spacing w:after="0"/>
              <w:jc w:val="right"/>
              <w:rPr>
                <w:sz w:val="20"/>
                <w:szCs w:val="20"/>
              </w:rPr>
            </w:pPr>
            <w:r w:rsidRPr="007B4E75">
              <w:rPr>
                <w:sz w:val="20"/>
                <w:szCs w:val="20"/>
              </w:rPr>
              <w:t>0</w:t>
            </w:r>
          </w:p>
        </w:tc>
        <w:tc>
          <w:tcPr>
            <w:tcW w:w="783" w:type="dxa"/>
            <w:tcBorders>
              <w:top w:val="nil"/>
              <w:left w:val="nil"/>
              <w:bottom w:val="nil"/>
              <w:right w:val="nil"/>
            </w:tcBorders>
            <w:shd w:val="clear" w:color="auto" w:fill="auto"/>
            <w:noWrap/>
            <w:vAlign w:val="center"/>
            <w:hideMark/>
          </w:tcPr>
          <w:p w:rsidR="007B4E75" w:rsidRPr="007B4E75" w:rsidRDefault="007B4E75" w:rsidP="007B4E75">
            <w:pPr>
              <w:spacing w:after="0"/>
              <w:jc w:val="right"/>
              <w:rPr>
                <w:sz w:val="20"/>
                <w:szCs w:val="20"/>
              </w:rPr>
            </w:pPr>
            <w:r w:rsidRPr="007B4E75">
              <w:rPr>
                <w:sz w:val="20"/>
                <w:szCs w:val="20"/>
              </w:rPr>
              <w:t>11,168</w:t>
            </w:r>
          </w:p>
        </w:tc>
        <w:tc>
          <w:tcPr>
            <w:tcW w:w="1251" w:type="dxa"/>
            <w:tcBorders>
              <w:top w:val="nil"/>
              <w:left w:val="nil"/>
              <w:bottom w:val="nil"/>
              <w:right w:val="nil"/>
            </w:tcBorders>
            <w:shd w:val="clear" w:color="auto" w:fill="auto"/>
            <w:noWrap/>
            <w:tcMar>
              <w:left w:w="0" w:type="dxa"/>
              <w:right w:w="288" w:type="dxa"/>
            </w:tcMar>
            <w:vAlign w:val="center"/>
            <w:hideMark/>
          </w:tcPr>
          <w:p w:rsidR="007B4E75" w:rsidRPr="007B4E75" w:rsidRDefault="007B4E75" w:rsidP="007B4E75">
            <w:pPr>
              <w:spacing w:after="0"/>
              <w:jc w:val="right"/>
              <w:rPr>
                <w:sz w:val="20"/>
                <w:szCs w:val="20"/>
              </w:rPr>
            </w:pPr>
            <w:r w:rsidRPr="007B4E75">
              <w:rPr>
                <w:sz w:val="20"/>
                <w:szCs w:val="20"/>
              </w:rPr>
              <w:t>15,480</w:t>
            </w:r>
          </w:p>
        </w:tc>
        <w:tc>
          <w:tcPr>
            <w:tcW w:w="800" w:type="dxa"/>
            <w:tcBorders>
              <w:top w:val="nil"/>
              <w:left w:val="nil"/>
              <w:bottom w:val="nil"/>
              <w:right w:val="nil"/>
            </w:tcBorders>
            <w:shd w:val="clear" w:color="auto" w:fill="auto"/>
            <w:noWrap/>
            <w:tcMar>
              <w:left w:w="0" w:type="dxa"/>
              <w:right w:w="58" w:type="dxa"/>
            </w:tcMar>
            <w:vAlign w:val="center"/>
            <w:hideMark/>
          </w:tcPr>
          <w:p w:rsidR="007B4E75" w:rsidRPr="007B4E75" w:rsidRDefault="007B4E75" w:rsidP="007B4E75">
            <w:pPr>
              <w:spacing w:after="0"/>
              <w:jc w:val="right"/>
              <w:rPr>
                <w:sz w:val="20"/>
                <w:szCs w:val="20"/>
              </w:rPr>
            </w:pPr>
            <w:r w:rsidRPr="007B4E75">
              <w:rPr>
                <w:sz w:val="20"/>
                <w:szCs w:val="20"/>
              </w:rPr>
              <w:t>26,648</w:t>
            </w:r>
          </w:p>
        </w:tc>
      </w:tr>
      <w:tr w:rsidR="007B4E75" w:rsidRPr="007B4E75" w:rsidTr="00A1418D">
        <w:trPr>
          <w:trHeight w:val="255"/>
          <w:jc w:val="center"/>
        </w:trPr>
        <w:tc>
          <w:tcPr>
            <w:tcW w:w="1614" w:type="dxa"/>
            <w:gridSpan w:val="2"/>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left"/>
              <w:rPr>
                <w:sz w:val="20"/>
                <w:szCs w:val="20"/>
              </w:rPr>
            </w:pPr>
            <w:r w:rsidRPr="007B4E75">
              <w:rPr>
                <w:sz w:val="20"/>
                <w:szCs w:val="20"/>
              </w:rPr>
              <w:t>Average</w:t>
            </w:r>
          </w:p>
        </w:tc>
        <w:tc>
          <w:tcPr>
            <w:tcW w:w="1032" w:type="dxa"/>
            <w:tcBorders>
              <w:top w:val="single" w:sz="4" w:space="0" w:color="auto"/>
              <w:left w:val="nil"/>
              <w:bottom w:val="single" w:sz="4" w:space="0" w:color="auto"/>
              <w:right w:val="nil"/>
            </w:tcBorders>
            <w:shd w:val="clear" w:color="auto" w:fill="auto"/>
            <w:noWrap/>
            <w:tcMar>
              <w:right w:w="216" w:type="dxa"/>
            </w:tcMar>
            <w:vAlign w:val="bottom"/>
            <w:hideMark/>
          </w:tcPr>
          <w:p w:rsidR="007B4E75" w:rsidRPr="007B4E75" w:rsidRDefault="00D17C44" w:rsidP="007B4E75">
            <w:pPr>
              <w:spacing w:after="0"/>
              <w:jc w:val="right"/>
              <w:rPr>
                <w:sz w:val="20"/>
                <w:szCs w:val="20"/>
              </w:rPr>
            </w:pPr>
            <w:r>
              <w:rPr>
                <w:sz w:val="20"/>
                <w:szCs w:val="20"/>
              </w:rPr>
              <w:t>8.904</w:t>
            </w:r>
          </w:p>
        </w:tc>
        <w:tc>
          <w:tcPr>
            <w:tcW w:w="669" w:type="dxa"/>
            <w:tcBorders>
              <w:top w:val="single" w:sz="4" w:space="0" w:color="auto"/>
              <w:left w:val="nil"/>
              <w:bottom w:val="single" w:sz="4" w:space="0" w:color="auto"/>
              <w:right w:val="nil"/>
            </w:tcBorders>
            <w:shd w:val="clear" w:color="auto" w:fill="auto"/>
            <w:noWrap/>
            <w:vAlign w:val="bottom"/>
            <w:hideMark/>
          </w:tcPr>
          <w:p w:rsidR="007B4E75" w:rsidRPr="007B4E75" w:rsidRDefault="00D17C44" w:rsidP="007B4E75">
            <w:pPr>
              <w:spacing w:after="0"/>
              <w:jc w:val="right"/>
              <w:rPr>
                <w:sz w:val="20"/>
                <w:szCs w:val="20"/>
              </w:rPr>
            </w:pPr>
            <w:r>
              <w:rPr>
                <w:sz w:val="20"/>
                <w:szCs w:val="20"/>
              </w:rPr>
              <w:t>195</w:t>
            </w:r>
          </w:p>
        </w:tc>
        <w:tc>
          <w:tcPr>
            <w:tcW w:w="1043"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7,</w:t>
            </w:r>
            <w:r w:rsidR="00D17C44">
              <w:rPr>
                <w:sz w:val="20"/>
                <w:szCs w:val="20"/>
              </w:rPr>
              <w:t>223</w:t>
            </w:r>
          </w:p>
        </w:tc>
        <w:tc>
          <w:tcPr>
            <w:tcW w:w="747"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2</w:t>
            </w:r>
            <w:r w:rsidR="00D17C44">
              <w:rPr>
                <w:sz w:val="20"/>
                <w:szCs w:val="20"/>
              </w:rPr>
              <w:t>95</w:t>
            </w:r>
          </w:p>
        </w:tc>
        <w:tc>
          <w:tcPr>
            <w:tcW w:w="610"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0</w:t>
            </w:r>
          </w:p>
        </w:tc>
        <w:tc>
          <w:tcPr>
            <w:tcW w:w="1027" w:type="dxa"/>
            <w:tcBorders>
              <w:top w:val="single" w:sz="4" w:space="0" w:color="auto"/>
              <w:left w:val="nil"/>
              <w:bottom w:val="single" w:sz="4" w:space="0" w:color="auto"/>
              <w:right w:val="nil"/>
            </w:tcBorders>
            <w:shd w:val="clear" w:color="auto" w:fill="auto"/>
            <w:noWrap/>
            <w:tcMar>
              <w:left w:w="115" w:type="dxa"/>
              <w:right w:w="374" w:type="dxa"/>
            </w:tcMar>
            <w:vAlign w:val="bottom"/>
            <w:hideMark/>
          </w:tcPr>
          <w:p w:rsidR="007B4E75" w:rsidRPr="007B4E75" w:rsidRDefault="007B4E75" w:rsidP="007B4E75">
            <w:pPr>
              <w:spacing w:after="0"/>
              <w:jc w:val="right"/>
              <w:rPr>
                <w:sz w:val="20"/>
                <w:szCs w:val="20"/>
              </w:rPr>
            </w:pPr>
            <w:r w:rsidRPr="007B4E75">
              <w:rPr>
                <w:sz w:val="20"/>
                <w:szCs w:val="20"/>
              </w:rPr>
              <w:t>1</w:t>
            </w:r>
          </w:p>
        </w:tc>
        <w:tc>
          <w:tcPr>
            <w:tcW w:w="783" w:type="dxa"/>
            <w:tcBorders>
              <w:top w:val="single" w:sz="4" w:space="0" w:color="auto"/>
              <w:left w:val="nil"/>
              <w:bottom w:val="single" w:sz="4" w:space="0" w:color="auto"/>
              <w:right w:val="nil"/>
            </w:tcBorders>
            <w:shd w:val="clear" w:color="auto" w:fill="auto"/>
            <w:noWrap/>
            <w:vAlign w:val="bottom"/>
            <w:hideMark/>
          </w:tcPr>
          <w:p w:rsidR="007B4E75" w:rsidRPr="007B4E75" w:rsidRDefault="007B4E75" w:rsidP="007B4E75">
            <w:pPr>
              <w:spacing w:after="0"/>
              <w:jc w:val="right"/>
              <w:rPr>
                <w:sz w:val="20"/>
                <w:szCs w:val="20"/>
              </w:rPr>
            </w:pPr>
            <w:r w:rsidRPr="007B4E75">
              <w:rPr>
                <w:sz w:val="20"/>
                <w:szCs w:val="20"/>
              </w:rPr>
              <w:t>1</w:t>
            </w:r>
            <w:r w:rsidR="00D17C44">
              <w:rPr>
                <w:sz w:val="20"/>
                <w:szCs w:val="20"/>
              </w:rPr>
              <w:t>6,618</w:t>
            </w:r>
          </w:p>
        </w:tc>
        <w:tc>
          <w:tcPr>
            <w:tcW w:w="1251" w:type="dxa"/>
            <w:tcBorders>
              <w:top w:val="single" w:sz="4" w:space="0" w:color="auto"/>
              <w:left w:val="nil"/>
              <w:bottom w:val="single" w:sz="4" w:space="0" w:color="auto"/>
              <w:right w:val="nil"/>
            </w:tcBorders>
            <w:shd w:val="clear" w:color="auto" w:fill="auto"/>
            <w:noWrap/>
            <w:tcMar>
              <w:left w:w="0" w:type="dxa"/>
              <w:right w:w="288" w:type="dxa"/>
            </w:tcMar>
            <w:vAlign w:val="bottom"/>
            <w:hideMark/>
          </w:tcPr>
          <w:p w:rsidR="007B4E75" w:rsidRPr="007B4E75" w:rsidRDefault="007B4E75" w:rsidP="007B4E75">
            <w:pPr>
              <w:spacing w:after="0"/>
              <w:jc w:val="right"/>
              <w:rPr>
                <w:sz w:val="20"/>
                <w:szCs w:val="20"/>
              </w:rPr>
            </w:pPr>
            <w:r w:rsidRPr="007B4E75">
              <w:rPr>
                <w:sz w:val="20"/>
                <w:szCs w:val="20"/>
              </w:rPr>
              <w:t>8,5</w:t>
            </w:r>
            <w:r w:rsidR="00D17C44">
              <w:rPr>
                <w:sz w:val="20"/>
                <w:szCs w:val="20"/>
              </w:rPr>
              <w:t>62</w:t>
            </w:r>
          </w:p>
        </w:tc>
        <w:tc>
          <w:tcPr>
            <w:tcW w:w="800" w:type="dxa"/>
            <w:tcBorders>
              <w:top w:val="single" w:sz="4" w:space="0" w:color="auto"/>
              <w:left w:val="nil"/>
              <w:bottom w:val="single" w:sz="4" w:space="0" w:color="auto"/>
              <w:right w:val="nil"/>
            </w:tcBorders>
            <w:shd w:val="clear" w:color="auto" w:fill="auto"/>
            <w:noWrap/>
            <w:tcMar>
              <w:left w:w="0" w:type="dxa"/>
              <w:right w:w="58" w:type="dxa"/>
            </w:tcMar>
            <w:vAlign w:val="bottom"/>
            <w:hideMark/>
          </w:tcPr>
          <w:p w:rsidR="007B4E75" w:rsidRPr="007B4E75" w:rsidRDefault="00D17C44" w:rsidP="007B4E75">
            <w:pPr>
              <w:spacing w:after="0"/>
              <w:jc w:val="right"/>
              <w:rPr>
                <w:sz w:val="20"/>
                <w:szCs w:val="20"/>
              </w:rPr>
            </w:pPr>
            <w:r>
              <w:rPr>
                <w:sz w:val="20"/>
                <w:szCs w:val="20"/>
              </w:rPr>
              <w:t>25</w:t>
            </w:r>
            <w:r w:rsidR="007B4E75" w:rsidRPr="007B4E75">
              <w:rPr>
                <w:sz w:val="20"/>
                <w:szCs w:val="20"/>
              </w:rPr>
              <w:t>,</w:t>
            </w:r>
            <w:r>
              <w:rPr>
                <w:sz w:val="20"/>
                <w:szCs w:val="20"/>
              </w:rPr>
              <w:t>344</w:t>
            </w:r>
          </w:p>
        </w:tc>
      </w:tr>
    </w:tbl>
    <w:p w:rsidR="003923BE" w:rsidRDefault="003923BE" w:rsidP="002222C4"/>
    <w:p w:rsidR="003923BE" w:rsidRDefault="003923BE" w:rsidP="002222C4">
      <w:r>
        <w:br w:type="page"/>
      </w:r>
      <w:bookmarkStart w:id="508" w:name="OLE_LINK3"/>
    </w:p>
    <w:p w:rsidR="00FF6FE6" w:rsidRPr="00FF6FE6" w:rsidRDefault="00FF6FE6" w:rsidP="00FF6FE6">
      <w:pPr>
        <w:pStyle w:val="Caption"/>
      </w:pPr>
      <w:bookmarkStart w:id="509" w:name="_Toc487202810"/>
      <w:r>
        <w:lastRenderedPageBreak/>
        <w:t xml:space="preserve">Appendix A </w:t>
      </w:r>
      <w:fldSimple w:instr=" SEQ Appendix_A \* ARABIC ">
        <w:r w:rsidR="009C1768">
          <w:rPr>
            <w:noProof/>
          </w:rPr>
          <w:t>5</w:t>
        </w:r>
      </w:fldSimple>
      <w:r>
        <w:t>.–</w:t>
      </w:r>
      <w:r w:rsidRPr="00FF6FE6">
        <w:t>Estimated percent harvest by gear type, escapement and total run of coho salmon returning to the Berners River, 1974-2014, based on the unexpanded escapement survey count.</w:t>
      </w:r>
      <w:bookmarkEnd w:id="509"/>
    </w:p>
    <w:tbl>
      <w:tblPr>
        <w:tblW w:w="9576" w:type="dxa"/>
        <w:jc w:val="center"/>
        <w:tblLook w:val="04A0" w:firstRow="1" w:lastRow="0" w:firstColumn="1" w:lastColumn="0" w:noHBand="0" w:noVBand="1"/>
      </w:tblPr>
      <w:tblGrid>
        <w:gridCol w:w="671"/>
        <w:gridCol w:w="957"/>
        <w:gridCol w:w="894"/>
        <w:gridCol w:w="688"/>
        <w:gridCol w:w="861"/>
        <w:gridCol w:w="880"/>
        <w:gridCol w:w="618"/>
        <w:gridCol w:w="991"/>
        <w:gridCol w:w="862"/>
        <w:gridCol w:w="1118"/>
        <w:gridCol w:w="1036"/>
      </w:tblGrid>
      <w:tr w:rsidR="00857F58" w:rsidRPr="003923BE" w:rsidTr="00857F58">
        <w:trPr>
          <w:trHeight w:val="255"/>
          <w:jc w:val="center"/>
        </w:trPr>
        <w:tc>
          <w:tcPr>
            <w:tcW w:w="670" w:type="dxa"/>
            <w:tcBorders>
              <w:top w:val="single" w:sz="4" w:space="0" w:color="auto"/>
              <w:left w:val="nil"/>
              <w:bottom w:val="nil"/>
              <w:right w:val="nil"/>
            </w:tcBorders>
            <w:shd w:val="clear" w:color="auto" w:fill="auto"/>
            <w:noWrap/>
            <w:vAlign w:val="bottom"/>
            <w:hideMark/>
          </w:tcPr>
          <w:bookmarkEnd w:id="508"/>
          <w:p w:rsidR="00857F58" w:rsidRPr="003923BE" w:rsidRDefault="00857F58" w:rsidP="003923BE">
            <w:pPr>
              <w:spacing w:after="0"/>
              <w:jc w:val="left"/>
              <w:rPr>
                <w:sz w:val="20"/>
                <w:szCs w:val="20"/>
              </w:rPr>
            </w:pPr>
            <w:r w:rsidRPr="003923BE">
              <w:rPr>
                <w:sz w:val="20"/>
                <w:szCs w:val="20"/>
              </w:rPr>
              <w:t> </w:t>
            </w:r>
          </w:p>
        </w:tc>
        <w:tc>
          <w:tcPr>
            <w:tcW w:w="950" w:type="dxa"/>
            <w:tcBorders>
              <w:top w:val="single" w:sz="4" w:space="0" w:color="auto"/>
              <w:left w:val="nil"/>
              <w:bottom w:val="nil"/>
              <w:right w:val="nil"/>
            </w:tcBorders>
            <w:shd w:val="clear" w:color="auto" w:fill="auto"/>
            <w:noWrap/>
            <w:vAlign w:val="bottom"/>
            <w:hideMark/>
          </w:tcPr>
          <w:p w:rsidR="00857F58" w:rsidRPr="003923BE" w:rsidRDefault="00857F58" w:rsidP="003923BE">
            <w:pPr>
              <w:spacing w:after="0"/>
              <w:jc w:val="left"/>
              <w:rPr>
                <w:sz w:val="20"/>
                <w:szCs w:val="20"/>
              </w:rPr>
            </w:pPr>
            <w:r w:rsidRPr="003923BE">
              <w:rPr>
                <w:sz w:val="20"/>
                <w:szCs w:val="20"/>
              </w:rPr>
              <w:t> Fishery</w:t>
            </w:r>
          </w:p>
        </w:tc>
        <w:tc>
          <w:tcPr>
            <w:tcW w:w="7956" w:type="dxa"/>
            <w:gridSpan w:val="9"/>
            <w:tcBorders>
              <w:top w:val="single" w:sz="4" w:space="0" w:color="auto"/>
              <w:left w:val="nil"/>
              <w:right w:val="nil"/>
            </w:tcBorders>
            <w:shd w:val="clear" w:color="auto" w:fill="auto"/>
            <w:noWrap/>
            <w:vAlign w:val="bottom"/>
            <w:hideMark/>
          </w:tcPr>
          <w:p w:rsidR="00857F58" w:rsidRPr="003923BE" w:rsidRDefault="00857F58" w:rsidP="00857F58">
            <w:pPr>
              <w:pBdr>
                <w:bottom w:val="single" w:sz="4" w:space="1" w:color="auto"/>
              </w:pBdr>
              <w:spacing w:after="0"/>
              <w:jc w:val="center"/>
              <w:rPr>
                <w:sz w:val="20"/>
                <w:szCs w:val="20"/>
              </w:rPr>
            </w:pPr>
            <w:r w:rsidRPr="003923BE">
              <w:rPr>
                <w:sz w:val="20"/>
                <w:szCs w:val="20"/>
              </w:rPr>
              <w:t>Percent of Total Run</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p>
        </w:tc>
        <w:tc>
          <w:tcPr>
            <w:tcW w:w="950" w:type="dxa"/>
            <w:tcBorders>
              <w:top w:val="nil"/>
              <w:left w:val="nil"/>
              <w:bottom w:val="nil"/>
              <w:right w:val="nil"/>
            </w:tcBorders>
            <w:shd w:val="clear" w:color="auto" w:fill="auto"/>
            <w:noWrap/>
            <w:tcMar>
              <w:left w:w="115" w:type="dxa"/>
              <w:right w:w="58" w:type="dxa"/>
            </w:tcMar>
            <w:vAlign w:val="bottom"/>
            <w:hideMark/>
          </w:tcPr>
          <w:p w:rsidR="003923BE" w:rsidRPr="003923BE" w:rsidRDefault="003923BE" w:rsidP="003923BE">
            <w:pPr>
              <w:spacing w:after="0"/>
              <w:jc w:val="center"/>
              <w:rPr>
                <w:sz w:val="20"/>
                <w:szCs w:val="20"/>
              </w:rPr>
            </w:pPr>
            <w:r w:rsidRPr="003923BE">
              <w:rPr>
                <w:sz w:val="20"/>
                <w:szCs w:val="20"/>
              </w:rPr>
              <w:t>Sample</w:t>
            </w:r>
          </w:p>
        </w:tc>
        <w:tc>
          <w:tcPr>
            <w:tcW w:w="879"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p>
        </w:tc>
        <w:tc>
          <w:tcPr>
            <w:tcW w:w="768" w:type="dxa"/>
            <w:tcBorders>
              <w:left w:val="nil"/>
              <w:bottom w:val="nil"/>
              <w:right w:val="nil"/>
            </w:tcBorders>
            <w:shd w:val="clear" w:color="auto" w:fill="auto"/>
            <w:vAlign w:val="bottom"/>
            <w:hideMark/>
          </w:tcPr>
          <w:p w:rsidR="003923BE" w:rsidRPr="003923BE" w:rsidRDefault="00535348" w:rsidP="00B455C8">
            <w:pPr>
              <w:spacing w:after="0"/>
              <w:rPr>
                <w:sz w:val="20"/>
                <w:szCs w:val="20"/>
              </w:rPr>
            </w:pPr>
            <w:r>
              <w:rPr>
                <w:sz w:val="20"/>
                <w:szCs w:val="20"/>
              </w:rPr>
              <w:t>Purse</w:t>
            </w:r>
          </w:p>
        </w:tc>
        <w:tc>
          <w:tcPr>
            <w:tcW w:w="854" w:type="dxa"/>
            <w:tcBorders>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Drift</w:t>
            </w:r>
          </w:p>
        </w:tc>
        <w:tc>
          <w:tcPr>
            <w:tcW w:w="881" w:type="dxa"/>
            <w:tcBorders>
              <w:left w:val="nil"/>
              <w:bottom w:val="nil"/>
              <w:right w:val="nil"/>
            </w:tcBorders>
            <w:shd w:val="clear" w:color="auto" w:fill="auto"/>
            <w:noWrap/>
            <w:vAlign w:val="bottom"/>
            <w:hideMark/>
          </w:tcPr>
          <w:p w:rsidR="003923BE" w:rsidRPr="003923BE" w:rsidRDefault="003923BE" w:rsidP="003923BE">
            <w:pPr>
              <w:spacing w:after="0"/>
              <w:jc w:val="right"/>
              <w:rPr>
                <w:sz w:val="20"/>
                <w:szCs w:val="20"/>
              </w:rPr>
            </w:pPr>
          </w:p>
        </w:tc>
        <w:tc>
          <w:tcPr>
            <w:tcW w:w="603"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B.C.</w:t>
            </w:r>
          </w:p>
        </w:tc>
        <w:tc>
          <w:tcPr>
            <w:tcW w:w="976"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Cost</w:t>
            </w:r>
          </w:p>
        </w:tc>
        <w:tc>
          <w:tcPr>
            <w:tcW w:w="863" w:type="dxa"/>
            <w:tcBorders>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Total</w:t>
            </w:r>
          </w:p>
        </w:tc>
        <w:tc>
          <w:tcPr>
            <w:tcW w:w="1103" w:type="dxa"/>
            <w:tcBorders>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p>
        </w:tc>
        <w:tc>
          <w:tcPr>
            <w:tcW w:w="1029" w:type="dxa"/>
            <w:tcBorders>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Total</w:t>
            </w:r>
          </w:p>
        </w:tc>
      </w:tr>
      <w:tr w:rsidR="003923BE" w:rsidRPr="003923BE" w:rsidTr="00857F58">
        <w:trPr>
          <w:trHeight w:val="255"/>
          <w:jc w:val="center"/>
        </w:trPr>
        <w:tc>
          <w:tcPr>
            <w:tcW w:w="670"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Year</w:t>
            </w:r>
          </w:p>
        </w:tc>
        <w:tc>
          <w:tcPr>
            <w:tcW w:w="950" w:type="dxa"/>
            <w:tcBorders>
              <w:top w:val="nil"/>
              <w:left w:val="nil"/>
              <w:bottom w:val="single" w:sz="4" w:space="0" w:color="auto"/>
              <w:right w:val="nil"/>
            </w:tcBorders>
            <w:shd w:val="clear" w:color="auto" w:fill="auto"/>
            <w:noWrap/>
            <w:tcMar>
              <w:left w:w="115" w:type="dxa"/>
              <w:right w:w="58" w:type="dxa"/>
            </w:tcMar>
            <w:vAlign w:val="bottom"/>
            <w:hideMark/>
          </w:tcPr>
          <w:p w:rsidR="003923BE" w:rsidRPr="003923BE" w:rsidRDefault="003923BE" w:rsidP="003923BE">
            <w:pPr>
              <w:spacing w:after="0"/>
              <w:jc w:val="center"/>
              <w:rPr>
                <w:sz w:val="20"/>
                <w:szCs w:val="20"/>
              </w:rPr>
            </w:pPr>
            <w:r w:rsidRPr="003923BE">
              <w:rPr>
                <w:sz w:val="20"/>
                <w:szCs w:val="20"/>
              </w:rPr>
              <w:t>Size</w:t>
            </w:r>
          </w:p>
        </w:tc>
        <w:tc>
          <w:tcPr>
            <w:tcW w:w="879"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Troll</w:t>
            </w:r>
          </w:p>
        </w:tc>
        <w:tc>
          <w:tcPr>
            <w:tcW w:w="768" w:type="dxa"/>
            <w:tcBorders>
              <w:top w:val="nil"/>
              <w:left w:val="nil"/>
              <w:bottom w:val="single" w:sz="4" w:space="0" w:color="auto"/>
              <w:right w:val="nil"/>
            </w:tcBorders>
            <w:shd w:val="clear" w:color="auto" w:fill="auto"/>
            <w:tcMar>
              <w:left w:w="115" w:type="dxa"/>
              <w:right w:w="0" w:type="dxa"/>
            </w:tcMar>
            <w:vAlign w:val="bottom"/>
            <w:hideMark/>
          </w:tcPr>
          <w:p w:rsidR="003923BE" w:rsidRPr="003923BE" w:rsidRDefault="003923BE" w:rsidP="00B455C8">
            <w:pPr>
              <w:spacing w:after="0"/>
              <w:rPr>
                <w:sz w:val="20"/>
                <w:szCs w:val="20"/>
              </w:rPr>
            </w:pPr>
            <w:r w:rsidRPr="003923BE">
              <w:rPr>
                <w:sz w:val="20"/>
                <w:szCs w:val="20"/>
              </w:rPr>
              <w:t>Seine</w:t>
            </w:r>
          </w:p>
        </w:tc>
        <w:tc>
          <w:tcPr>
            <w:tcW w:w="854"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Gillnet</w:t>
            </w:r>
          </w:p>
        </w:tc>
        <w:tc>
          <w:tcPr>
            <w:tcW w:w="881"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Sport</w:t>
            </w:r>
          </w:p>
        </w:tc>
        <w:tc>
          <w:tcPr>
            <w:tcW w:w="603"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Net</w:t>
            </w:r>
          </w:p>
        </w:tc>
        <w:tc>
          <w:tcPr>
            <w:tcW w:w="976"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Recovery</w:t>
            </w:r>
          </w:p>
        </w:tc>
        <w:tc>
          <w:tcPr>
            <w:tcW w:w="863" w:type="dxa"/>
            <w:tcBorders>
              <w:top w:val="nil"/>
              <w:left w:val="nil"/>
              <w:bottom w:val="single" w:sz="4" w:space="0" w:color="auto"/>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Catch</w:t>
            </w:r>
          </w:p>
        </w:tc>
        <w:tc>
          <w:tcPr>
            <w:tcW w:w="1103" w:type="dxa"/>
            <w:tcBorders>
              <w:top w:val="nil"/>
              <w:left w:val="nil"/>
              <w:bottom w:val="single" w:sz="4" w:space="0" w:color="auto"/>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Escapement</w:t>
            </w:r>
          </w:p>
        </w:tc>
        <w:tc>
          <w:tcPr>
            <w:tcW w:w="1029" w:type="dxa"/>
            <w:tcBorders>
              <w:top w:val="nil"/>
              <w:left w:val="nil"/>
              <w:bottom w:val="single" w:sz="4" w:space="0" w:color="auto"/>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Run</w:t>
            </w:r>
          </w:p>
        </w:tc>
      </w:tr>
      <w:tr w:rsidR="003923BE" w:rsidRPr="003923BE" w:rsidTr="00857F58">
        <w:trPr>
          <w:trHeight w:hRule="exact" w:val="302"/>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1974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157</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50.1</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2.2</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25.1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77.4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22.6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1978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124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49.8</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78.4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21.6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1979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84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46.0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3.9</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16.7</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67.5</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32.5</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52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43.4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33.6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77.0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23.0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125</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49.9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20.3</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71.4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28.6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1C30FA" w:rsidP="003923BE">
            <w:pPr>
              <w:spacing w:after="0"/>
              <w:jc w:val="right"/>
              <w:rPr>
                <w:sz w:val="20"/>
                <w:szCs w:val="20"/>
              </w:rPr>
            </w:pPr>
            <w:r>
              <w:rPr>
                <w:sz w:val="20"/>
                <w:szCs w:val="20"/>
              </w:rPr>
              <w:t>-</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1C30FA" w:rsidP="001C30FA">
            <w:pPr>
              <w:spacing w:after="0"/>
              <w:jc w:val="right"/>
              <w:rPr>
                <w:sz w:val="20"/>
                <w:szCs w:val="20"/>
              </w:rPr>
            </w:pPr>
            <w:r>
              <w:rPr>
                <w:sz w:val="20"/>
                <w:szCs w:val="20"/>
              </w:rPr>
              <w:t>-</w:t>
            </w:r>
          </w:p>
        </w:tc>
        <w:tc>
          <w:tcPr>
            <w:tcW w:w="881" w:type="dxa"/>
            <w:tcBorders>
              <w:top w:val="nil"/>
              <w:left w:val="nil"/>
              <w:bottom w:val="nil"/>
              <w:right w:val="nil"/>
            </w:tcBorders>
            <w:shd w:val="clear" w:color="auto" w:fill="auto"/>
            <w:noWrap/>
            <w:vAlign w:val="bottom"/>
            <w:hideMark/>
          </w:tcPr>
          <w:p w:rsidR="003923BE" w:rsidRPr="003923BE" w:rsidRDefault="001C30FA" w:rsidP="003923BE">
            <w:pPr>
              <w:spacing w:after="0"/>
              <w:jc w:val="center"/>
              <w:rPr>
                <w:sz w:val="20"/>
                <w:szCs w:val="20"/>
              </w:rPr>
            </w:pPr>
            <w:r>
              <w:rPr>
                <w:sz w:val="20"/>
                <w:szCs w:val="20"/>
              </w:rPr>
              <w:t>-</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863" w:type="dxa"/>
            <w:tcBorders>
              <w:top w:val="nil"/>
              <w:left w:val="nil"/>
              <w:bottom w:val="nil"/>
              <w:right w:val="nil"/>
            </w:tcBorders>
            <w:shd w:val="clear" w:color="auto" w:fill="auto"/>
            <w:noWrap/>
            <w:vAlign w:val="bottom"/>
            <w:hideMark/>
          </w:tcPr>
          <w:p w:rsidR="003923BE" w:rsidRPr="003923BE" w:rsidRDefault="001C30FA" w:rsidP="003923BE">
            <w:pPr>
              <w:spacing w:after="0"/>
              <w:jc w:val="center"/>
              <w:rPr>
                <w:sz w:val="20"/>
                <w:szCs w:val="20"/>
              </w:rPr>
            </w:pPr>
            <w:r>
              <w:rPr>
                <w:sz w:val="20"/>
                <w:szCs w:val="20"/>
              </w:rPr>
              <w:t>-</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1C30FA" w:rsidP="003923BE">
            <w:pPr>
              <w:spacing w:after="0"/>
              <w:jc w:val="center"/>
              <w:rPr>
                <w:sz w:val="20"/>
                <w:szCs w:val="20"/>
              </w:rPr>
            </w:pPr>
            <w:r>
              <w:rPr>
                <w:sz w:val="20"/>
                <w:szCs w:val="20"/>
              </w:rPr>
              <w:t>-</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1C30FA" w:rsidP="003923BE">
            <w:pPr>
              <w:spacing w:after="0"/>
              <w:jc w:val="center"/>
              <w:rPr>
                <w:sz w:val="20"/>
                <w:szCs w:val="20"/>
              </w:rPr>
            </w:pPr>
            <w:r>
              <w:rPr>
                <w:sz w:val="20"/>
                <w:szCs w:val="20"/>
              </w:rPr>
              <w:t>-</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1985</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93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44.6</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1.2</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74.7</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25.3</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1986</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159</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54.9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35.7</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2.3</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92.9</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7.1</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1987</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52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51.7</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23.8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76.6</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23.4</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102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40.0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40.9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82.0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18.0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1989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58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53.6</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8.4</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62.0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38.0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1990</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471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44.2</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21.6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1.1</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67.5</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32.5</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1991</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1,025</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18.4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0.8</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47.6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67.0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701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33.3</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31.9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0.4</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66.7</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33.3</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1,498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38.9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0.3</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0.4</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68.4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31.6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2,644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37.3</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1.9</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38.0</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1.1</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78.3</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21.7</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1995</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1,384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30.4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51.6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82.8</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17.2</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1996</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601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44.5</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27.2</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74.4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25.6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1997</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312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16.0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14.7</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1.8</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0.1</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34.2</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65.8</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613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45.1</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1.7</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22.6</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1.3</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70.6</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29.4</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1999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948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38.8</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0.6</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28.9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70.1</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29.9</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2000</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692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22.4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0.8</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24.8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2.3</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50.4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49.6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2001</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747</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27.4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0.6</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11.0</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1.1</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40.0</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60.0</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787</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17.4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0.6</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24.2</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44.4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55.6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1,328</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23.4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0.9</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39.1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65.3</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34.7</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2004</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756</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32.5</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0.3</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22.2</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1.5</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56.4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43.6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2005</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392</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36.4</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20.0</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1.8</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59.1</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40.9</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2006</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701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25.8</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38.9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0.7</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65.4</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34.6</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2007</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293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33.7</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19.1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1.8</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55.1</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44.9</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2008</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423</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27.0</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24.1</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1.0</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52.2</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47.8</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2009</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201</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30.1</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0.7</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21.9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1.9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54.6</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45.4</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2010</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324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29.6</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0.5</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33.3</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2.2</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65.5</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34.5</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2011</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174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30.9</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2.1</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15.8</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49.7</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50.3</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2012</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379F3" w:rsidP="003923BE">
            <w:pPr>
              <w:spacing w:after="0"/>
              <w:jc w:val="right"/>
              <w:rPr>
                <w:sz w:val="20"/>
                <w:szCs w:val="20"/>
              </w:rPr>
            </w:pPr>
            <w:r>
              <w:rPr>
                <w:sz w:val="20"/>
                <w:szCs w:val="20"/>
              </w:rPr>
              <w:t>159</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24.3</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10.9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0.6</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35.8</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64.2</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255"/>
          <w:jc w:val="center"/>
        </w:trPr>
        <w:tc>
          <w:tcPr>
            <w:tcW w:w="670" w:type="dxa"/>
            <w:tcBorders>
              <w:top w:val="nil"/>
              <w:left w:val="nil"/>
              <w:bottom w:val="nil"/>
              <w:right w:val="nil"/>
            </w:tcBorders>
            <w:shd w:val="clear" w:color="auto" w:fill="auto"/>
            <w:noWrap/>
            <w:vAlign w:val="bottom"/>
            <w:hideMark/>
          </w:tcPr>
          <w:p w:rsidR="003923BE" w:rsidRPr="003923BE" w:rsidRDefault="003923BE" w:rsidP="003923BE">
            <w:pPr>
              <w:spacing w:after="0"/>
              <w:jc w:val="left"/>
              <w:rPr>
                <w:sz w:val="20"/>
                <w:szCs w:val="20"/>
              </w:rPr>
            </w:pPr>
            <w:r w:rsidRPr="003923BE">
              <w:rPr>
                <w:sz w:val="20"/>
                <w:szCs w:val="20"/>
              </w:rPr>
              <w:t>2013</w:t>
            </w:r>
          </w:p>
        </w:tc>
        <w:tc>
          <w:tcPr>
            <w:tcW w:w="950" w:type="dxa"/>
            <w:tcBorders>
              <w:top w:val="nil"/>
              <w:left w:val="nil"/>
              <w:bottom w:val="nil"/>
              <w:right w:val="nil"/>
            </w:tcBorders>
            <w:shd w:val="clear" w:color="auto" w:fill="auto"/>
            <w:noWrap/>
            <w:tcMar>
              <w:left w:w="0" w:type="dxa"/>
              <w:right w:w="259" w:type="dxa"/>
            </w:tcMar>
            <w:vAlign w:val="bottom"/>
            <w:hideMark/>
          </w:tcPr>
          <w:p w:rsidR="003923BE" w:rsidRPr="003923BE" w:rsidRDefault="003923BE" w:rsidP="003923BE">
            <w:pPr>
              <w:spacing w:after="0"/>
              <w:jc w:val="right"/>
              <w:rPr>
                <w:sz w:val="20"/>
                <w:szCs w:val="20"/>
              </w:rPr>
            </w:pPr>
            <w:r w:rsidRPr="003923BE">
              <w:rPr>
                <w:sz w:val="20"/>
                <w:szCs w:val="20"/>
              </w:rPr>
              <w:t>374</w:t>
            </w:r>
          </w:p>
        </w:tc>
        <w:tc>
          <w:tcPr>
            <w:tcW w:w="879"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35.7</w:t>
            </w:r>
          </w:p>
        </w:tc>
        <w:tc>
          <w:tcPr>
            <w:tcW w:w="768" w:type="dxa"/>
            <w:tcBorders>
              <w:top w:val="nil"/>
              <w:left w:val="nil"/>
              <w:bottom w:val="nil"/>
              <w:right w:val="nil"/>
            </w:tcBorders>
            <w:shd w:val="clear" w:color="auto" w:fill="auto"/>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1.8</w:t>
            </w:r>
          </w:p>
        </w:tc>
        <w:tc>
          <w:tcPr>
            <w:tcW w:w="854" w:type="dxa"/>
            <w:tcBorders>
              <w:top w:val="nil"/>
              <w:left w:val="nil"/>
              <w:bottom w:val="nil"/>
              <w:right w:val="nil"/>
            </w:tcBorders>
            <w:shd w:val="clear" w:color="auto" w:fill="auto"/>
            <w:noWrap/>
            <w:tcMar>
              <w:left w:w="0" w:type="dxa"/>
              <w:right w:w="216" w:type="dxa"/>
            </w:tcMar>
            <w:vAlign w:val="bottom"/>
            <w:hideMark/>
          </w:tcPr>
          <w:p w:rsidR="003923BE" w:rsidRPr="003923BE" w:rsidRDefault="003923BE" w:rsidP="003923BE">
            <w:pPr>
              <w:spacing w:after="0"/>
              <w:jc w:val="right"/>
              <w:rPr>
                <w:sz w:val="20"/>
                <w:szCs w:val="20"/>
              </w:rPr>
            </w:pPr>
            <w:r w:rsidRPr="003923BE">
              <w:rPr>
                <w:sz w:val="20"/>
                <w:szCs w:val="20"/>
              </w:rPr>
              <w:t>29.9</w:t>
            </w:r>
          </w:p>
        </w:tc>
        <w:tc>
          <w:tcPr>
            <w:tcW w:w="881"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2.9</w:t>
            </w:r>
          </w:p>
        </w:tc>
        <w:tc>
          <w:tcPr>
            <w:tcW w:w="6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bottom"/>
            <w:hideMark/>
          </w:tcPr>
          <w:p w:rsidR="003923BE" w:rsidRPr="003923BE" w:rsidRDefault="003923BE" w:rsidP="003923BE">
            <w:pPr>
              <w:spacing w:after="0"/>
              <w:jc w:val="center"/>
              <w:rPr>
                <w:sz w:val="20"/>
                <w:szCs w:val="20"/>
              </w:rPr>
            </w:pPr>
            <w:r w:rsidRPr="003923BE">
              <w:rPr>
                <w:sz w:val="20"/>
                <w:szCs w:val="20"/>
              </w:rPr>
              <w:t>70.2</w:t>
            </w:r>
          </w:p>
        </w:tc>
        <w:tc>
          <w:tcPr>
            <w:tcW w:w="1103" w:type="dxa"/>
            <w:tcBorders>
              <w:top w:val="nil"/>
              <w:left w:val="nil"/>
              <w:bottom w:val="nil"/>
              <w:right w:val="nil"/>
            </w:tcBorders>
            <w:shd w:val="clear" w:color="auto" w:fill="auto"/>
            <w:noWrap/>
            <w:tcMar>
              <w:left w:w="0" w:type="dxa"/>
              <w:right w:w="0" w:type="dxa"/>
            </w:tcMar>
            <w:vAlign w:val="bottom"/>
            <w:hideMark/>
          </w:tcPr>
          <w:p w:rsidR="003923BE" w:rsidRPr="003923BE" w:rsidRDefault="003923BE" w:rsidP="003923BE">
            <w:pPr>
              <w:spacing w:after="0"/>
              <w:jc w:val="center"/>
              <w:rPr>
                <w:sz w:val="20"/>
                <w:szCs w:val="20"/>
              </w:rPr>
            </w:pPr>
            <w:r w:rsidRPr="003923BE">
              <w:rPr>
                <w:sz w:val="20"/>
                <w:szCs w:val="20"/>
              </w:rPr>
              <w:t>29.8</w:t>
            </w:r>
          </w:p>
        </w:tc>
        <w:tc>
          <w:tcPr>
            <w:tcW w:w="1029" w:type="dxa"/>
            <w:tcBorders>
              <w:top w:val="nil"/>
              <w:left w:val="nil"/>
              <w:bottom w:val="nil"/>
              <w:right w:val="nil"/>
            </w:tcBorders>
            <w:shd w:val="clear" w:color="auto" w:fill="auto"/>
            <w:noWrap/>
            <w:tcMar>
              <w:left w:w="144" w:type="dxa"/>
              <w:right w:w="0" w:type="dxa"/>
            </w:tcMar>
            <w:vAlign w:val="bottom"/>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val="302"/>
          <w:jc w:val="center"/>
        </w:trPr>
        <w:tc>
          <w:tcPr>
            <w:tcW w:w="670" w:type="dxa"/>
            <w:tcBorders>
              <w:top w:val="nil"/>
              <w:left w:val="nil"/>
              <w:bottom w:val="nil"/>
              <w:right w:val="nil"/>
            </w:tcBorders>
            <w:shd w:val="clear" w:color="auto" w:fill="auto"/>
            <w:noWrap/>
            <w:vAlign w:val="center"/>
            <w:hideMark/>
          </w:tcPr>
          <w:p w:rsidR="003923BE" w:rsidRPr="003923BE" w:rsidRDefault="003923BE" w:rsidP="003923BE">
            <w:pPr>
              <w:spacing w:after="0"/>
              <w:jc w:val="left"/>
              <w:rPr>
                <w:sz w:val="20"/>
                <w:szCs w:val="20"/>
              </w:rPr>
            </w:pPr>
            <w:r w:rsidRPr="003923BE">
              <w:rPr>
                <w:sz w:val="20"/>
                <w:szCs w:val="20"/>
              </w:rPr>
              <w:t>2014</w:t>
            </w:r>
          </w:p>
        </w:tc>
        <w:tc>
          <w:tcPr>
            <w:tcW w:w="950" w:type="dxa"/>
            <w:tcBorders>
              <w:top w:val="nil"/>
              <w:left w:val="nil"/>
              <w:bottom w:val="nil"/>
              <w:right w:val="nil"/>
            </w:tcBorders>
            <w:shd w:val="clear" w:color="auto" w:fill="auto"/>
            <w:noWrap/>
            <w:tcMar>
              <w:left w:w="0" w:type="dxa"/>
              <w:right w:w="259" w:type="dxa"/>
            </w:tcMar>
            <w:vAlign w:val="center"/>
            <w:hideMark/>
          </w:tcPr>
          <w:p w:rsidR="003923BE" w:rsidRPr="003923BE" w:rsidRDefault="003379F3" w:rsidP="003923BE">
            <w:pPr>
              <w:spacing w:after="0"/>
              <w:jc w:val="right"/>
              <w:rPr>
                <w:sz w:val="20"/>
                <w:szCs w:val="20"/>
              </w:rPr>
            </w:pPr>
            <w:r>
              <w:rPr>
                <w:sz w:val="20"/>
                <w:szCs w:val="20"/>
              </w:rPr>
              <w:t>287</w:t>
            </w:r>
          </w:p>
        </w:tc>
        <w:tc>
          <w:tcPr>
            <w:tcW w:w="879"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16.1</w:t>
            </w:r>
          </w:p>
        </w:tc>
        <w:tc>
          <w:tcPr>
            <w:tcW w:w="768" w:type="dxa"/>
            <w:tcBorders>
              <w:top w:val="nil"/>
              <w:left w:val="nil"/>
              <w:bottom w:val="nil"/>
              <w:right w:val="nil"/>
            </w:tcBorders>
            <w:shd w:val="clear" w:color="auto" w:fill="auto"/>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854" w:type="dxa"/>
            <w:tcBorders>
              <w:top w:val="nil"/>
              <w:left w:val="nil"/>
              <w:bottom w:val="nil"/>
              <w:right w:val="nil"/>
            </w:tcBorders>
            <w:shd w:val="clear" w:color="auto" w:fill="auto"/>
            <w:noWrap/>
            <w:tcMar>
              <w:left w:w="0" w:type="dxa"/>
              <w:right w:w="216" w:type="dxa"/>
            </w:tcMar>
            <w:vAlign w:val="center"/>
            <w:hideMark/>
          </w:tcPr>
          <w:p w:rsidR="003923BE" w:rsidRPr="003923BE" w:rsidRDefault="003923BE" w:rsidP="003923BE">
            <w:pPr>
              <w:spacing w:after="0"/>
              <w:jc w:val="right"/>
              <w:rPr>
                <w:sz w:val="20"/>
                <w:szCs w:val="20"/>
              </w:rPr>
            </w:pPr>
            <w:r w:rsidRPr="003923BE">
              <w:rPr>
                <w:sz w:val="20"/>
                <w:szCs w:val="20"/>
              </w:rPr>
              <w:t>23.4</w:t>
            </w:r>
          </w:p>
        </w:tc>
        <w:tc>
          <w:tcPr>
            <w:tcW w:w="881" w:type="dxa"/>
            <w:tcBorders>
              <w:top w:val="nil"/>
              <w:left w:val="nil"/>
              <w:bottom w:val="nil"/>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2.3</w:t>
            </w:r>
          </w:p>
        </w:tc>
        <w:tc>
          <w:tcPr>
            <w:tcW w:w="603"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nil"/>
              <w:left w:val="nil"/>
              <w:bottom w:val="nil"/>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41.9</w:t>
            </w:r>
          </w:p>
        </w:tc>
        <w:tc>
          <w:tcPr>
            <w:tcW w:w="1103" w:type="dxa"/>
            <w:tcBorders>
              <w:top w:val="nil"/>
              <w:left w:val="nil"/>
              <w:bottom w:val="nil"/>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58.1</w:t>
            </w:r>
          </w:p>
        </w:tc>
        <w:tc>
          <w:tcPr>
            <w:tcW w:w="1029" w:type="dxa"/>
            <w:tcBorders>
              <w:top w:val="nil"/>
              <w:left w:val="nil"/>
              <w:bottom w:val="nil"/>
              <w:right w:val="nil"/>
            </w:tcBorders>
            <w:shd w:val="clear" w:color="auto" w:fill="auto"/>
            <w:noWrap/>
            <w:tcMar>
              <w:left w:w="144" w:type="dxa"/>
              <w:right w:w="0" w:type="dxa"/>
            </w:tcMar>
            <w:vAlign w:val="center"/>
            <w:hideMark/>
          </w:tcPr>
          <w:p w:rsidR="003923BE" w:rsidRPr="003923BE" w:rsidRDefault="003923BE" w:rsidP="003923BE">
            <w:pPr>
              <w:spacing w:after="0"/>
              <w:jc w:val="center"/>
              <w:rPr>
                <w:sz w:val="20"/>
                <w:szCs w:val="20"/>
              </w:rPr>
            </w:pPr>
            <w:r w:rsidRPr="003923BE">
              <w:rPr>
                <w:sz w:val="20"/>
                <w:szCs w:val="20"/>
              </w:rPr>
              <w:t>100.0</w:t>
            </w:r>
          </w:p>
        </w:tc>
      </w:tr>
      <w:tr w:rsidR="003923BE" w:rsidRPr="003923BE" w:rsidTr="00857F58">
        <w:trPr>
          <w:trHeight w:hRule="exact" w:val="302"/>
          <w:jc w:val="center"/>
        </w:trPr>
        <w:tc>
          <w:tcPr>
            <w:tcW w:w="1620" w:type="dxa"/>
            <w:gridSpan w:val="2"/>
            <w:tcBorders>
              <w:top w:val="single" w:sz="4" w:space="0" w:color="auto"/>
              <w:left w:val="nil"/>
              <w:bottom w:val="single" w:sz="4" w:space="0" w:color="auto"/>
              <w:right w:val="nil"/>
            </w:tcBorders>
            <w:shd w:val="clear" w:color="auto" w:fill="auto"/>
            <w:noWrap/>
            <w:vAlign w:val="center"/>
            <w:hideMark/>
          </w:tcPr>
          <w:p w:rsidR="003923BE" w:rsidRPr="003923BE" w:rsidRDefault="003923BE" w:rsidP="003923BE">
            <w:pPr>
              <w:spacing w:after="0"/>
              <w:jc w:val="left"/>
              <w:rPr>
                <w:sz w:val="20"/>
                <w:szCs w:val="20"/>
              </w:rPr>
            </w:pPr>
            <w:r w:rsidRPr="003923BE">
              <w:rPr>
                <w:sz w:val="20"/>
                <w:szCs w:val="20"/>
              </w:rPr>
              <w:t>Average</w:t>
            </w:r>
          </w:p>
        </w:tc>
        <w:tc>
          <w:tcPr>
            <w:tcW w:w="879"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3</w:t>
            </w:r>
            <w:r w:rsidR="00D17C44">
              <w:rPr>
                <w:sz w:val="20"/>
                <w:szCs w:val="20"/>
              </w:rPr>
              <w:t>5.5</w:t>
            </w:r>
          </w:p>
        </w:tc>
        <w:tc>
          <w:tcPr>
            <w:tcW w:w="768" w:type="dxa"/>
            <w:tcBorders>
              <w:top w:val="single" w:sz="4" w:space="0" w:color="auto"/>
              <w:left w:val="nil"/>
              <w:bottom w:val="single" w:sz="4" w:space="0" w:color="auto"/>
              <w:right w:val="nil"/>
            </w:tcBorders>
            <w:shd w:val="clear" w:color="auto" w:fill="auto"/>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0.8</w:t>
            </w:r>
          </w:p>
        </w:tc>
        <w:tc>
          <w:tcPr>
            <w:tcW w:w="854" w:type="dxa"/>
            <w:tcBorders>
              <w:top w:val="single" w:sz="4" w:space="0" w:color="auto"/>
              <w:left w:val="nil"/>
              <w:bottom w:val="single" w:sz="4" w:space="0" w:color="auto"/>
              <w:right w:val="nil"/>
            </w:tcBorders>
            <w:shd w:val="clear" w:color="auto" w:fill="auto"/>
            <w:noWrap/>
            <w:tcMar>
              <w:left w:w="0" w:type="dxa"/>
              <w:right w:w="216" w:type="dxa"/>
            </w:tcMar>
            <w:vAlign w:val="center"/>
            <w:hideMark/>
          </w:tcPr>
          <w:p w:rsidR="003923BE" w:rsidRPr="003923BE" w:rsidRDefault="003923BE" w:rsidP="003923BE">
            <w:pPr>
              <w:spacing w:after="0"/>
              <w:jc w:val="right"/>
              <w:rPr>
                <w:sz w:val="20"/>
                <w:szCs w:val="20"/>
              </w:rPr>
            </w:pPr>
            <w:r w:rsidRPr="003923BE">
              <w:rPr>
                <w:sz w:val="20"/>
                <w:szCs w:val="20"/>
              </w:rPr>
              <w:t>2</w:t>
            </w:r>
            <w:r w:rsidR="00D17C44">
              <w:rPr>
                <w:sz w:val="20"/>
                <w:szCs w:val="20"/>
              </w:rPr>
              <w:t>6.7</w:t>
            </w:r>
          </w:p>
        </w:tc>
        <w:tc>
          <w:tcPr>
            <w:tcW w:w="881" w:type="dxa"/>
            <w:tcBorders>
              <w:top w:val="single" w:sz="4" w:space="0" w:color="auto"/>
              <w:left w:val="nil"/>
              <w:bottom w:val="single" w:sz="4" w:space="0" w:color="auto"/>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1.</w:t>
            </w:r>
            <w:r w:rsidR="00D17C44">
              <w:rPr>
                <w:sz w:val="20"/>
                <w:szCs w:val="20"/>
              </w:rPr>
              <w:t>2</w:t>
            </w:r>
          </w:p>
        </w:tc>
        <w:tc>
          <w:tcPr>
            <w:tcW w:w="603"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97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3923BE" w:rsidP="003923BE">
            <w:pPr>
              <w:spacing w:after="0"/>
              <w:jc w:val="center"/>
              <w:rPr>
                <w:sz w:val="20"/>
                <w:szCs w:val="20"/>
              </w:rPr>
            </w:pPr>
            <w:r w:rsidRPr="003923BE">
              <w:rPr>
                <w:sz w:val="20"/>
                <w:szCs w:val="20"/>
              </w:rPr>
              <w:t>0.0</w:t>
            </w:r>
          </w:p>
        </w:tc>
        <w:tc>
          <w:tcPr>
            <w:tcW w:w="863" w:type="dxa"/>
            <w:tcBorders>
              <w:top w:val="single" w:sz="4" w:space="0" w:color="auto"/>
              <w:left w:val="nil"/>
              <w:bottom w:val="single" w:sz="4" w:space="0" w:color="auto"/>
              <w:right w:val="nil"/>
            </w:tcBorders>
            <w:shd w:val="clear" w:color="auto" w:fill="auto"/>
            <w:noWrap/>
            <w:vAlign w:val="center"/>
            <w:hideMark/>
          </w:tcPr>
          <w:p w:rsidR="003923BE" w:rsidRPr="003923BE" w:rsidRDefault="003923BE" w:rsidP="003923BE">
            <w:pPr>
              <w:spacing w:after="0"/>
              <w:jc w:val="center"/>
              <w:rPr>
                <w:sz w:val="20"/>
                <w:szCs w:val="20"/>
              </w:rPr>
            </w:pPr>
            <w:r w:rsidRPr="003923BE">
              <w:rPr>
                <w:sz w:val="20"/>
                <w:szCs w:val="20"/>
              </w:rPr>
              <w:t>6</w:t>
            </w:r>
            <w:r w:rsidR="00D17C44">
              <w:rPr>
                <w:sz w:val="20"/>
                <w:szCs w:val="20"/>
              </w:rPr>
              <w:t>4.2</w:t>
            </w:r>
          </w:p>
        </w:tc>
        <w:tc>
          <w:tcPr>
            <w:tcW w:w="1103"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3923BE" w:rsidRPr="003923BE" w:rsidRDefault="00D17C44" w:rsidP="003923BE">
            <w:pPr>
              <w:spacing w:after="0"/>
              <w:jc w:val="center"/>
              <w:rPr>
                <w:sz w:val="20"/>
                <w:szCs w:val="20"/>
              </w:rPr>
            </w:pPr>
            <w:r>
              <w:rPr>
                <w:sz w:val="20"/>
                <w:szCs w:val="20"/>
              </w:rPr>
              <w:t>35</w:t>
            </w:r>
            <w:r w:rsidR="003923BE" w:rsidRPr="003923BE">
              <w:rPr>
                <w:sz w:val="20"/>
                <w:szCs w:val="20"/>
              </w:rPr>
              <w:t>.</w:t>
            </w:r>
            <w:r>
              <w:rPr>
                <w:sz w:val="20"/>
                <w:szCs w:val="20"/>
              </w:rPr>
              <w:t>8</w:t>
            </w:r>
          </w:p>
        </w:tc>
        <w:tc>
          <w:tcPr>
            <w:tcW w:w="1029" w:type="dxa"/>
            <w:tcBorders>
              <w:top w:val="single" w:sz="4" w:space="0" w:color="auto"/>
              <w:left w:val="nil"/>
              <w:bottom w:val="single" w:sz="4" w:space="0" w:color="auto"/>
              <w:right w:val="nil"/>
            </w:tcBorders>
            <w:shd w:val="clear" w:color="auto" w:fill="auto"/>
            <w:noWrap/>
            <w:tcMar>
              <w:left w:w="144" w:type="dxa"/>
              <w:right w:w="0" w:type="dxa"/>
            </w:tcMar>
            <w:vAlign w:val="center"/>
            <w:hideMark/>
          </w:tcPr>
          <w:p w:rsidR="003923BE" w:rsidRPr="003923BE" w:rsidRDefault="003923BE" w:rsidP="003923BE">
            <w:pPr>
              <w:spacing w:after="0"/>
              <w:jc w:val="center"/>
              <w:rPr>
                <w:sz w:val="20"/>
                <w:szCs w:val="20"/>
              </w:rPr>
            </w:pPr>
            <w:r w:rsidRPr="003923BE">
              <w:rPr>
                <w:sz w:val="20"/>
                <w:szCs w:val="20"/>
              </w:rPr>
              <w:t>100.0</w:t>
            </w:r>
          </w:p>
        </w:tc>
      </w:tr>
    </w:tbl>
    <w:p w:rsidR="003923BE" w:rsidRPr="003923BE" w:rsidRDefault="003923BE" w:rsidP="003923BE"/>
    <w:p w:rsidR="000D1796" w:rsidRDefault="000D1796">
      <w:pPr>
        <w:spacing w:after="0"/>
        <w:jc w:val="left"/>
        <w:rPr>
          <w:sz w:val="22"/>
          <w:szCs w:val="20"/>
        </w:rPr>
      </w:pPr>
      <w:r>
        <w:br w:type="page"/>
      </w:r>
    </w:p>
    <w:p w:rsidR="000D1796" w:rsidRDefault="00FF6FE6" w:rsidP="00FF6FE6">
      <w:pPr>
        <w:pStyle w:val="Caption"/>
      </w:pPr>
      <w:bookmarkStart w:id="510" w:name="_Toc487202811"/>
      <w:r>
        <w:lastRenderedPageBreak/>
        <w:t xml:space="preserve">Appendix A </w:t>
      </w:r>
      <w:fldSimple w:instr=" SEQ Appendix_A \* ARABIC ">
        <w:r w:rsidR="009C1768">
          <w:rPr>
            <w:noProof/>
          </w:rPr>
          <w:t>6</w:t>
        </w:r>
      </w:fldSimple>
      <w:r>
        <w:t>.–</w:t>
      </w:r>
      <w:r w:rsidRPr="00FF6FE6">
        <w:t>Estimated harvest by gear type, escapement and total run of coho salmon returning to the Berners River, 1989-2014, based on the expanded escapement survey count.</w:t>
      </w:r>
      <w:bookmarkEnd w:id="510"/>
    </w:p>
    <w:tbl>
      <w:tblPr>
        <w:tblW w:w="9576" w:type="dxa"/>
        <w:jc w:val="center"/>
        <w:tblLook w:val="04A0" w:firstRow="1" w:lastRow="0" w:firstColumn="1" w:lastColumn="0" w:noHBand="0" w:noVBand="1"/>
      </w:tblPr>
      <w:tblGrid>
        <w:gridCol w:w="708"/>
        <w:gridCol w:w="930"/>
        <w:gridCol w:w="1075"/>
        <w:gridCol w:w="738"/>
        <w:gridCol w:w="926"/>
        <w:gridCol w:w="711"/>
        <w:gridCol w:w="629"/>
        <w:gridCol w:w="965"/>
        <w:gridCol w:w="823"/>
        <w:gridCol w:w="1276"/>
        <w:gridCol w:w="795"/>
      </w:tblGrid>
      <w:tr w:rsidR="00857F58" w:rsidRPr="007B4E75" w:rsidTr="00857F58">
        <w:trPr>
          <w:trHeight w:val="255"/>
          <w:jc w:val="center"/>
        </w:trPr>
        <w:tc>
          <w:tcPr>
            <w:tcW w:w="713" w:type="dxa"/>
            <w:tcBorders>
              <w:top w:val="single" w:sz="4" w:space="0" w:color="auto"/>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 </w:t>
            </w:r>
          </w:p>
        </w:tc>
        <w:tc>
          <w:tcPr>
            <w:tcW w:w="921" w:type="dxa"/>
            <w:tcBorders>
              <w:top w:val="single" w:sz="4" w:space="0" w:color="auto"/>
              <w:left w:val="nil"/>
              <w:bottom w:val="nil"/>
              <w:right w:val="nil"/>
            </w:tcBorders>
            <w:shd w:val="clear" w:color="auto" w:fill="auto"/>
            <w:noWrap/>
            <w:vAlign w:val="bottom"/>
            <w:hideMark/>
          </w:tcPr>
          <w:p w:rsidR="00857F58" w:rsidRPr="007B4E75" w:rsidRDefault="00857F58" w:rsidP="00857F58">
            <w:pPr>
              <w:spacing w:after="0"/>
              <w:jc w:val="center"/>
              <w:rPr>
                <w:sz w:val="20"/>
                <w:szCs w:val="20"/>
              </w:rPr>
            </w:pPr>
            <w:r w:rsidRPr="007B4E75">
              <w:rPr>
                <w:sz w:val="20"/>
                <w:szCs w:val="20"/>
              </w:rPr>
              <w:t>Fishery</w:t>
            </w:r>
          </w:p>
        </w:tc>
        <w:tc>
          <w:tcPr>
            <w:tcW w:w="7942" w:type="dxa"/>
            <w:gridSpan w:val="9"/>
            <w:tcBorders>
              <w:top w:val="single" w:sz="4" w:space="0" w:color="auto"/>
              <w:left w:val="nil"/>
              <w:right w:val="nil"/>
            </w:tcBorders>
            <w:shd w:val="clear" w:color="auto" w:fill="auto"/>
            <w:noWrap/>
            <w:vAlign w:val="bottom"/>
            <w:hideMark/>
          </w:tcPr>
          <w:p w:rsidR="00857F58" w:rsidRPr="007B4E75" w:rsidRDefault="00857F58" w:rsidP="00857F58">
            <w:pPr>
              <w:pBdr>
                <w:bottom w:val="single" w:sz="4" w:space="1" w:color="auto"/>
              </w:pBdr>
              <w:spacing w:after="0"/>
              <w:jc w:val="center"/>
              <w:rPr>
                <w:sz w:val="20"/>
                <w:szCs w:val="20"/>
              </w:rPr>
            </w:pPr>
            <w:r w:rsidRPr="007B4E75">
              <w:rPr>
                <w:sz w:val="20"/>
                <w:szCs w:val="20"/>
              </w:rPr>
              <w:t>Number of Fish</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p>
        </w:tc>
        <w:tc>
          <w:tcPr>
            <w:tcW w:w="921" w:type="dxa"/>
            <w:tcBorders>
              <w:top w:val="nil"/>
              <w:left w:val="nil"/>
              <w:bottom w:val="nil"/>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sidRPr="007B4E75">
              <w:rPr>
                <w:sz w:val="20"/>
                <w:szCs w:val="20"/>
              </w:rPr>
              <w:t>Sample</w:t>
            </w:r>
          </w:p>
        </w:tc>
        <w:tc>
          <w:tcPr>
            <w:tcW w:w="1068" w:type="dxa"/>
            <w:tcBorders>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p>
        </w:tc>
        <w:tc>
          <w:tcPr>
            <w:tcW w:w="744" w:type="dxa"/>
            <w:tcBorders>
              <w:left w:val="nil"/>
              <w:bottom w:val="nil"/>
              <w:right w:val="nil"/>
            </w:tcBorders>
            <w:shd w:val="clear" w:color="auto" w:fill="auto"/>
            <w:noWrap/>
            <w:vAlign w:val="bottom"/>
            <w:hideMark/>
          </w:tcPr>
          <w:p w:rsidR="00857F58" w:rsidRPr="007B4E75" w:rsidRDefault="00857F58" w:rsidP="00857F58">
            <w:pPr>
              <w:spacing w:after="0"/>
              <w:rPr>
                <w:sz w:val="20"/>
                <w:szCs w:val="20"/>
              </w:rPr>
            </w:pPr>
            <w:r>
              <w:rPr>
                <w:sz w:val="20"/>
                <w:szCs w:val="20"/>
              </w:rPr>
              <w:t>Purse</w:t>
            </w:r>
          </w:p>
        </w:tc>
        <w:tc>
          <w:tcPr>
            <w:tcW w:w="926" w:type="dxa"/>
            <w:tcBorders>
              <w:left w:val="nil"/>
              <w:bottom w:val="nil"/>
              <w:right w:val="nil"/>
            </w:tcBorders>
            <w:shd w:val="clear" w:color="auto" w:fill="auto"/>
            <w:noWrap/>
            <w:vAlign w:val="bottom"/>
            <w:hideMark/>
          </w:tcPr>
          <w:p w:rsidR="00857F58" w:rsidRPr="007B4E75" w:rsidRDefault="00857F58" w:rsidP="00C50EA6">
            <w:pPr>
              <w:spacing w:after="0"/>
              <w:jc w:val="center"/>
              <w:rPr>
                <w:sz w:val="20"/>
                <w:szCs w:val="20"/>
              </w:rPr>
            </w:pPr>
            <w:r w:rsidRPr="007B4E75">
              <w:rPr>
                <w:sz w:val="20"/>
                <w:szCs w:val="20"/>
              </w:rPr>
              <w:t>Drift</w:t>
            </w:r>
          </w:p>
        </w:tc>
        <w:tc>
          <w:tcPr>
            <w:tcW w:w="717" w:type="dxa"/>
            <w:tcBorders>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p>
        </w:tc>
        <w:tc>
          <w:tcPr>
            <w:tcW w:w="626" w:type="dxa"/>
            <w:tcBorders>
              <w:left w:val="nil"/>
              <w:bottom w:val="nil"/>
              <w:right w:val="nil"/>
            </w:tcBorders>
            <w:shd w:val="clear" w:color="auto" w:fill="auto"/>
            <w:noWrap/>
            <w:tcMar>
              <w:left w:w="0" w:type="dxa"/>
              <w:right w:w="43" w:type="dxa"/>
            </w:tcMar>
            <w:vAlign w:val="bottom"/>
            <w:hideMark/>
          </w:tcPr>
          <w:p w:rsidR="00857F58" w:rsidRPr="007B4E75" w:rsidRDefault="00857F58" w:rsidP="00C50EA6">
            <w:pPr>
              <w:spacing w:after="0"/>
              <w:jc w:val="right"/>
              <w:rPr>
                <w:sz w:val="20"/>
                <w:szCs w:val="20"/>
              </w:rPr>
            </w:pPr>
            <w:r w:rsidRPr="007B4E75">
              <w:rPr>
                <w:sz w:val="20"/>
                <w:szCs w:val="20"/>
              </w:rPr>
              <w:t>B.C.</w:t>
            </w:r>
          </w:p>
        </w:tc>
        <w:tc>
          <w:tcPr>
            <w:tcW w:w="963" w:type="dxa"/>
            <w:tcBorders>
              <w:left w:val="nil"/>
              <w:bottom w:val="nil"/>
              <w:right w:val="nil"/>
            </w:tcBorders>
            <w:shd w:val="clear" w:color="auto" w:fill="auto"/>
            <w:noWrap/>
            <w:tcMar>
              <w:left w:w="115" w:type="dxa"/>
              <w:right w:w="0" w:type="dxa"/>
            </w:tcMar>
            <w:vAlign w:val="bottom"/>
            <w:hideMark/>
          </w:tcPr>
          <w:p w:rsidR="00857F58" w:rsidRPr="007B4E75" w:rsidRDefault="00857F58" w:rsidP="00C50EA6">
            <w:pPr>
              <w:spacing w:after="0"/>
              <w:jc w:val="center"/>
              <w:rPr>
                <w:sz w:val="20"/>
                <w:szCs w:val="20"/>
              </w:rPr>
            </w:pPr>
            <w:r w:rsidRPr="007B4E75">
              <w:rPr>
                <w:sz w:val="20"/>
                <w:szCs w:val="20"/>
              </w:rPr>
              <w:t>Cost</w:t>
            </w:r>
          </w:p>
        </w:tc>
        <w:tc>
          <w:tcPr>
            <w:tcW w:w="830" w:type="dxa"/>
            <w:tcBorders>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Total</w:t>
            </w:r>
          </w:p>
        </w:tc>
        <w:tc>
          <w:tcPr>
            <w:tcW w:w="1272" w:type="dxa"/>
            <w:tcBorders>
              <w:left w:val="nil"/>
              <w:bottom w:val="nil"/>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Pr>
                <w:sz w:val="20"/>
                <w:szCs w:val="20"/>
              </w:rPr>
              <w:t>Total</w:t>
            </w:r>
          </w:p>
        </w:tc>
        <w:tc>
          <w:tcPr>
            <w:tcW w:w="796" w:type="dxa"/>
            <w:tcBorders>
              <w:left w:val="nil"/>
              <w:bottom w:val="nil"/>
              <w:right w:val="nil"/>
            </w:tcBorders>
            <w:shd w:val="clear" w:color="auto" w:fill="auto"/>
            <w:noWrap/>
            <w:tcMar>
              <w:left w:w="58" w:type="dxa"/>
              <w:right w:w="0" w:type="dxa"/>
            </w:tcMar>
            <w:vAlign w:val="bottom"/>
            <w:hideMark/>
          </w:tcPr>
          <w:p w:rsidR="00857F58" w:rsidRPr="007B4E75" w:rsidRDefault="00857F58" w:rsidP="00C50EA6">
            <w:pPr>
              <w:spacing w:after="0"/>
              <w:jc w:val="center"/>
              <w:rPr>
                <w:sz w:val="20"/>
                <w:szCs w:val="20"/>
              </w:rPr>
            </w:pPr>
            <w:r w:rsidRPr="007B4E75">
              <w:rPr>
                <w:sz w:val="20"/>
                <w:szCs w:val="20"/>
              </w:rPr>
              <w:t>Total</w:t>
            </w:r>
          </w:p>
        </w:tc>
      </w:tr>
      <w:tr w:rsidR="00857F58" w:rsidRPr="007B4E75" w:rsidTr="00857F58">
        <w:trPr>
          <w:trHeight w:val="255"/>
          <w:jc w:val="center"/>
        </w:trPr>
        <w:tc>
          <w:tcPr>
            <w:tcW w:w="713"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Year</w:t>
            </w:r>
          </w:p>
        </w:tc>
        <w:tc>
          <w:tcPr>
            <w:tcW w:w="921" w:type="dxa"/>
            <w:tcBorders>
              <w:top w:val="nil"/>
              <w:left w:val="nil"/>
              <w:bottom w:val="single" w:sz="4" w:space="0" w:color="auto"/>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sidRPr="007B4E75">
              <w:rPr>
                <w:sz w:val="20"/>
                <w:szCs w:val="20"/>
              </w:rPr>
              <w:t>Size</w:t>
            </w:r>
          </w:p>
        </w:tc>
        <w:tc>
          <w:tcPr>
            <w:tcW w:w="1068" w:type="dxa"/>
            <w:tcBorders>
              <w:top w:val="nil"/>
              <w:left w:val="nil"/>
              <w:bottom w:val="single" w:sz="4" w:space="0" w:color="auto"/>
              <w:right w:val="nil"/>
            </w:tcBorders>
            <w:shd w:val="clear" w:color="auto" w:fill="auto"/>
            <w:noWrap/>
            <w:tcMar>
              <w:left w:w="0" w:type="dxa"/>
              <w:right w:w="0" w:type="dxa"/>
            </w:tcMar>
            <w:vAlign w:val="bottom"/>
            <w:hideMark/>
          </w:tcPr>
          <w:p w:rsidR="00857F58" w:rsidRPr="007B4E75" w:rsidRDefault="00857F58" w:rsidP="00C50EA6">
            <w:pPr>
              <w:spacing w:after="0"/>
              <w:jc w:val="center"/>
              <w:rPr>
                <w:sz w:val="20"/>
                <w:szCs w:val="20"/>
              </w:rPr>
            </w:pPr>
            <w:r w:rsidRPr="007B4E75">
              <w:rPr>
                <w:sz w:val="20"/>
                <w:szCs w:val="20"/>
              </w:rPr>
              <w:t>Troll</w:t>
            </w:r>
          </w:p>
        </w:tc>
        <w:tc>
          <w:tcPr>
            <w:tcW w:w="744"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rPr>
                <w:sz w:val="20"/>
                <w:szCs w:val="20"/>
              </w:rPr>
            </w:pPr>
            <w:r w:rsidRPr="007B4E75">
              <w:rPr>
                <w:sz w:val="20"/>
                <w:szCs w:val="20"/>
              </w:rPr>
              <w:t>Seine</w:t>
            </w:r>
          </w:p>
        </w:tc>
        <w:tc>
          <w:tcPr>
            <w:tcW w:w="926"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center"/>
              <w:rPr>
                <w:sz w:val="20"/>
                <w:szCs w:val="20"/>
              </w:rPr>
            </w:pPr>
            <w:r w:rsidRPr="007B4E75">
              <w:rPr>
                <w:sz w:val="20"/>
                <w:szCs w:val="20"/>
              </w:rPr>
              <w:t>Gillnet</w:t>
            </w:r>
          </w:p>
        </w:tc>
        <w:tc>
          <w:tcPr>
            <w:tcW w:w="717"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Sport</w:t>
            </w:r>
          </w:p>
        </w:tc>
        <w:tc>
          <w:tcPr>
            <w:tcW w:w="626" w:type="dxa"/>
            <w:tcBorders>
              <w:top w:val="nil"/>
              <w:left w:val="nil"/>
              <w:bottom w:val="single" w:sz="4" w:space="0" w:color="auto"/>
              <w:right w:val="nil"/>
            </w:tcBorders>
            <w:shd w:val="clear" w:color="auto" w:fill="auto"/>
            <w:noWrap/>
            <w:tcMar>
              <w:left w:w="0" w:type="dxa"/>
              <w:right w:w="86" w:type="dxa"/>
            </w:tcMar>
            <w:vAlign w:val="bottom"/>
            <w:hideMark/>
          </w:tcPr>
          <w:p w:rsidR="00857F58" w:rsidRPr="007B4E75" w:rsidRDefault="00857F58" w:rsidP="00C50EA6">
            <w:pPr>
              <w:spacing w:after="0"/>
              <w:jc w:val="right"/>
              <w:rPr>
                <w:sz w:val="20"/>
                <w:szCs w:val="20"/>
              </w:rPr>
            </w:pPr>
            <w:r w:rsidRPr="007B4E75">
              <w:rPr>
                <w:sz w:val="20"/>
                <w:szCs w:val="20"/>
              </w:rPr>
              <w:t>Net</w:t>
            </w:r>
          </w:p>
        </w:tc>
        <w:tc>
          <w:tcPr>
            <w:tcW w:w="963" w:type="dxa"/>
            <w:tcBorders>
              <w:top w:val="nil"/>
              <w:left w:val="nil"/>
              <w:bottom w:val="single" w:sz="4" w:space="0" w:color="auto"/>
              <w:right w:val="nil"/>
            </w:tcBorders>
            <w:shd w:val="clear" w:color="auto" w:fill="auto"/>
            <w:noWrap/>
            <w:tcMar>
              <w:left w:w="115" w:type="dxa"/>
              <w:right w:w="0" w:type="dxa"/>
            </w:tcMar>
            <w:vAlign w:val="bottom"/>
            <w:hideMark/>
          </w:tcPr>
          <w:p w:rsidR="00857F58" w:rsidRPr="007B4E75" w:rsidRDefault="00857F58" w:rsidP="00C50EA6">
            <w:pPr>
              <w:spacing w:after="0"/>
              <w:jc w:val="center"/>
              <w:rPr>
                <w:sz w:val="20"/>
                <w:szCs w:val="20"/>
              </w:rPr>
            </w:pPr>
            <w:r w:rsidRPr="007B4E75">
              <w:rPr>
                <w:sz w:val="20"/>
                <w:szCs w:val="20"/>
              </w:rPr>
              <w:t>Recovery</w:t>
            </w:r>
          </w:p>
        </w:tc>
        <w:tc>
          <w:tcPr>
            <w:tcW w:w="830" w:type="dxa"/>
            <w:tcBorders>
              <w:top w:val="nil"/>
              <w:left w:val="nil"/>
              <w:bottom w:val="single" w:sz="4" w:space="0" w:color="auto"/>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Catch</w:t>
            </w:r>
          </w:p>
        </w:tc>
        <w:tc>
          <w:tcPr>
            <w:tcW w:w="1272" w:type="dxa"/>
            <w:tcBorders>
              <w:top w:val="nil"/>
              <w:left w:val="nil"/>
              <w:bottom w:val="single" w:sz="4" w:space="0" w:color="auto"/>
              <w:right w:val="nil"/>
            </w:tcBorders>
            <w:shd w:val="clear" w:color="auto" w:fill="auto"/>
            <w:noWrap/>
            <w:tcMar>
              <w:left w:w="0" w:type="dxa"/>
              <w:right w:w="0" w:type="dxa"/>
            </w:tcMar>
            <w:vAlign w:val="bottom"/>
            <w:hideMark/>
          </w:tcPr>
          <w:p w:rsidR="00857F58" w:rsidRPr="007B4E75" w:rsidRDefault="00857F58" w:rsidP="00E03234">
            <w:pPr>
              <w:spacing w:after="0"/>
              <w:jc w:val="center"/>
              <w:rPr>
                <w:sz w:val="20"/>
                <w:szCs w:val="20"/>
              </w:rPr>
            </w:pPr>
            <w:r>
              <w:rPr>
                <w:sz w:val="20"/>
                <w:szCs w:val="20"/>
              </w:rPr>
              <w:t>Escapement</w:t>
            </w:r>
          </w:p>
        </w:tc>
        <w:tc>
          <w:tcPr>
            <w:tcW w:w="796" w:type="dxa"/>
            <w:tcBorders>
              <w:top w:val="nil"/>
              <w:left w:val="nil"/>
              <w:bottom w:val="single" w:sz="4" w:space="0" w:color="auto"/>
              <w:right w:val="nil"/>
            </w:tcBorders>
            <w:shd w:val="clear" w:color="auto" w:fill="auto"/>
            <w:noWrap/>
            <w:tcMar>
              <w:left w:w="58" w:type="dxa"/>
              <w:right w:w="0" w:type="dxa"/>
            </w:tcMar>
            <w:vAlign w:val="bottom"/>
            <w:hideMark/>
          </w:tcPr>
          <w:p w:rsidR="00857F58" w:rsidRPr="007B4E75" w:rsidRDefault="00857F58" w:rsidP="00C50EA6">
            <w:pPr>
              <w:spacing w:after="0"/>
              <w:jc w:val="center"/>
              <w:rPr>
                <w:sz w:val="20"/>
                <w:szCs w:val="20"/>
              </w:rPr>
            </w:pPr>
            <w:r w:rsidRPr="007B4E75">
              <w:rPr>
                <w:sz w:val="20"/>
                <w:szCs w:val="20"/>
              </w:rPr>
              <w:t>Run</w:t>
            </w:r>
          </w:p>
        </w:tc>
      </w:tr>
      <w:tr w:rsidR="00857F58" w:rsidRPr="007B4E75" w:rsidTr="00857F58">
        <w:trPr>
          <w:trHeight w:hRule="exact" w:val="302"/>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1989</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58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10,583</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1,665</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12,247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9,320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21,567</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1990</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471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15,007</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184</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7,351</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369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22,911</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13,715</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36,626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1991</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1,025</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6,449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285</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16,640</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84</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23,457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14,311</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FC14C1">
            <w:pPr>
              <w:spacing w:after="0"/>
              <w:jc w:val="right"/>
              <w:rPr>
                <w:sz w:val="20"/>
                <w:szCs w:val="20"/>
              </w:rPr>
            </w:pPr>
            <w:r>
              <w:rPr>
                <w:sz w:val="20"/>
                <w:szCs w:val="20"/>
              </w:rPr>
              <w:t>37,768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1992</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701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15,318</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508</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14,679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30,695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18,991</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49,686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1993</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1,498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19,308</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166</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14,282</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33,936</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19,450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53,386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1994</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2,644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27,339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1,381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27,909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810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57,449</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19,760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77,209</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1995</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1,384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8,766</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25</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14,869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210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23,870</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6,138</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30,008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1996</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601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10,529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234</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6,434</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406</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17,604</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7,509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25,113</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1997</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313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2,453</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2,254</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278</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18</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5,234</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12,474</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17,708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1998</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613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10,424</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395</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5,223</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293</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16,335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8,443</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24,778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1999</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948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12,876</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200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9,572</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578</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23,225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12,313</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35,538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2000</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692</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4,811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171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5,330</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497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6</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10,815</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13,219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24,034</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2001</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747</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8,814</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178</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3,523</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347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12,863</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23,943</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36,806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2002</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787</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8,650</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312</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12,077</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1,080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22,118</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34,382</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56,500</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2003</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1,328</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6,823</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251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11,377</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550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19,001</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12,549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31,550</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2004</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756</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10,792</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83</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7,352</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497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18,724</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17,935</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36,660</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2005</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392</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4,639</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121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2,546</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232</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7,538</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6,479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14,017</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2006</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701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4,082</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6,161</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110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10,352</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6,789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17,141</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2007</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293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2,937</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1,668</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161</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4,807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4,859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9,666</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2008</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423</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3,878</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3,469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149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7,497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8,527</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16,024</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2009</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201</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2,807</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63</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2,037</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180</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5,087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5,250</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10,337</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2010</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324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6,451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110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7,258</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477</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14,297</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9,334</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23,631</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2011</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174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3,722</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251</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1,900</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106</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5,979</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7,509</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13,488</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2012</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Pr>
                <w:sz w:val="20"/>
                <w:szCs w:val="20"/>
              </w:rPr>
              <w:t>159</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2,071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929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51</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3,051</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6,802</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9,853</w:t>
            </w:r>
          </w:p>
        </w:tc>
      </w:tr>
      <w:tr w:rsidR="00857F58" w:rsidRPr="007B4E75" w:rsidTr="00857F58">
        <w:trPr>
          <w:trHeight w:val="255"/>
          <w:jc w:val="center"/>
        </w:trPr>
        <w:tc>
          <w:tcPr>
            <w:tcW w:w="713" w:type="dxa"/>
            <w:tcBorders>
              <w:top w:val="nil"/>
              <w:left w:val="nil"/>
              <w:bottom w:val="nil"/>
              <w:right w:val="nil"/>
            </w:tcBorders>
            <w:shd w:val="clear" w:color="auto" w:fill="auto"/>
            <w:noWrap/>
            <w:vAlign w:val="bottom"/>
            <w:hideMark/>
          </w:tcPr>
          <w:p w:rsidR="00857F58" w:rsidRPr="007B4E75" w:rsidRDefault="00857F58" w:rsidP="00C50EA6">
            <w:pPr>
              <w:spacing w:after="0"/>
              <w:jc w:val="left"/>
              <w:rPr>
                <w:sz w:val="20"/>
                <w:szCs w:val="20"/>
              </w:rPr>
            </w:pPr>
            <w:r w:rsidRPr="007B4E75">
              <w:rPr>
                <w:sz w:val="20"/>
                <w:szCs w:val="20"/>
              </w:rPr>
              <w:t>2013</w:t>
            </w:r>
          </w:p>
        </w:tc>
        <w:tc>
          <w:tcPr>
            <w:tcW w:w="921" w:type="dxa"/>
            <w:tcBorders>
              <w:top w:val="nil"/>
              <w:left w:val="nil"/>
              <w:bottom w:val="nil"/>
              <w:right w:val="nil"/>
            </w:tcBorders>
            <w:shd w:val="clear" w:color="auto" w:fill="auto"/>
            <w:noWrap/>
            <w:tcMar>
              <w:left w:w="0" w:type="dxa"/>
              <w:right w:w="288" w:type="dxa"/>
            </w:tcMar>
            <w:vAlign w:val="bottom"/>
            <w:hideMark/>
          </w:tcPr>
          <w:p w:rsidR="00857F58" w:rsidRPr="007B4E75" w:rsidRDefault="00857F58" w:rsidP="00C50EA6">
            <w:pPr>
              <w:spacing w:after="0"/>
              <w:jc w:val="right"/>
              <w:rPr>
                <w:sz w:val="20"/>
                <w:szCs w:val="20"/>
              </w:rPr>
            </w:pPr>
            <w:r w:rsidRPr="007B4E75">
              <w:rPr>
                <w:sz w:val="20"/>
                <w:szCs w:val="20"/>
              </w:rPr>
              <w:t>374</w:t>
            </w:r>
          </w:p>
        </w:tc>
        <w:tc>
          <w:tcPr>
            <w:tcW w:w="1068" w:type="dxa"/>
            <w:tcBorders>
              <w:top w:val="nil"/>
              <w:left w:val="nil"/>
              <w:bottom w:val="nil"/>
              <w:right w:val="nil"/>
            </w:tcBorders>
            <w:shd w:val="clear" w:color="auto" w:fill="auto"/>
            <w:noWrap/>
            <w:tcMar>
              <w:right w:w="216" w:type="dxa"/>
            </w:tcMar>
            <w:vAlign w:val="bottom"/>
            <w:hideMark/>
          </w:tcPr>
          <w:p w:rsidR="00857F58" w:rsidRPr="007B4E75" w:rsidRDefault="00857F58" w:rsidP="00C50EA6">
            <w:pPr>
              <w:spacing w:after="0"/>
              <w:jc w:val="right"/>
              <w:rPr>
                <w:sz w:val="20"/>
                <w:szCs w:val="20"/>
              </w:rPr>
            </w:pPr>
            <w:r w:rsidRPr="007B4E75">
              <w:rPr>
                <w:sz w:val="20"/>
                <w:szCs w:val="20"/>
              </w:rPr>
              <w:t>7,521</w:t>
            </w:r>
          </w:p>
        </w:tc>
        <w:tc>
          <w:tcPr>
            <w:tcW w:w="744"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369</w:t>
            </w:r>
          </w:p>
        </w:tc>
        <w:tc>
          <w:tcPr>
            <w:tcW w:w="926" w:type="dxa"/>
            <w:tcBorders>
              <w:top w:val="nil"/>
              <w:left w:val="nil"/>
              <w:bottom w:val="nil"/>
              <w:right w:val="nil"/>
            </w:tcBorders>
            <w:shd w:val="clear" w:color="auto" w:fill="auto"/>
            <w:noWrap/>
            <w:tcMar>
              <w:left w:w="0" w:type="dxa"/>
              <w:right w:w="202" w:type="dxa"/>
            </w:tcMar>
            <w:vAlign w:val="bottom"/>
            <w:hideMark/>
          </w:tcPr>
          <w:p w:rsidR="00857F58" w:rsidRPr="007B4E75" w:rsidRDefault="00857F58" w:rsidP="00C50EA6">
            <w:pPr>
              <w:spacing w:after="0"/>
              <w:jc w:val="right"/>
              <w:rPr>
                <w:sz w:val="20"/>
                <w:szCs w:val="20"/>
              </w:rPr>
            </w:pPr>
            <w:r w:rsidRPr="007B4E75">
              <w:rPr>
                <w:sz w:val="20"/>
                <w:szCs w:val="20"/>
              </w:rPr>
              <w:t>6,289</w:t>
            </w:r>
          </w:p>
        </w:tc>
        <w:tc>
          <w:tcPr>
            <w:tcW w:w="717"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609</w:t>
            </w:r>
          </w:p>
        </w:tc>
        <w:tc>
          <w:tcPr>
            <w:tcW w:w="626"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bottom"/>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bottom"/>
            <w:hideMark/>
          </w:tcPr>
          <w:p w:rsidR="00857F58" w:rsidRPr="007B4E75" w:rsidRDefault="00857F58" w:rsidP="00C50EA6">
            <w:pPr>
              <w:spacing w:after="0"/>
              <w:jc w:val="right"/>
              <w:rPr>
                <w:sz w:val="20"/>
                <w:szCs w:val="20"/>
              </w:rPr>
            </w:pPr>
            <w:r w:rsidRPr="007B4E75">
              <w:rPr>
                <w:sz w:val="20"/>
                <w:szCs w:val="20"/>
              </w:rPr>
              <w:t>14,788</w:t>
            </w:r>
          </w:p>
        </w:tc>
        <w:tc>
          <w:tcPr>
            <w:tcW w:w="1272" w:type="dxa"/>
            <w:tcBorders>
              <w:top w:val="nil"/>
              <w:left w:val="nil"/>
              <w:bottom w:val="nil"/>
              <w:right w:val="nil"/>
            </w:tcBorders>
            <w:shd w:val="clear" w:color="auto" w:fill="auto"/>
            <w:noWrap/>
            <w:tcMar>
              <w:left w:w="0" w:type="dxa"/>
              <w:right w:w="288" w:type="dxa"/>
            </w:tcMar>
            <w:vAlign w:val="bottom"/>
          </w:tcPr>
          <w:p w:rsidR="00857F58" w:rsidRPr="007B4E75" w:rsidRDefault="00857F58" w:rsidP="00C50EA6">
            <w:pPr>
              <w:spacing w:after="0"/>
              <w:jc w:val="right"/>
              <w:rPr>
                <w:sz w:val="20"/>
                <w:szCs w:val="20"/>
              </w:rPr>
            </w:pPr>
            <w:r>
              <w:rPr>
                <w:sz w:val="20"/>
                <w:szCs w:val="20"/>
              </w:rPr>
              <w:t>7,795</w:t>
            </w:r>
          </w:p>
        </w:tc>
        <w:tc>
          <w:tcPr>
            <w:tcW w:w="796" w:type="dxa"/>
            <w:tcBorders>
              <w:top w:val="nil"/>
              <w:left w:val="nil"/>
              <w:bottom w:val="nil"/>
              <w:right w:val="nil"/>
            </w:tcBorders>
            <w:shd w:val="clear" w:color="auto" w:fill="auto"/>
            <w:noWrap/>
            <w:tcMar>
              <w:left w:w="0" w:type="dxa"/>
              <w:right w:w="58" w:type="dxa"/>
            </w:tcMar>
            <w:vAlign w:val="bottom"/>
          </w:tcPr>
          <w:p w:rsidR="00857F58" w:rsidRPr="007B4E75" w:rsidRDefault="00857F58" w:rsidP="00C50EA6">
            <w:pPr>
              <w:spacing w:after="0"/>
              <w:jc w:val="right"/>
              <w:rPr>
                <w:sz w:val="20"/>
                <w:szCs w:val="20"/>
              </w:rPr>
            </w:pPr>
            <w:r>
              <w:rPr>
                <w:sz w:val="20"/>
                <w:szCs w:val="20"/>
              </w:rPr>
              <w:t>22,583</w:t>
            </w:r>
          </w:p>
        </w:tc>
      </w:tr>
      <w:tr w:rsidR="00857F58" w:rsidRPr="007B4E75" w:rsidTr="00857F58">
        <w:trPr>
          <w:trHeight w:hRule="exact" w:val="302"/>
          <w:jc w:val="center"/>
        </w:trPr>
        <w:tc>
          <w:tcPr>
            <w:tcW w:w="713" w:type="dxa"/>
            <w:tcBorders>
              <w:top w:val="nil"/>
              <w:left w:val="nil"/>
              <w:bottom w:val="nil"/>
              <w:right w:val="nil"/>
            </w:tcBorders>
            <w:shd w:val="clear" w:color="auto" w:fill="auto"/>
            <w:noWrap/>
            <w:vAlign w:val="center"/>
            <w:hideMark/>
          </w:tcPr>
          <w:p w:rsidR="00857F58" w:rsidRPr="007B4E75" w:rsidRDefault="00857F58" w:rsidP="00C50EA6">
            <w:pPr>
              <w:spacing w:after="0"/>
              <w:jc w:val="left"/>
              <w:rPr>
                <w:sz w:val="20"/>
                <w:szCs w:val="20"/>
              </w:rPr>
            </w:pPr>
            <w:r w:rsidRPr="007B4E75">
              <w:rPr>
                <w:sz w:val="20"/>
                <w:szCs w:val="20"/>
              </w:rPr>
              <w:t>2014</w:t>
            </w:r>
          </w:p>
        </w:tc>
        <w:tc>
          <w:tcPr>
            <w:tcW w:w="921" w:type="dxa"/>
            <w:tcBorders>
              <w:top w:val="nil"/>
              <w:left w:val="nil"/>
              <w:bottom w:val="nil"/>
              <w:right w:val="nil"/>
            </w:tcBorders>
            <w:shd w:val="clear" w:color="auto" w:fill="auto"/>
            <w:noWrap/>
            <w:tcMar>
              <w:left w:w="0" w:type="dxa"/>
              <w:right w:w="288" w:type="dxa"/>
            </w:tcMar>
            <w:vAlign w:val="center"/>
            <w:hideMark/>
          </w:tcPr>
          <w:p w:rsidR="00857F58" w:rsidRPr="007B4E75" w:rsidRDefault="00857F58" w:rsidP="00C50EA6">
            <w:pPr>
              <w:spacing w:after="0"/>
              <w:jc w:val="right"/>
              <w:rPr>
                <w:sz w:val="20"/>
                <w:szCs w:val="20"/>
              </w:rPr>
            </w:pPr>
            <w:r>
              <w:rPr>
                <w:sz w:val="20"/>
                <w:szCs w:val="20"/>
              </w:rPr>
              <w:t>287</w:t>
            </w:r>
          </w:p>
        </w:tc>
        <w:tc>
          <w:tcPr>
            <w:tcW w:w="1068" w:type="dxa"/>
            <w:tcBorders>
              <w:top w:val="nil"/>
              <w:left w:val="nil"/>
              <w:bottom w:val="nil"/>
              <w:right w:val="nil"/>
            </w:tcBorders>
            <w:shd w:val="clear" w:color="auto" w:fill="auto"/>
            <w:noWrap/>
            <w:tcMar>
              <w:right w:w="216" w:type="dxa"/>
            </w:tcMar>
            <w:vAlign w:val="center"/>
            <w:hideMark/>
          </w:tcPr>
          <w:p w:rsidR="00857F58" w:rsidRPr="007B4E75" w:rsidRDefault="00857F58" w:rsidP="00C50EA6">
            <w:pPr>
              <w:spacing w:after="0"/>
              <w:jc w:val="right"/>
              <w:rPr>
                <w:sz w:val="20"/>
                <w:szCs w:val="20"/>
              </w:rPr>
            </w:pPr>
            <w:r w:rsidRPr="007B4E75">
              <w:rPr>
                <w:sz w:val="20"/>
                <w:szCs w:val="20"/>
              </w:rPr>
              <w:t>4,301</w:t>
            </w:r>
          </w:p>
        </w:tc>
        <w:tc>
          <w:tcPr>
            <w:tcW w:w="744"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0</w:t>
            </w:r>
          </w:p>
        </w:tc>
        <w:tc>
          <w:tcPr>
            <w:tcW w:w="926" w:type="dxa"/>
            <w:tcBorders>
              <w:top w:val="nil"/>
              <w:left w:val="nil"/>
              <w:bottom w:val="nil"/>
              <w:right w:val="nil"/>
            </w:tcBorders>
            <w:shd w:val="clear" w:color="auto" w:fill="auto"/>
            <w:noWrap/>
            <w:tcMar>
              <w:left w:w="0" w:type="dxa"/>
              <w:right w:w="202" w:type="dxa"/>
            </w:tcMar>
            <w:vAlign w:val="center"/>
            <w:hideMark/>
          </w:tcPr>
          <w:p w:rsidR="00857F58" w:rsidRPr="007B4E75" w:rsidRDefault="00857F58" w:rsidP="00C50EA6">
            <w:pPr>
              <w:spacing w:after="0"/>
              <w:jc w:val="right"/>
              <w:rPr>
                <w:sz w:val="20"/>
                <w:szCs w:val="20"/>
              </w:rPr>
            </w:pPr>
            <w:r w:rsidRPr="007B4E75">
              <w:rPr>
                <w:sz w:val="20"/>
                <w:szCs w:val="20"/>
              </w:rPr>
              <w:t>6,241</w:t>
            </w:r>
          </w:p>
        </w:tc>
        <w:tc>
          <w:tcPr>
            <w:tcW w:w="717"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626</w:t>
            </w:r>
          </w:p>
        </w:tc>
        <w:tc>
          <w:tcPr>
            <w:tcW w:w="626"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nil"/>
              <w:left w:val="nil"/>
              <w:bottom w:val="nil"/>
              <w:right w:val="nil"/>
            </w:tcBorders>
            <w:shd w:val="clear" w:color="auto" w:fill="auto"/>
            <w:noWrap/>
            <w:tcMar>
              <w:left w:w="115" w:type="dxa"/>
              <w:right w:w="374" w:type="dxa"/>
            </w:tcMar>
            <w:vAlign w:val="center"/>
            <w:hideMark/>
          </w:tcPr>
          <w:p w:rsidR="00857F58" w:rsidRPr="007B4E75" w:rsidRDefault="00857F58" w:rsidP="00C50EA6">
            <w:pPr>
              <w:spacing w:after="0"/>
              <w:jc w:val="right"/>
              <w:rPr>
                <w:sz w:val="20"/>
                <w:szCs w:val="20"/>
              </w:rPr>
            </w:pPr>
            <w:r w:rsidRPr="007B4E75">
              <w:rPr>
                <w:sz w:val="20"/>
                <w:szCs w:val="20"/>
              </w:rPr>
              <w:t>0</w:t>
            </w:r>
          </w:p>
        </w:tc>
        <w:tc>
          <w:tcPr>
            <w:tcW w:w="830" w:type="dxa"/>
            <w:tcBorders>
              <w:top w:val="nil"/>
              <w:left w:val="nil"/>
              <w:bottom w:val="nil"/>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11,168</w:t>
            </w:r>
          </w:p>
        </w:tc>
        <w:tc>
          <w:tcPr>
            <w:tcW w:w="1272" w:type="dxa"/>
            <w:tcBorders>
              <w:top w:val="nil"/>
              <w:left w:val="nil"/>
              <w:bottom w:val="nil"/>
              <w:right w:val="nil"/>
            </w:tcBorders>
            <w:shd w:val="clear" w:color="auto" w:fill="auto"/>
            <w:noWrap/>
            <w:tcMar>
              <w:left w:w="0" w:type="dxa"/>
              <w:right w:w="288" w:type="dxa"/>
            </w:tcMar>
            <w:vAlign w:val="center"/>
          </w:tcPr>
          <w:p w:rsidR="00857F58" w:rsidRPr="007B4E75" w:rsidRDefault="00857F58" w:rsidP="00C50EA6">
            <w:pPr>
              <w:spacing w:after="0"/>
              <w:jc w:val="right"/>
              <w:rPr>
                <w:sz w:val="20"/>
                <w:szCs w:val="20"/>
              </w:rPr>
            </w:pPr>
            <w:r>
              <w:rPr>
                <w:sz w:val="20"/>
                <w:szCs w:val="20"/>
              </w:rPr>
              <w:t>19,214</w:t>
            </w:r>
          </w:p>
        </w:tc>
        <w:tc>
          <w:tcPr>
            <w:tcW w:w="796" w:type="dxa"/>
            <w:tcBorders>
              <w:top w:val="nil"/>
              <w:left w:val="nil"/>
              <w:bottom w:val="nil"/>
              <w:right w:val="nil"/>
            </w:tcBorders>
            <w:shd w:val="clear" w:color="auto" w:fill="auto"/>
            <w:noWrap/>
            <w:tcMar>
              <w:left w:w="0" w:type="dxa"/>
              <w:right w:w="58" w:type="dxa"/>
            </w:tcMar>
            <w:vAlign w:val="center"/>
          </w:tcPr>
          <w:p w:rsidR="00857F58" w:rsidRPr="007B4E75" w:rsidRDefault="00857F58" w:rsidP="00C50EA6">
            <w:pPr>
              <w:spacing w:after="0"/>
              <w:jc w:val="right"/>
              <w:rPr>
                <w:sz w:val="20"/>
                <w:szCs w:val="20"/>
              </w:rPr>
            </w:pPr>
            <w:r>
              <w:rPr>
                <w:sz w:val="20"/>
                <w:szCs w:val="20"/>
              </w:rPr>
              <w:t>30,382</w:t>
            </w:r>
          </w:p>
        </w:tc>
      </w:tr>
      <w:tr w:rsidR="00857F58" w:rsidRPr="007B4E75" w:rsidTr="00857F58">
        <w:trPr>
          <w:trHeight w:hRule="exact" w:val="331"/>
          <w:jc w:val="center"/>
        </w:trPr>
        <w:tc>
          <w:tcPr>
            <w:tcW w:w="1634" w:type="dxa"/>
            <w:gridSpan w:val="2"/>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left"/>
              <w:rPr>
                <w:sz w:val="20"/>
                <w:szCs w:val="20"/>
              </w:rPr>
            </w:pPr>
            <w:r w:rsidRPr="007B4E75">
              <w:rPr>
                <w:sz w:val="20"/>
                <w:szCs w:val="20"/>
              </w:rPr>
              <w:t>Average</w:t>
            </w:r>
          </w:p>
        </w:tc>
        <w:tc>
          <w:tcPr>
            <w:tcW w:w="1068" w:type="dxa"/>
            <w:tcBorders>
              <w:top w:val="single" w:sz="4" w:space="0" w:color="auto"/>
              <w:left w:val="nil"/>
              <w:bottom w:val="single" w:sz="4" w:space="0" w:color="auto"/>
              <w:right w:val="nil"/>
            </w:tcBorders>
            <w:shd w:val="clear" w:color="auto" w:fill="auto"/>
            <w:noWrap/>
            <w:tcMar>
              <w:right w:w="216" w:type="dxa"/>
            </w:tcMar>
            <w:vAlign w:val="center"/>
            <w:hideMark/>
          </w:tcPr>
          <w:p w:rsidR="00857F58" w:rsidRPr="007B4E75" w:rsidRDefault="00857F58" w:rsidP="00C50EA6">
            <w:pPr>
              <w:spacing w:after="0"/>
              <w:jc w:val="right"/>
              <w:rPr>
                <w:sz w:val="20"/>
                <w:szCs w:val="20"/>
              </w:rPr>
            </w:pPr>
            <w:r>
              <w:rPr>
                <w:sz w:val="20"/>
                <w:szCs w:val="20"/>
              </w:rPr>
              <w:t>8.904</w:t>
            </w:r>
          </w:p>
        </w:tc>
        <w:tc>
          <w:tcPr>
            <w:tcW w:w="744"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Pr>
                <w:sz w:val="20"/>
                <w:szCs w:val="20"/>
              </w:rPr>
              <w:t>195</w:t>
            </w:r>
          </w:p>
        </w:tc>
        <w:tc>
          <w:tcPr>
            <w:tcW w:w="926" w:type="dxa"/>
            <w:tcBorders>
              <w:top w:val="single" w:sz="4" w:space="0" w:color="auto"/>
              <w:left w:val="nil"/>
              <w:bottom w:val="single" w:sz="4" w:space="0" w:color="auto"/>
              <w:right w:val="nil"/>
            </w:tcBorders>
            <w:shd w:val="clear" w:color="auto" w:fill="auto"/>
            <w:noWrap/>
            <w:tcMar>
              <w:left w:w="0" w:type="dxa"/>
              <w:right w:w="202" w:type="dxa"/>
            </w:tcMar>
            <w:vAlign w:val="center"/>
            <w:hideMark/>
          </w:tcPr>
          <w:p w:rsidR="00857F58" w:rsidRPr="007B4E75" w:rsidRDefault="00857F58" w:rsidP="00C50EA6">
            <w:pPr>
              <w:spacing w:after="0"/>
              <w:jc w:val="right"/>
              <w:rPr>
                <w:sz w:val="20"/>
                <w:szCs w:val="20"/>
              </w:rPr>
            </w:pPr>
            <w:r w:rsidRPr="007B4E75">
              <w:rPr>
                <w:sz w:val="20"/>
                <w:szCs w:val="20"/>
              </w:rPr>
              <w:t>7,</w:t>
            </w:r>
            <w:r>
              <w:rPr>
                <w:sz w:val="20"/>
                <w:szCs w:val="20"/>
              </w:rPr>
              <w:t>223</w:t>
            </w:r>
          </w:p>
        </w:tc>
        <w:tc>
          <w:tcPr>
            <w:tcW w:w="717"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2</w:t>
            </w:r>
            <w:r>
              <w:rPr>
                <w:sz w:val="20"/>
                <w:szCs w:val="20"/>
              </w:rPr>
              <w:t>95</w:t>
            </w:r>
          </w:p>
        </w:tc>
        <w:tc>
          <w:tcPr>
            <w:tcW w:w="626"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0</w:t>
            </w:r>
          </w:p>
        </w:tc>
        <w:tc>
          <w:tcPr>
            <w:tcW w:w="963" w:type="dxa"/>
            <w:tcBorders>
              <w:top w:val="single" w:sz="4" w:space="0" w:color="auto"/>
              <w:left w:val="nil"/>
              <w:bottom w:val="single" w:sz="4" w:space="0" w:color="auto"/>
              <w:right w:val="nil"/>
            </w:tcBorders>
            <w:shd w:val="clear" w:color="auto" w:fill="auto"/>
            <w:noWrap/>
            <w:tcMar>
              <w:left w:w="115" w:type="dxa"/>
              <w:right w:w="374" w:type="dxa"/>
            </w:tcMar>
            <w:vAlign w:val="center"/>
            <w:hideMark/>
          </w:tcPr>
          <w:p w:rsidR="00857F58" w:rsidRPr="007B4E75" w:rsidRDefault="00857F58" w:rsidP="00C50EA6">
            <w:pPr>
              <w:spacing w:after="0"/>
              <w:jc w:val="right"/>
              <w:rPr>
                <w:sz w:val="20"/>
                <w:szCs w:val="20"/>
              </w:rPr>
            </w:pPr>
            <w:r w:rsidRPr="007B4E75">
              <w:rPr>
                <w:sz w:val="20"/>
                <w:szCs w:val="20"/>
              </w:rPr>
              <w:t>1</w:t>
            </w:r>
          </w:p>
        </w:tc>
        <w:tc>
          <w:tcPr>
            <w:tcW w:w="830" w:type="dxa"/>
            <w:tcBorders>
              <w:top w:val="single" w:sz="4" w:space="0" w:color="auto"/>
              <w:left w:val="nil"/>
              <w:bottom w:val="single" w:sz="4" w:space="0" w:color="auto"/>
              <w:right w:val="nil"/>
            </w:tcBorders>
            <w:shd w:val="clear" w:color="auto" w:fill="auto"/>
            <w:noWrap/>
            <w:vAlign w:val="center"/>
            <w:hideMark/>
          </w:tcPr>
          <w:p w:rsidR="00857F58" w:rsidRPr="007B4E75" w:rsidRDefault="00857F58" w:rsidP="00C50EA6">
            <w:pPr>
              <w:spacing w:after="0"/>
              <w:jc w:val="right"/>
              <w:rPr>
                <w:sz w:val="20"/>
                <w:szCs w:val="20"/>
              </w:rPr>
            </w:pPr>
            <w:r w:rsidRPr="007B4E75">
              <w:rPr>
                <w:sz w:val="20"/>
                <w:szCs w:val="20"/>
              </w:rPr>
              <w:t>1</w:t>
            </w:r>
            <w:r>
              <w:rPr>
                <w:sz w:val="20"/>
                <w:szCs w:val="20"/>
              </w:rPr>
              <w:t>6,618</w:t>
            </w:r>
          </w:p>
        </w:tc>
        <w:tc>
          <w:tcPr>
            <w:tcW w:w="1272" w:type="dxa"/>
            <w:tcBorders>
              <w:top w:val="single" w:sz="4" w:space="0" w:color="auto"/>
              <w:left w:val="nil"/>
              <w:bottom w:val="single" w:sz="4" w:space="0" w:color="auto"/>
              <w:right w:val="nil"/>
            </w:tcBorders>
            <w:shd w:val="clear" w:color="auto" w:fill="auto"/>
            <w:noWrap/>
            <w:tcMar>
              <w:left w:w="0" w:type="dxa"/>
              <w:right w:w="288" w:type="dxa"/>
            </w:tcMar>
            <w:vAlign w:val="center"/>
          </w:tcPr>
          <w:p w:rsidR="00857F58" w:rsidRPr="007B4E75" w:rsidRDefault="00857F58" w:rsidP="00C50EA6">
            <w:pPr>
              <w:spacing w:after="0"/>
              <w:jc w:val="right"/>
              <w:rPr>
                <w:sz w:val="20"/>
                <w:szCs w:val="20"/>
              </w:rPr>
            </w:pPr>
            <w:r>
              <w:rPr>
                <w:sz w:val="20"/>
                <w:szCs w:val="20"/>
              </w:rPr>
              <w:t>12,577</w:t>
            </w:r>
          </w:p>
        </w:tc>
        <w:tc>
          <w:tcPr>
            <w:tcW w:w="796" w:type="dxa"/>
            <w:tcBorders>
              <w:top w:val="single" w:sz="4" w:space="0" w:color="auto"/>
              <w:left w:val="nil"/>
              <w:bottom w:val="single" w:sz="4" w:space="0" w:color="auto"/>
              <w:right w:val="nil"/>
            </w:tcBorders>
            <w:shd w:val="clear" w:color="auto" w:fill="auto"/>
            <w:noWrap/>
            <w:tcMar>
              <w:left w:w="0" w:type="dxa"/>
              <w:right w:w="58" w:type="dxa"/>
            </w:tcMar>
            <w:vAlign w:val="center"/>
          </w:tcPr>
          <w:p w:rsidR="00857F58" w:rsidRPr="007B4E75" w:rsidRDefault="00857F58" w:rsidP="00C50EA6">
            <w:pPr>
              <w:spacing w:after="0"/>
              <w:jc w:val="right"/>
              <w:rPr>
                <w:sz w:val="20"/>
                <w:szCs w:val="20"/>
              </w:rPr>
            </w:pPr>
            <w:r>
              <w:rPr>
                <w:sz w:val="20"/>
                <w:szCs w:val="20"/>
              </w:rPr>
              <w:t>29,310</w:t>
            </w:r>
          </w:p>
        </w:tc>
      </w:tr>
    </w:tbl>
    <w:p w:rsidR="00E03234" w:rsidRDefault="00E03234" w:rsidP="002222C4"/>
    <w:p w:rsidR="00E03234" w:rsidRDefault="00E03234" w:rsidP="00E03234">
      <w:pPr>
        <w:pStyle w:val="Cover-ReptTitle"/>
        <w:rPr>
          <w:sz w:val="22"/>
        </w:rPr>
      </w:pPr>
      <w:r>
        <w:br w:type="page"/>
      </w:r>
    </w:p>
    <w:p w:rsidR="00C50EA6" w:rsidRDefault="00FF6FE6" w:rsidP="00FF6FE6">
      <w:pPr>
        <w:pStyle w:val="Caption"/>
      </w:pPr>
      <w:bookmarkStart w:id="511" w:name="_Toc487202812"/>
      <w:r>
        <w:lastRenderedPageBreak/>
        <w:t xml:space="preserve">Appendix A </w:t>
      </w:r>
      <w:fldSimple w:instr=" SEQ Appendix_A \* ARABIC ">
        <w:r w:rsidR="009C1768">
          <w:rPr>
            <w:noProof/>
          </w:rPr>
          <w:t>7</w:t>
        </w:r>
      </w:fldSimple>
      <w:r>
        <w:t>.–</w:t>
      </w:r>
      <w:r w:rsidRPr="00FF6FE6">
        <w:t>Estimated percent harvest by gear type, escapement</w:t>
      </w:r>
      <w:r w:rsidR="00870EAA">
        <w:t>,</w:t>
      </w:r>
      <w:r w:rsidRPr="00FF6FE6">
        <w:t xml:space="preserve"> and total run of coho salmon returning to the Berners River, 1989-2014, based on the expanded escapement survey count.</w:t>
      </w:r>
      <w:bookmarkEnd w:id="511"/>
    </w:p>
    <w:tbl>
      <w:tblPr>
        <w:tblW w:w="5000" w:type="pct"/>
        <w:jc w:val="center"/>
        <w:tblLook w:val="04A0" w:firstRow="1" w:lastRow="0" w:firstColumn="1" w:lastColumn="0" w:noHBand="0" w:noVBand="1"/>
      </w:tblPr>
      <w:tblGrid>
        <w:gridCol w:w="861"/>
        <w:gridCol w:w="876"/>
        <w:gridCol w:w="847"/>
        <w:gridCol w:w="755"/>
        <w:gridCol w:w="833"/>
        <w:gridCol w:w="755"/>
        <w:gridCol w:w="755"/>
        <w:gridCol w:w="1050"/>
        <w:gridCol w:w="732"/>
        <w:gridCol w:w="1264"/>
        <w:gridCol w:w="848"/>
      </w:tblGrid>
      <w:tr w:rsidR="00857F58" w:rsidRPr="00C50EA6" w:rsidTr="00857F58">
        <w:trPr>
          <w:trHeight w:val="255"/>
          <w:jc w:val="center"/>
        </w:trPr>
        <w:tc>
          <w:tcPr>
            <w:tcW w:w="450" w:type="pct"/>
            <w:tcBorders>
              <w:top w:val="single" w:sz="4" w:space="0" w:color="auto"/>
              <w:left w:val="nil"/>
              <w:bottom w:val="nil"/>
              <w:right w:val="nil"/>
            </w:tcBorders>
            <w:shd w:val="clear" w:color="auto" w:fill="auto"/>
            <w:noWrap/>
            <w:vAlign w:val="bottom"/>
            <w:hideMark/>
          </w:tcPr>
          <w:p w:rsidR="00857F58" w:rsidRPr="00C50EA6" w:rsidRDefault="00857F58" w:rsidP="00DA7031">
            <w:pPr>
              <w:spacing w:after="0"/>
              <w:jc w:val="center"/>
              <w:rPr>
                <w:sz w:val="20"/>
                <w:szCs w:val="20"/>
              </w:rPr>
            </w:pPr>
          </w:p>
        </w:tc>
        <w:tc>
          <w:tcPr>
            <w:tcW w:w="458" w:type="pct"/>
            <w:tcBorders>
              <w:top w:val="single" w:sz="4" w:space="0" w:color="auto"/>
              <w:left w:val="nil"/>
              <w:bottom w:val="nil"/>
              <w:right w:val="nil"/>
            </w:tcBorders>
            <w:shd w:val="clear" w:color="auto" w:fill="auto"/>
            <w:noWrap/>
            <w:vAlign w:val="bottom"/>
            <w:hideMark/>
          </w:tcPr>
          <w:p w:rsidR="00857F58" w:rsidRPr="00C50EA6" w:rsidRDefault="00857F58" w:rsidP="00DA7031">
            <w:pPr>
              <w:spacing w:after="0"/>
              <w:jc w:val="center"/>
              <w:rPr>
                <w:sz w:val="20"/>
                <w:szCs w:val="20"/>
              </w:rPr>
            </w:pPr>
            <w:r w:rsidRPr="00C50EA6">
              <w:rPr>
                <w:sz w:val="20"/>
                <w:szCs w:val="20"/>
              </w:rPr>
              <w:t>Fishery</w:t>
            </w:r>
          </w:p>
        </w:tc>
        <w:tc>
          <w:tcPr>
            <w:tcW w:w="4092" w:type="pct"/>
            <w:gridSpan w:val="9"/>
            <w:tcBorders>
              <w:top w:val="single" w:sz="4" w:space="0" w:color="auto"/>
              <w:left w:val="nil"/>
              <w:right w:val="nil"/>
            </w:tcBorders>
            <w:shd w:val="clear" w:color="auto" w:fill="auto"/>
            <w:noWrap/>
            <w:vAlign w:val="bottom"/>
            <w:hideMark/>
          </w:tcPr>
          <w:p w:rsidR="00857F58" w:rsidRPr="00C50EA6" w:rsidRDefault="00857F58" w:rsidP="00857F58">
            <w:pPr>
              <w:pBdr>
                <w:bottom w:val="single" w:sz="4" w:space="1" w:color="auto"/>
              </w:pBdr>
              <w:spacing w:after="0"/>
              <w:jc w:val="center"/>
              <w:rPr>
                <w:sz w:val="20"/>
                <w:szCs w:val="20"/>
              </w:rPr>
            </w:pPr>
            <w:r w:rsidRPr="00C50EA6">
              <w:rPr>
                <w:sz w:val="20"/>
                <w:szCs w:val="20"/>
              </w:rPr>
              <w:t>Percent of Total Run</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45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Sample</w:t>
            </w:r>
          </w:p>
        </w:tc>
        <w:tc>
          <w:tcPr>
            <w:tcW w:w="442"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394" w:type="pct"/>
            <w:tcBorders>
              <w:left w:val="nil"/>
              <w:bottom w:val="nil"/>
              <w:right w:val="nil"/>
            </w:tcBorders>
            <w:shd w:val="clear" w:color="auto" w:fill="auto"/>
            <w:noWrap/>
            <w:vAlign w:val="bottom"/>
            <w:hideMark/>
          </w:tcPr>
          <w:p w:rsidR="00C50EA6" w:rsidRPr="00C50EA6" w:rsidRDefault="00535348" w:rsidP="00DA7031">
            <w:pPr>
              <w:spacing w:after="0"/>
              <w:jc w:val="center"/>
              <w:rPr>
                <w:sz w:val="20"/>
                <w:szCs w:val="20"/>
              </w:rPr>
            </w:pPr>
            <w:r>
              <w:rPr>
                <w:sz w:val="20"/>
                <w:szCs w:val="20"/>
              </w:rPr>
              <w:t>Purse</w:t>
            </w:r>
          </w:p>
        </w:tc>
        <w:tc>
          <w:tcPr>
            <w:tcW w:w="435"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Drift</w:t>
            </w:r>
          </w:p>
        </w:tc>
        <w:tc>
          <w:tcPr>
            <w:tcW w:w="394"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394"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B.C.</w:t>
            </w:r>
          </w:p>
        </w:tc>
        <w:tc>
          <w:tcPr>
            <w:tcW w:w="548"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Cost</w:t>
            </w:r>
          </w:p>
        </w:tc>
        <w:tc>
          <w:tcPr>
            <w:tcW w:w="382"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Total</w:t>
            </w:r>
          </w:p>
        </w:tc>
        <w:tc>
          <w:tcPr>
            <w:tcW w:w="660" w:type="pct"/>
            <w:tcBorders>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p>
        </w:tc>
        <w:tc>
          <w:tcPr>
            <w:tcW w:w="442" w:type="pct"/>
            <w:tcBorders>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Total</w:t>
            </w:r>
          </w:p>
        </w:tc>
      </w:tr>
      <w:tr w:rsidR="00C50EA6" w:rsidRPr="00C50EA6" w:rsidTr="00857F58">
        <w:trPr>
          <w:trHeight w:val="255"/>
          <w:jc w:val="center"/>
        </w:trPr>
        <w:tc>
          <w:tcPr>
            <w:tcW w:w="450"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Year</w:t>
            </w:r>
          </w:p>
        </w:tc>
        <w:tc>
          <w:tcPr>
            <w:tcW w:w="458"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Size</w:t>
            </w:r>
          </w:p>
        </w:tc>
        <w:tc>
          <w:tcPr>
            <w:tcW w:w="442"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Troll</w:t>
            </w:r>
          </w:p>
        </w:tc>
        <w:tc>
          <w:tcPr>
            <w:tcW w:w="394"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Seine</w:t>
            </w:r>
          </w:p>
        </w:tc>
        <w:tc>
          <w:tcPr>
            <w:tcW w:w="435"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Gillnet</w:t>
            </w:r>
          </w:p>
        </w:tc>
        <w:tc>
          <w:tcPr>
            <w:tcW w:w="394"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Sport</w:t>
            </w:r>
          </w:p>
        </w:tc>
        <w:tc>
          <w:tcPr>
            <w:tcW w:w="394"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Net</w:t>
            </w:r>
          </w:p>
        </w:tc>
        <w:tc>
          <w:tcPr>
            <w:tcW w:w="548"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Recovery</w:t>
            </w:r>
          </w:p>
        </w:tc>
        <w:tc>
          <w:tcPr>
            <w:tcW w:w="382"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Catch</w:t>
            </w:r>
          </w:p>
        </w:tc>
        <w:tc>
          <w:tcPr>
            <w:tcW w:w="660" w:type="pct"/>
            <w:tcBorders>
              <w:top w:val="nil"/>
              <w:left w:val="nil"/>
              <w:bottom w:val="single" w:sz="4" w:space="0" w:color="auto"/>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Escapement</w:t>
            </w:r>
          </w:p>
        </w:tc>
        <w:tc>
          <w:tcPr>
            <w:tcW w:w="442" w:type="pct"/>
            <w:tcBorders>
              <w:top w:val="nil"/>
              <w:left w:val="nil"/>
              <w:bottom w:val="single" w:sz="4" w:space="0" w:color="auto"/>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Run</w:t>
            </w:r>
          </w:p>
        </w:tc>
      </w:tr>
      <w:tr w:rsidR="00C50EA6" w:rsidRPr="00C50EA6" w:rsidTr="00857F58">
        <w:trPr>
          <w:trHeight w:hRule="exact" w:val="331"/>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1989</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58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49.1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7.7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56.8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43.2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1990</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471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20.1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62.6</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37.4</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1991</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1,025</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0.8</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44.1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62.1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37.9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1992</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701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30.8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29.5</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61.8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38.2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1993</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1,498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36.2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0.3</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26.8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63.6</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36.4</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1994</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2,644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35.4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1.8</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36.1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74.4</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25.6</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1995</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1,384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29.2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0.1</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49.6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79.5</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20.5</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1996</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601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41.9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25.6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70.1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29.9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1997</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313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13.9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1.3</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12.7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0.1</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29.6</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70.4</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1998</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613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42.1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21.1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65.9</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34.1</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1999</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948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36.2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26.9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65.4</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34.6</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2000</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692</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20.0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0.7</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22.2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45.0</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55.0</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2001</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747</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23.9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9.6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34.9</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65.1</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2002</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787</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15.3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21.4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39.1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60.9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2003</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1,328</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21.6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0.8</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36.1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60.2</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39.8</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2004</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756</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29.4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0.2</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20.1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51.1</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48.9</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2005</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392</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33.1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18.2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53.8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46.2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2006</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701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23.8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35.9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60.4</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39.6</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2007</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293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30.4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0.4</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17.3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49.7</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50.3</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2008</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423</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24.2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0.9</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46.8</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53.2</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2009</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201</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27.2</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19.7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49.2</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50.8</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2010</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324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30.7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60.5</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39.5</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2011</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174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27.6</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1.9</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14.1</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44.3</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55.7</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2012</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16136C" w:rsidP="006E32F8">
            <w:pPr>
              <w:spacing w:after="0"/>
              <w:jc w:val="right"/>
              <w:rPr>
                <w:sz w:val="20"/>
                <w:szCs w:val="20"/>
              </w:rPr>
            </w:pPr>
            <w:r>
              <w:rPr>
                <w:sz w:val="20"/>
                <w:szCs w:val="20"/>
              </w:rPr>
              <w:t>159</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21.0</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9.4</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0.5</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31.0</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69.0</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val="255"/>
          <w:jc w:val="center"/>
        </w:trPr>
        <w:tc>
          <w:tcPr>
            <w:tcW w:w="450" w:type="pct"/>
            <w:tcBorders>
              <w:top w:val="nil"/>
              <w:left w:val="nil"/>
              <w:bottom w:val="nil"/>
              <w:right w:val="nil"/>
            </w:tcBorders>
            <w:shd w:val="clear" w:color="auto" w:fill="auto"/>
            <w:noWrap/>
            <w:vAlign w:val="bottom"/>
            <w:hideMark/>
          </w:tcPr>
          <w:p w:rsidR="00C50EA6" w:rsidRPr="00C50EA6" w:rsidRDefault="00C50EA6" w:rsidP="00DA7031">
            <w:pPr>
              <w:spacing w:after="0"/>
              <w:jc w:val="left"/>
              <w:rPr>
                <w:sz w:val="20"/>
                <w:szCs w:val="20"/>
              </w:rPr>
            </w:pPr>
            <w:r w:rsidRPr="00C50EA6">
              <w:rPr>
                <w:sz w:val="20"/>
                <w:szCs w:val="20"/>
              </w:rPr>
              <w:t>2013</w:t>
            </w:r>
          </w:p>
        </w:tc>
        <w:tc>
          <w:tcPr>
            <w:tcW w:w="458" w:type="pct"/>
            <w:tcBorders>
              <w:top w:val="nil"/>
              <w:left w:val="nil"/>
              <w:bottom w:val="nil"/>
              <w:right w:val="nil"/>
            </w:tcBorders>
            <w:shd w:val="clear" w:color="auto" w:fill="auto"/>
            <w:noWrap/>
            <w:tcMar>
              <w:left w:w="0" w:type="dxa"/>
              <w:right w:w="216" w:type="dxa"/>
            </w:tcMar>
            <w:vAlign w:val="bottom"/>
            <w:hideMark/>
          </w:tcPr>
          <w:p w:rsidR="00C50EA6" w:rsidRPr="00C50EA6" w:rsidRDefault="00C50EA6" w:rsidP="006E32F8">
            <w:pPr>
              <w:spacing w:after="0"/>
              <w:jc w:val="right"/>
              <w:rPr>
                <w:sz w:val="20"/>
                <w:szCs w:val="20"/>
              </w:rPr>
            </w:pPr>
            <w:r w:rsidRPr="00C50EA6">
              <w:rPr>
                <w:sz w:val="20"/>
                <w:szCs w:val="20"/>
              </w:rPr>
              <w:t>374</w:t>
            </w:r>
          </w:p>
        </w:tc>
        <w:tc>
          <w:tcPr>
            <w:tcW w:w="44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33.3</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1.6</w:t>
            </w:r>
          </w:p>
        </w:tc>
        <w:tc>
          <w:tcPr>
            <w:tcW w:w="435" w:type="pct"/>
            <w:tcBorders>
              <w:top w:val="nil"/>
              <w:left w:val="nil"/>
              <w:bottom w:val="nil"/>
              <w:right w:val="nil"/>
            </w:tcBorders>
            <w:shd w:val="clear" w:color="auto" w:fill="auto"/>
            <w:noWrap/>
            <w:tcMar>
              <w:left w:w="0" w:type="dxa"/>
              <w:right w:w="173" w:type="dxa"/>
            </w:tcMar>
            <w:vAlign w:val="bottom"/>
            <w:hideMark/>
          </w:tcPr>
          <w:p w:rsidR="00C50EA6" w:rsidRPr="00C50EA6" w:rsidRDefault="00C50EA6" w:rsidP="006E32F8">
            <w:pPr>
              <w:spacing w:after="0"/>
              <w:jc w:val="right"/>
              <w:rPr>
                <w:sz w:val="20"/>
                <w:szCs w:val="20"/>
              </w:rPr>
            </w:pPr>
            <w:r w:rsidRPr="00C50EA6">
              <w:rPr>
                <w:sz w:val="20"/>
                <w:szCs w:val="20"/>
              </w:rPr>
              <w:t>27.8</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2.7</w:t>
            </w:r>
          </w:p>
        </w:tc>
        <w:tc>
          <w:tcPr>
            <w:tcW w:w="394"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bottom"/>
            <w:hideMark/>
          </w:tcPr>
          <w:p w:rsidR="00C50EA6" w:rsidRPr="00C50EA6" w:rsidRDefault="00C50EA6" w:rsidP="00DA7031">
            <w:pPr>
              <w:spacing w:after="0"/>
              <w:jc w:val="center"/>
              <w:rPr>
                <w:sz w:val="20"/>
                <w:szCs w:val="20"/>
              </w:rPr>
            </w:pPr>
            <w:r w:rsidRPr="00C50EA6">
              <w:rPr>
                <w:sz w:val="20"/>
                <w:szCs w:val="20"/>
              </w:rPr>
              <w:t>65.5</w:t>
            </w:r>
          </w:p>
        </w:tc>
        <w:tc>
          <w:tcPr>
            <w:tcW w:w="660" w:type="pct"/>
            <w:tcBorders>
              <w:top w:val="nil"/>
              <w:left w:val="nil"/>
              <w:bottom w:val="nil"/>
              <w:right w:val="nil"/>
            </w:tcBorders>
            <w:shd w:val="clear" w:color="auto" w:fill="auto"/>
            <w:noWrap/>
            <w:tcMar>
              <w:left w:w="115" w:type="dxa"/>
              <w:right w:w="144" w:type="dxa"/>
            </w:tcMar>
            <w:vAlign w:val="bottom"/>
            <w:hideMark/>
          </w:tcPr>
          <w:p w:rsidR="00C50EA6" w:rsidRPr="00C50EA6" w:rsidRDefault="00C50EA6" w:rsidP="00DA7031">
            <w:pPr>
              <w:spacing w:after="0"/>
              <w:jc w:val="center"/>
              <w:rPr>
                <w:sz w:val="20"/>
                <w:szCs w:val="20"/>
              </w:rPr>
            </w:pPr>
            <w:r w:rsidRPr="00C50EA6">
              <w:rPr>
                <w:sz w:val="20"/>
                <w:szCs w:val="20"/>
              </w:rPr>
              <w:t>34.5</w:t>
            </w:r>
          </w:p>
        </w:tc>
        <w:tc>
          <w:tcPr>
            <w:tcW w:w="442" w:type="pct"/>
            <w:tcBorders>
              <w:top w:val="nil"/>
              <w:left w:val="nil"/>
              <w:bottom w:val="nil"/>
              <w:right w:val="nil"/>
            </w:tcBorders>
            <w:shd w:val="clear" w:color="auto" w:fill="auto"/>
            <w:noWrap/>
            <w:vAlign w:val="bottom"/>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hRule="exact" w:val="331"/>
          <w:jc w:val="center"/>
        </w:trPr>
        <w:tc>
          <w:tcPr>
            <w:tcW w:w="450" w:type="pct"/>
            <w:tcBorders>
              <w:top w:val="nil"/>
              <w:left w:val="nil"/>
              <w:bottom w:val="nil"/>
              <w:right w:val="nil"/>
            </w:tcBorders>
            <w:shd w:val="clear" w:color="auto" w:fill="auto"/>
            <w:noWrap/>
            <w:vAlign w:val="center"/>
            <w:hideMark/>
          </w:tcPr>
          <w:p w:rsidR="00C50EA6" w:rsidRPr="00C50EA6" w:rsidRDefault="00C50EA6" w:rsidP="00DA7031">
            <w:pPr>
              <w:spacing w:after="0"/>
              <w:jc w:val="left"/>
              <w:rPr>
                <w:sz w:val="20"/>
                <w:szCs w:val="20"/>
              </w:rPr>
            </w:pPr>
            <w:r w:rsidRPr="00C50EA6">
              <w:rPr>
                <w:sz w:val="20"/>
                <w:szCs w:val="20"/>
              </w:rPr>
              <w:t>2014</w:t>
            </w:r>
          </w:p>
        </w:tc>
        <w:tc>
          <w:tcPr>
            <w:tcW w:w="458" w:type="pct"/>
            <w:tcBorders>
              <w:top w:val="nil"/>
              <w:left w:val="nil"/>
              <w:bottom w:val="nil"/>
              <w:right w:val="nil"/>
            </w:tcBorders>
            <w:shd w:val="clear" w:color="auto" w:fill="auto"/>
            <w:noWrap/>
            <w:tcMar>
              <w:left w:w="0" w:type="dxa"/>
              <w:right w:w="216" w:type="dxa"/>
            </w:tcMar>
            <w:vAlign w:val="center"/>
            <w:hideMark/>
          </w:tcPr>
          <w:p w:rsidR="00C50EA6" w:rsidRPr="00C50EA6" w:rsidRDefault="0016136C" w:rsidP="006E32F8">
            <w:pPr>
              <w:spacing w:after="0"/>
              <w:jc w:val="right"/>
              <w:rPr>
                <w:sz w:val="20"/>
                <w:szCs w:val="20"/>
              </w:rPr>
            </w:pPr>
            <w:r>
              <w:rPr>
                <w:sz w:val="20"/>
                <w:szCs w:val="20"/>
              </w:rPr>
              <w:t>287</w:t>
            </w:r>
          </w:p>
        </w:tc>
        <w:tc>
          <w:tcPr>
            <w:tcW w:w="442"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14.2</w:t>
            </w:r>
          </w:p>
        </w:tc>
        <w:tc>
          <w:tcPr>
            <w:tcW w:w="394"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435" w:type="pct"/>
            <w:tcBorders>
              <w:top w:val="nil"/>
              <w:left w:val="nil"/>
              <w:bottom w:val="nil"/>
              <w:right w:val="nil"/>
            </w:tcBorders>
            <w:shd w:val="clear" w:color="auto" w:fill="auto"/>
            <w:noWrap/>
            <w:tcMar>
              <w:left w:w="0" w:type="dxa"/>
              <w:right w:w="173" w:type="dxa"/>
            </w:tcMar>
            <w:vAlign w:val="center"/>
            <w:hideMark/>
          </w:tcPr>
          <w:p w:rsidR="00C50EA6" w:rsidRPr="00C50EA6" w:rsidRDefault="00C50EA6" w:rsidP="006E32F8">
            <w:pPr>
              <w:spacing w:after="0"/>
              <w:jc w:val="right"/>
              <w:rPr>
                <w:sz w:val="20"/>
                <w:szCs w:val="20"/>
              </w:rPr>
            </w:pPr>
            <w:r w:rsidRPr="00C50EA6">
              <w:rPr>
                <w:sz w:val="20"/>
                <w:szCs w:val="20"/>
              </w:rPr>
              <w:t>20.5</w:t>
            </w:r>
          </w:p>
        </w:tc>
        <w:tc>
          <w:tcPr>
            <w:tcW w:w="394"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2.1</w:t>
            </w:r>
          </w:p>
        </w:tc>
        <w:tc>
          <w:tcPr>
            <w:tcW w:w="394"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nil"/>
              <w:left w:val="nil"/>
              <w:bottom w:val="nil"/>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36.8</w:t>
            </w:r>
          </w:p>
        </w:tc>
        <w:tc>
          <w:tcPr>
            <w:tcW w:w="660" w:type="pct"/>
            <w:tcBorders>
              <w:top w:val="nil"/>
              <w:left w:val="nil"/>
              <w:bottom w:val="nil"/>
              <w:right w:val="nil"/>
            </w:tcBorders>
            <w:shd w:val="clear" w:color="auto" w:fill="auto"/>
            <w:noWrap/>
            <w:tcMar>
              <w:left w:w="115" w:type="dxa"/>
              <w:right w:w="144" w:type="dxa"/>
            </w:tcMar>
            <w:vAlign w:val="center"/>
            <w:hideMark/>
          </w:tcPr>
          <w:p w:rsidR="00C50EA6" w:rsidRPr="00C50EA6" w:rsidRDefault="00C50EA6" w:rsidP="00DA7031">
            <w:pPr>
              <w:spacing w:after="0"/>
              <w:jc w:val="center"/>
              <w:rPr>
                <w:sz w:val="20"/>
                <w:szCs w:val="20"/>
              </w:rPr>
            </w:pPr>
            <w:r w:rsidRPr="00C50EA6">
              <w:rPr>
                <w:sz w:val="20"/>
                <w:szCs w:val="20"/>
              </w:rPr>
              <w:t>63.2</w:t>
            </w:r>
          </w:p>
        </w:tc>
        <w:tc>
          <w:tcPr>
            <w:tcW w:w="442" w:type="pct"/>
            <w:tcBorders>
              <w:top w:val="nil"/>
              <w:left w:val="nil"/>
              <w:bottom w:val="nil"/>
              <w:right w:val="nil"/>
            </w:tcBorders>
            <w:shd w:val="clear" w:color="auto" w:fill="auto"/>
            <w:noWrap/>
            <w:vAlign w:val="center"/>
            <w:hideMark/>
          </w:tcPr>
          <w:p w:rsidR="00C50EA6" w:rsidRPr="00C50EA6" w:rsidRDefault="00C50EA6" w:rsidP="00861175">
            <w:pPr>
              <w:spacing w:after="0"/>
              <w:jc w:val="center"/>
              <w:rPr>
                <w:sz w:val="20"/>
                <w:szCs w:val="20"/>
              </w:rPr>
            </w:pPr>
            <w:r w:rsidRPr="00C50EA6">
              <w:rPr>
                <w:sz w:val="20"/>
                <w:szCs w:val="20"/>
              </w:rPr>
              <w:t>100.0</w:t>
            </w:r>
          </w:p>
        </w:tc>
      </w:tr>
      <w:tr w:rsidR="00C50EA6" w:rsidRPr="00C50EA6" w:rsidTr="00857F58">
        <w:trPr>
          <w:trHeight w:hRule="exact" w:val="331"/>
          <w:jc w:val="center"/>
        </w:trPr>
        <w:tc>
          <w:tcPr>
            <w:tcW w:w="908" w:type="pct"/>
            <w:gridSpan w:val="2"/>
            <w:tcBorders>
              <w:top w:val="single" w:sz="4" w:space="0" w:color="auto"/>
              <w:left w:val="nil"/>
              <w:bottom w:val="single" w:sz="4" w:space="0" w:color="auto"/>
              <w:right w:val="nil"/>
            </w:tcBorders>
            <w:shd w:val="clear" w:color="auto" w:fill="auto"/>
            <w:noWrap/>
            <w:vAlign w:val="center"/>
            <w:hideMark/>
          </w:tcPr>
          <w:p w:rsidR="00C50EA6" w:rsidRPr="00C50EA6" w:rsidRDefault="00C50EA6" w:rsidP="00861175">
            <w:pPr>
              <w:spacing w:after="0"/>
              <w:jc w:val="left"/>
              <w:rPr>
                <w:sz w:val="20"/>
                <w:szCs w:val="20"/>
              </w:rPr>
            </w:pPr>
            <w:r w:rsidRPr="00C50EA6">
              <w:rPr>
                <w:sz w:val="20"/>
                <w:szCs w:val="20"/>
              </w:rPr>
              <w:t>Average</w:t>
            </w:r>
          </w:p>
        </w:tc>
        <w:tc>
          <w:tcPr>
            <w:tcW w:w="442"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28.7</w:t>
            </w:r>
          </w:p>
        </w:tc>
        <w:tc>
          <w:tcPr>
            <w:tcW w:w="394"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0.7</w:t>
            </w:r>
          </w:p>
        </w:tc>
        <w:tc>
          <w:tcPr>
            <w:tcW w:w="435"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50EA6" w:rsidRPr="00C50EA6" w:rsidRDefault="00C50EA6" w:rsidP="006E32F8">
            <w:pPr>
              <w:spacing w:after="0"/>
              <w:jc w:val="right"/>
              <w:rPr>
                <w:sz w:val="20"/>
                <w:szCs w:val="20"/>
              </w:rPr>
            </w:pPr>
            <w:r w:rsidRPr="00C50EA6">
              <w:rPr>
                <w:sz w:val="20"/>
                <w:szCs w:val="20"/>
              </w:rPr>
              <w:t>24.0</w:t>
            </w:r>
          </w:p>
        </w:tc>
        <w:tc>
          <w:tcPr>
            <w:tcW w:w="394"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1.2</w:t>
            </w:r>
          </w:p>
        </w:tc>
        <w:tc>
          <w:tcPr>
            <w:tcW w:w="394"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548"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0.0</w:t>
            </w:r>
          </w:p>
        </w:tc>
        <w:tc>
          <w:tcPr>
            <w:tcW w:w="382"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DA7031">
            <w:pPr>
              <w:spacing w:after="0"/>
              <w:jc w:val="center"/>
              <w:rPr>
                <w:sz w:val="20"/>
                <w:szCs w:val="20"/>
              </w:rPr>
            </w:pPr>
            <w:r w:rsidRPr="00C50EA6">
              <w:rPr>
                <w:sz w:val="20"/>
                <w:szCs w:val="20"/>
              </w:rPr>
              <w:t>54.6</w:t>
            </w:r>
          </w:p>
        </w:tc>
        <w:tc>
          <w:tcPr>
            <w:tcW w:w="660" w:type="pct"/>
            <w:tcBorders>
              <w:top w:val="single" w:sz="4" w:space="0" w:color="auto"/>
              <w:left w:val="nil"/>
              <w:bottom w:val="single" w:sz="4" w:space="0" w:color="auto"/>
              <w:right w:val="nil"/>
            </w:tcBorders>
            <w:shd w:val="clear" w:color="auto" w:fill="auto"/>
            <w:noWrap/>
            <w:tcMar>
              <w:left w:w="115" w:type="dxa"/>
              <w:right w:w="144" w:type="dxa"/>
            </w:tcMar>
            <w:vAlign w:val="center"/>
            <w:hideMark/>
          </w:tcPr>
          <w:p w:rsidR="00C50EA6" w:rsidRPr="00C50EA6" w:rsidRDefault="00C50EA6" w:rsidP="00DA7031">
            <w:pPr>
              <w:spacing w:after="0"/>
              <w:jc w:val="center"/>
              <w:rPr>
                <w:sz w:val="20"/>
                <w:szCs w:val="20"/>
              </w:rPr>
            </w:pPr>
            <w:r w:rsidRPr="00C50EA6">
              <w:rPr>
                <w:sz w:val="20"/>
                <w:szCs w:val="20"/>
              </w:rPr>
              <w:t>45.4</w:t>
            </w:r>
          </w:p>
        </w:tc>
        <w:tc>
          <w:tcPr>
            <w:tcW w:w="442" w:type="pct"/>
            <w:tcBorders>
              <w:top w:val="single" w:sz="4" w:space="0" w:color="auto"/>
              <w:left w:val="nil"/>
              <w:bottom w:val="single" w:sz="4" w:space="0" w:color="auto"/>
              <w:right w:val="nil"/>
            </w:tcBorders>
            <w:shd w:val="clear" w:color="auto" w:fill="auto"/>
            <w:noWrap/>
            <w:vAlign w:val="center"/>
            <w:hideMark/>
          </w:tcPr>
          <w:p w:rsidR="00C50EA6" w:rsidRPr="00C50EA6" w:rsidRDefault="00C50EA6" w:rsidP="00861175">
            <w:pPr>
              <w:spacing w:after="0"/>
              <w:jc w:val="center"/>
              <w:rPr>
                <w:sz w:val="20"/>
                <w:szCs w:val="20"/>
              </w:rPr>
            </w:pPr>
            <w:r w:rsidRPr="00C50EA6">
              <w:rPr>
                <w:sz w:val="20"/>
                <w:szCs w:val="20"/>
              </w:rPr>
              <w:t>100.0</w:t>
            </w:r>
          </w:p>
        </w:tc>
      </w:tr>
    </w:tbl>
    <w:p w:rsidR="00C50EA6" w:rsidRPr="00C50EA6" w:rsidRDefault="00C50EA6" w:rsidP="002222C4"/>
    <w:p w:rsidR="008430CB" w:rsidRDefault="008430CB">
      <w:pPr>
        <w:spacing w:after="0"/>
        <w:jc w:val="left"/>
        <w:rPr>
          <w:sz w:val="22"/>
          <w:szCs w:val="20"/>
        </w:rPr>
      </w:pPr>
      <w:r>
        <w:br w:type="page"/>
      </w:r>
    </w:p>
    <w:p w:rsidR="008430CB" w:rsidRDefault="00FF6FE6" w:rsidP="00FF6FE6">
      <w:pPr>
        <w:pStyle w:val="Caption"/>
      </w:pPr>
      <w:bookmarkStart w:id="512" w:name="_Toc487202813"/>
      <w:r>
        <w:lastRenderedPageBreak/>
        <w:t xml:space="preserve">Appendix A </w:t>
      </w:r>
      <w:fldSimple w:instr=" SEQ Appendix_A \* ARABIC ">
        <w:r w:rsidR="009C1768">
          <w:rPr>
            <w:noProof/>
          </w:rPr>
          <w:t>8</w:t>
        </w:r>
      </w:fldSimple>
      <w:r>
        <w:t>.–</w:t>
      </w:r>
      <w:r w:rsidRPr="00FF6FE6">
        <w:t>Estimated exploitation rate by fishery and removal rate by the Lynn Canal (District 115) drift gillnet fishery for the Berners River coho salmon population, 1989-2014.</w:t>
      </w:r>
      <w:bookmarkEnd w:id="512"/>
    </w:p>
    <w:tbl>
      <w:tblPr>
        <w:tblW w:w="9375" w:type="dxa"/>
        <w:tblInd w:w="93" w:type="dxa"/>
        <w:tblLook w:val="04A0" w:firstRow="1" w:lastRow="0" w:firstColumn="1" w:lastColumn="0" w:noHBand="0" w:noVBand="1"/>
      </w:tblPr>
      <w:tblGrid>
        <w:gridCol w:w="1045"/>
        <w:gridCol w:w="1173"/>
        <w:gridCol w:w="1042"/>
        <w:gridCol w:w="926"/>
        <w:gridCol w:w="1425"/>
        <w:gridCol w:w="1251"/>
        <w:gridCol w:w="1042"/>
        <w:gridCol w:w="1471"/>
      </w:tblGrid>
      <w:tr w:rsidR="00857F58" w:rsidRPr="002222C4" w:rsidTr="00857F58">
        <w:trPr>
          <w:trHeight w:val="300"/>
        </w:trPr>
        <w:tc>
          <w:tcPr>
            <w:tcW w:w="1048" w:type="dxa"/>
            <w:tcBorders>
              <w:top w:val="single" w:sz="4" w:space="0" w:color="auto"/>
              <w:left w:val="nil"/>
              <w:right w:val="nil"/>
            </w:tcBorders>
            <w:shd w:val="clear" w:color="auto" w:fill="auto"/>
            <w:noWrap/>
            <w:vAlign w:val="bottom"/>
            <w:hideMark/>
          </w:tcPr>
          <w:p w:rsidR="00857F58" w:rsidRPr="002222C4" w:rsidRDefault="00857F58" w:rsidP="008430CB">
            <w:pPr>
              <w:spacing w:after="0"/>
              <w:jc w:val="left"/>
              <w:rPr>
                <w:color w:val="000000"/>
                <w:sz w:val="20"/>
                <w:szCs w:val="20"/>
              </w:rPr>
            </w:pPr>
            <w:r w:rsidRPr="002222C4">
              <w:rPr>
                <w:color w:val="000000"/>
                <w:sz w:val="20"/>
                <w:szCs w:val="20"/>
              </w:rPr>
              <w:t> </w:t>
            </w:r>
          </w:p>
        </w:tc>
        <w:tc>
          <w:tcPr>
            <w:tcW w:w="5815" w:type="dxa"/>
            <w:gridSpan w:val="5"/>
            <w:tcBorders>
              <w:top w:val="single" w:sz="4" w:space="0" w:color="auto"/>
              <w:left w:val="nil"/>
              <w:right w:val="nil"/>
            </w:tcBorders>
            <w:shd w:val="clear" w:color="auto" w:fill="auto"/>
            <w:noWrap/>
            <w:vAlign w:val="bottom"/>
            <w:hideMark/>
          </w:tcPr>
          <w:p w:rsidR="00857F58" w:rsidRPr="002222C4" w:rsidRDefault="00857F58" w:rsidP="00857F58">
            <w:pPr>
              <w:pBdr>
                <w:bottom w:val="single" w:sz="4" w:space="1" w:color="auto"/>
              </w:pBdr>
              <w:spacing w:after="0"/>
              <w:jc w:val="center"/>
              <w:rPr>
                <w:color w:val="000000"/>
                <w:sz w:val="20"/>
                <w:szCs w:val="20"/>
              </w:rPr>
            </w:pPr>
            <w:r w:rsidRPr="002222C4">
              <w:rPr>
                <w:color w:val="000000"/>
                <w:sz w:val="20"/>
                <w:szCs w:val="20"/>
              </w:rPr>
              <w:t>Exploitation Rate</w:t>
            </w:r>
          </w:p>
        </w:tc>
        <w:tc>
          <w:tcPr>
            <w:tcW w:w="1045" w:type="dxa"/>
            <w:tcBorders>
              <w:top w:val="single" w:sz="4" w:space="0" w:color="auto"/>
              <w:left w:val="nil"/>
              <w:right w:val="nil"/>
            </w:tcBorders>
            <w:shd w:val="clear" w:color="auto" w:fill="auto"/>
            <w:noWrap/>
            <w:vAlign w:val="bottom"/>
            <w:hideMark/>
          </w:tcPr>
          <w:p w:rsidR="00857F58" w:rsidRPr="002222C4" w:rsidRDefault="00857F58" w:rsidP="008430CB">
            <w:pPr>
              <w:spacing w:after="0"/>
              <w:jc w:val="left"/>
              <w:rPr>
                <w:color w:val="000000"/>
                <w:sz w:val="20"/>
                <w:szCs w:val="20"/>
              </w:rPr>
            </w:pPr>
            <w:r w:rsidRPr="002222C4">
              <w:rPr>
                <w:color w:val="000000"/>
                <w:sz w:val="20"/>
                <w:szCs w:val="20"/>
              </w:rPr>
              <w:t> </w:t>
            </w:r>
          </w:p>
        </w:tc>
        <w:tc>
          <w:tcPr>
            <w:tcW w:w="1467" w:type="dxa"/>
            <w:tcBorders>
              <w:top w:val="single" w:sz="4" w:space="0" w:color="auto"/>
              <w:left w:val="nil"/>
            </w:tcBorders>
            <w:shd w:val="clear" w:color="auto" w:fill="auto"/>
            <w:noWrap/>
            <w:tcMar>
              <w:left w:w="86" w:type="dxa"/>
              <w:right w:w="0" w:type="dxa"/>
            </w:tcMar>
            <w:vAlign w:val="bottom"/>
            <w:hideMark/>
          </w:tcPr>
          <w:p w:rsidR="00857F58" w:rsidRPr="002222C4" w:rsidRDefault="00857F58" w:rsidP="00857F58">
            <w:pPr>
              <w:pBdr>
                <w:bottom w:val="single" w:sz="4" w:space="1" w:color="auto"/>
              </w:pBdr>
              <w:spacing w:after="0"/>
              <w:jc w:val="center"/>
              <w:rPr>
                <w:color w:val="000000"/>
                <w:sz w:val="20"/>
                <w:szCs w:val="20"/>
              </w:rPr>
            </w:pPr>
            <w:r w:rsidRPr="002222C4">
              <w:rPr>
                <w:color w:val="000000"/>
                <w:sz w:val="20"/>
                <w:szCs w:val="20"/>
              </w:rPr>
              <w:t>Removal Rate</w:t>
            </w:r>
          </w:p>
        </w:tc>
      </w:tr>
      <w:tr w:rsidR="008430CB" w:rsidRPr="002222C4" w:rsidTr="00857F58">
        <w:trPr>
          <w:trHeight w:val="300"/>
        </w:trPr>
        <w:tc>
          <w:tcPr>
            <w:tcW w:w="1048" w:type="dxa"/>
            <w:tcBorders>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p>
        </w:tc>
        <w:tc>
          <w:tcPr>
            <w:tcW w:w="1176" w:type="dxa"/>
            <w:tcBorders>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p>
        </w:tc>
        <w:tc>
          <w:tcPr>
            <w:tcW w:w="1045" w:type="dxa"/>
            <w:tcBorders>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Purse</w:t>
            </w:r>
          </w:p>
        </w:tc>
        <w:tc>
          <w:tcPr>
            <w:tcW w:w="928" w:type="dxa"/>
            <w:tcBorders>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Marine</w:t>
            </w:r>
          </w:p>
        </w:tc>
        <w:tc>
          <w:tcPr>
            <w:tcW w:w="2666" w:type="dxa"/>
            <w:gridSpan w:val="2"/>
            <w:tcBorders>
              <w:left w:val="nil"/>
              <w:right w:val="nil"/>
            </w:tcBorders>
            <w:shd w:val="clear" w:color="auto" w:fill="auto"/>
            <w:noWrap/>
            <w:vAlign w:val="bottom"/>
            <w:hideMark/>
          </w:tcPr>
          <w:p w:rsidR="008430CB" w:rsidRPr="002222C4" w:rsidRDefault="008430CB" w:rsidP="00857F58">
            <w:pPr>
              <w:pBdr>
                <w:bottom w:val="single" w:sz="4" w:space="1" w:color="auto"/>
              </w:pBdr>
              <w:spacing w:after="0"/>
              <w:jc w:val="center"/>
              <w:rPr>
                <w:color w:val="000000"/>
                <w:sz w:val="20"/>
                <w:szCs w:val="20"/>
              </w:rPr>
            </w:pPr>
            <w:r w:rsidRPr="002222C4">
              <w:rPr>
                <w:color w:val="000000"/>
                <w:sz w:val="20"/>
                <w:szCs w:val="20"/>
              </w:rPr>
              <w:t>Drift gillnet</w:t>
            </w:r>
          </w:p>
        </w:tc>
        <w:tc>
          <w:tcPr>
            <w:tcW w:w="1045" w:type="dxa"/>
            <w:tcBorders>
              <w:top w:val="nil"/>
              <w:left w:val="nil"/>
              <w:right w:val="nil"/>
            </w:tcBorders>
            <w:shd w:val="clear" w:color="auto" w:fill="auto"/>
            <w:noWrap/>
            <w:vAlign w:val="bottom"/>
            <w:hideMark/>
          </w:tcPr>
          <w:p w:rsidR="008430CB" w:rsidRPr="002222C4" w:rsidRDefault="008430CB" w:rsidP="008430CB">
            <w:pPr>
              <w:spacing w:after="0"/>
              <w:jc w:val="right"/>
              <w:rPr>
                <w:color w:val="000000"/>
                <w:sz w:val="20"/>
                <w:szCs w:val="20"/>
              </w:rPr>
            </w:pPr>
          </w:p>
        </w:tc>
        <w:tc>
          <w:tcPr>
            <w:tcW w:w="1467" w:type="dxa"/>
            <w:tcBorders>
              <w:left w:val="nil"/>
              <w:right w:val="nil"/>
            </w:tcBorders>
            <w:shd w:val="clear" w:color="auto" w:fill="auto"/>
            <w:noWrap/>
            <w:tcMar>
              <w:left w:w="86" w:type="dxa"/>
            </w:tcMar>
            <w:vAlign w:val="bottom"/>
            <w:hideMark/>
          </w:tcPr>
          <w:p w:rsidR="008430CB" w:rsidRPr="002222C4" w:rsidRDefault="003E5403" w:rsidP="008430CB">
            <w:pPr>
              <w:spacing w:after="0"/>
              <w:jc w:val="center"/>
              <w:rPr>
                <w:color w:val="000000"/>
                <w:sz w:val="20"/>
                <w:szCs w:val="20"/>
              </w:rPr>
            </w:pPr>
            <w:r w:rsidRPr="002222C4">
              <w:rPr>
                <w:color w:val="000000"/>
                <w:sz w:val="20"/>
                <w:szCs w:val="20"/>
              </w:rPr>
              <w:t>Drift G</w:t>
            </w:r>
            <w:r w:rsidR="008430CB" w:rsidRPr="002222C4">
              <w:rPr>
                <w:color w:val="000000"/>
                <w:sz w:val="20"/>
                <w:szCs w:val="20"/>
              </w:rPr>
              <w:t>illnet</w:t>
            </w:r>
          </w:p>
        </w:tc>
      </w:tr>
      <w:tr w:rsidR="008430CB" w:rsidRPr="002222C4" w:rsidTr="00857F58">
        <w:trPr>
          <w:trHeight w:val="300"/>
        </w:trPr>
        <w:tc>
          <w:tcPr>
            <w:tcW w:w="1048" w:type="dxa"/>
            <w:tcBorders>
              <w:top w:val="nil"/>
              <w:left w:val="nil"/>
              <w:bottom w:val="single" w:sz="4" w:space="0" w:color="auto"/>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Year</w:t>
            </w:r>
          </w:p>
        </w:tc>
        <w:tc>
          <w:tcPr>
            <w:tcW w:w="1176" w:type="dxa"/>
            <w:tcBorders>
              <w:top w:val="nil"/>
              <w:left w:val="nil"/>
              <w:bottom w:val="single" w:sz="4" w:space="0" w:color="auto"/>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Troll</w:t>
            </w:r>
          </w:p>
        </w:tc>
        <w:tc>
          <w:tcPr>
            <w:tcW w:w="1045" w:type="dxa"/>
            <w:tcBorders>
              <w:top w:val="nil"/>
              <w:left w:val="nil"/>
              <w:bottom w:val="single" w:sz="4" w:space="0" w:color="auto"/>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Seine</w:t>
            </w:r>
          </w:p>
        </w:tc>
        <w:tc>
          <w:tcPr>
            <w:tcW w:w="928" w:type="dxa"/>
            <w:tcBorders>
              <w:top w:val="nil"/>
              <w:left w:val="nil"/>
              <w:bottom w:val="single" w:sz="4" w:space="0" w:color="auto"/>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Sport</w:t>
            </w:r>
          </w:p>
        </w:tc>
        <w:tc>
          <w:tcPr>
            <w:tcW w:w="1421" w:type="dxa"/>
            <w:tcBorders>
              <w:top w:val="nil"/>
              <w:left w:val="nil"/>
              <w:bottom w:val="single" w:sz="4" w:space="0" w:color="auto"/>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Other</w:t>
            </w:r>
          </w:p>
        </w:tc>
        <w:tc>
          <w:tcPr>
            <w:tcW w:w="1245" w:type="dxa"/>
            <w:tcBorders>
              <w:top w:val="nil"/>
              <w:left w:val="nil"/>
              <w:bottom w:val="single" w:sz="4" w:space="0" w:color="auto"/>
              <w:right w:val="nil"/>
            </w:tcBorders>
            <w:shd w:val="clear" w:color="auto" w:fill="auto"/>
            <w:noWrap/>
            <w:tcMar>
              <w:left w:w="0" w:type="dxa"/>
              <w:right w:w="115"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District 115</w:t>
            </w:r>
          </w:p>
        </w:tc>
        <w:tc>
          <w:tcPr>
            <w:tcW w:w="1045" w:type="dxa"/>
            <w:tcBorders>
              <w:left w:val="nil"/>
              <w:bottom w:val="single" w:sz="4" w:space="0" w:color="auto"/>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Total</w:t>
            </w:r>
          </w:p>
        </w:tc>
        <w:tc>
          <w:tcPr>
            <w:tcW w:w="1467" w:type="dxa"/>
            <w:tcBorders>
              <w:top w:val="nil"/>
              <w:left w:val="nil"/>
              <w:bottom w:val="single" w:sz="4" w:space="0" w:color="auto"/>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District 115</w:t>
            </w:r>
          </w:p>
        </w:tc>
      </w:tr>
      <w:tr w:rsidR="008430CB" w:rsidRPr="002222C4" w:rsidTr="00857F58">
        <w:trPr>
          <w:trHeight w:val="389"/>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1989</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49.1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1.4</w:t>
            </w:r>
          </w:p>
        </w:tc>
        <w:tc>
          <w:tcPr>
            <w:tcW w:w="1245" w:type="dxa"/>
            <w:tcBorders>
              <w:top w:val="single" w:sz="4" w:space="0" w:color="auto"/>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6.3</w:t>
            </w:r>
          </w:p>
        </w:tc>
        <w:tc>
          <w:tcPr>
            <w:tcW w:w="1045" w:type="dxa"/>
            <w:tcBorders>
              <w:top w:val="single" w:sz="4" w:space="0" w:color="auto"/>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56.8</w:t>
            </w:r>
          </w:p>
        </w:tc>
        <w:tc>
          <w:tcPr>
            <w:tcW w:w="1467" w:type="dxa"/>
            <w:tcBorders>
              <w:top w:val="single" w:sz="4" w:space="0" w:color="auto"/>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12.8</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1990</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41.0</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19.1</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62.6</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33.7</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1991</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17.1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43.7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62.1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53.5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1992</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30.8</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28.2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61.8</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42.4</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1993</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36.2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25.5</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63.6</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41.2</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1994</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35.4</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1.8</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35.2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74.4</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57.9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1995</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29.2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0.1</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49.0</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79.5</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70.6</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1996</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41.9</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24.8</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70.1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45.3</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1997</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13.9</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1.3</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12.7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29.6</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15.3</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1998</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42.1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20.2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65.9</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37.2</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1999</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36.2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26.7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65.4</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43.6</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2000</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2.1</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22.0</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45.0</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2001</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23.9</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9.2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34.9</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12.4</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2002</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15.3</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1.9</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0.1</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21.3</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39.1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25.9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2003</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21.6</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33.7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60.2</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45.9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2004</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29.4</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0.2</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1.4</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19.5</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51.1</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2005</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33.1</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18.2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53.8</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28.2</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2006</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23.8</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35.2</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60.4</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47.0</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2007</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30.4</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17.0</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49.7</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25.3</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2008</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24.2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0.9</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21.3</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46.8</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28.5</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2009</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27.2</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19.7</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49.2</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28.0</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2010</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27.3</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2.0</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2.4</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28.4</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60.5</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41.8</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2011</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27.6</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1.9</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0.8</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13.8</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44.3</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19.9</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2012</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21.0</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0.5</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9.4</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31.0</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12.0</w:t>
            </w:r>
          </w:p>
        </w:tc>
      </w:tr>
      <w:tr w:rsidR="008430CB" w:rsidRPr="002222C4" w:rsidTr="00857F58">
        <w:trPr>
          <w:trHeight w:val="300"/>
        </w:trPr>
        <w:tc>
          <w:tcPr>
            <w:tcW w:w="1048"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2013</w:t>
            </w:r>
          </w:p>
        </w:tc>
        <w:tc>
          <w:tcPr>
            <w:tcW w:w="1176"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33.3</w:t>
            </w:r>
          </w:p>
        </w:tc>
        <w:tc>
          <w:tcPr>
            <w:tcW w:w="1045" w:type="dxa"/>
            <w:tcBorders>
              <w:top w:val="nil"/>
              <w:left w:val="nil"/>
              <w:bottom w:val="nil"/>
              <w:right w:val="nil"/>
            </w:tcBorders>
            <w:shd w:val="clear" w:color="auto" w:fill="auto"/>
            <w:noWrap/>
            <w:vAlign w:val="bottom"/>
            <w:hideMark/>
          </w:tcPr>
          <w:p w:rsidR="008430CB" w:rsidRPr="002222C4" w:rsidRDefault="008430CB" w:rsidP="008430CB">
            <w:pPr>
              <w:spacing w:after="0"/>
              <w:jc w:val="center"/>
              <w:rPr>
                <w:color w:val="000000"/>
                <w:sz w:val="20"/>
                <w:szCs w:val="20"/>
              </w:rPr>
            </w:pPr>
            <w:r w:rsidRPr="002222C4">
              <w:rPr>
                <w:color w:val="000000"/>
                <w:sz w:val="20"/>
                <w:szCs w:val="20"/>
              </w:rPr>
              <w:t>1.6</w:t>
            </w:r>
          </w:p>
        </w:tc>
        <w:tc>
          <w:tcPr>
            <w:tcW w:w="928" w:type="dxa"/>
            <w:tcBorders>
              <w:top w:val="nil"/>
              <w:left w:val="nil"/>
              <w:bottom w:val="nil"/>
              <w:right w:val="nil"/>
            </w:tcBorders>
            <w:shd w:val="clear" w:color="auto" w:fill="auto"/>
            <w:noWrap/>
            <w:tcMar>
              <w:left w:w="115" w:type="dxa"/>
              <w:right w:w="58"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2.7</w:t>
            </w:r>
          </w:p>
        </w:tc>
        <w:tc>
          <w:tcPr>
            <w:tcW w:w="1421" w:type="dxa"/>
            <w:tcBorders>
              <w:top w:val="nil"/>
              <w:left w:val="nil"/>
              <w:bottom w:val="nil"/>
              <w:right w:val="nil"/>
            </w:tcBorders>
            <w:shd w:val="clear" w:color="auto" w:fill="auto"/>
            <w:noWrap/>
            <w:tcMar>
              <w:left w:w="115" w:type="dxa"/>
              <w:right w:w="0"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0.3</w:t>
            </w:r>
          </w:p>
        </w:tc>
        <w:tc>
          <w:tcPr>
            <w:tcW w:w="1245" w:type="dxa"/>
            <w:tcBorders>
              <w:top w:val="nil"/>
              <w:left w:val="nil"/>
              <w:bottom w:val="nil"/>
              <w:right w:val="nil"/>
            </w:tcBorders>
            <w:shd w:val="clear" w:color="auto" w:fill="auto"/>
            <w:noWrap/>
            <w:tcMar>
              <w:left w:w="0" w:type="dxa"/>
              <w:right w:w="504" w:type="dxa"/>
            </w:tcMar>
            <w:vAlign w:val="bottom"/>
            <w:hideMark/>
          </w:tcPr>
          <w:p w:rsidR="008430CB" w:rsidRPr="002222C4" w:rsidRDefault="008430CB" w:rsidP="008430CB">
            <w:pPr>
              <w:spacing w:after="0"/>
              <w:jc w:val="right"/>
              <w:rPr>
                <w:color w:val="000000"/>
                <w:sz w:val="20"/>
                <w:szCs w:val="20"/>
              </w:rPr>
            </w:pPr>
            <w:r w:rsidRPr="002222C4">
              <w:rPr>
                <w:color w:val="000000"/>
                <w:sz w:val="20"/>
                <w:szCs w:val="20"/>
              </w:rPr>
              <w:t>27.5</w:t>
            </w:r>
          </w:p>
        </w:tc>
        <w:tc>
          <w:tcPr>
            <w:tcW w:w="1045" w:type="dxa"/>
            <w:tcBorders>
              <w:top w:val="nil"/>
              <w:left w:val="nil"/>
              <w:bottom w:val="nil"/>
              <w:right w:val="nil"/>
            </w:tcBorders>
            <w:shd w:val="clear" w:color="auto" w:fill="auto"/>
            <w:noWrap/>
            <w:vAlign w:val="bottom"/>
            <w:hideMark/>
          </w:tcPr>
          <w:p w:rsidR="008430CB" w:rsidRPr="002222C4" w:rsidRDefault="008430CB" w:rsidP="00982E51">
            <w:pPr>
              <w:spacing w:after="0"/>
              <w:jc w:val="center"/>
              <w:rPr>
                <w:color w:val="000000"/>
                <w:sz w:val="20"/>
                <w:szCs w:val="20"/>
              </w:rPr>
            </w:pPr>
            <w:r w:rsidRPr="002222C4">
              <w:rPr>
                <w:color w:val="000000"/>
                <w:sz w:val="20"/>
                <w:szCs w:val="20"/>
              </w:rPr>
              <w:t>65.5</w:t>
            </w:r>
          </w:p>
        </w:tc>
        <w:tc>
          <w:tcPr>
            <w:tcW w:w="1467" w:type="dxa"/>
            <w:tcBorders>
              <w:top w:val="nil"/>
              <w:left w:val="nil"/>
              <w:bottom w:val="nil"/>
              <w:right w:val="nil"/>
            </w:tcBorders>
            <w:shd w:val="clear" w:color="auto" w:fill="auto"/>
            <w:noWrap/>
            <w:tcMar>
              <w:left w:w="86" w:type="dxa"/>
            </w:tcMar>
            <w:vAlign w:val="bottom"/>
            <w:hideMark/>
          </w:tcPr>
          <w:p w:rsidR="008430CB" w:rsidRPr="002222C4" w:rsidRDefault="008430CB" w:rsidP="008430CB">
            <w:pPr>
              <w:spacing w:after="0"/>
              <w:jc w:val="center"/>
              <w:rPr>
                <w:color w:val="000000"/>
                <w:sz w:val="20"/>
                <w:szCs w:val="20"/>
              </w:rPr>
            </w:pPr>
            <w:r w:rsidRPr="002222C4">
              <w:rPr>
                <w:color w:val="000000"/>
                <w:sz w:val="20"/>
                <w:szCs w:val="20"/>
              </w:rPr>
              <w:t>44.4</w:t>
            </w:r>
          </w:p>
        </w:tc>
      </w:tr>
      <w:tr w:rsidR="008430CB" w:rsidRPr="002222C4" w:rsidTr="00857F58">
        <w:trPr>
          <w:trHeight w:val="389"/>
        </w:trPr>
        <w:tc>
          <w:tcPr>
            <w:tcW w:w="1048" w:type="dxa"/>
            <w:tcBorders>
              <w:top w:val="nil"/>
              <w:left w:val="nil"/>
              <w:bottom w:val="nil"/>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2014</w:t>
            </w:r>
          </w:p>
        </w:tc>
        <w:tc>
          <w:tcPr>
            <w:tcW w:w="1176" w:type="dxa"/>
            <w:tcBorders>
              <w:top w:val="nil"/>
              <w:left w:val="nil"/>
              <w:bottom w:val="nil"/>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14.2</w:t>
            </w:r>
          </w:p>
        </w:tc>
        <w:tc>
          <w:tcPr>
            <w:tcW w:w="1045" w:type="dxa"/>
            <w:tcBorders>
              <w:top w:val="nil"/>
              <w:left w:val="nil"/>
              <w:bottom w:val="nil"/>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0.0</w:t>
            </w:r>
          </w:p>
        </w:tc>
        <w:tc>
          <w:tcPr>
            <w:tcW w:w="928" w:type="dxa"/>
            <w:tcBorders>
              <w:top w:val="nil"/>
              <w:left w:val="nil"/>
              <w:bottom w:val="nil"/>
              <w:right w:val="nil"/>
            </w:tcBorders>
            <w:shd w:val="clear" w:color="auto" w:fill="auto"/>
            <w:noWrap/>
            <w:tcMar>
              <w:left w:w="115" w:type="dxa"/>
              <w:right w:w="58"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2.1</w:t>
            </w:r>
          </w:p>
        </w:tc>
        <w:tc>
          <w:tcPr>
            <w:tcW w:w="1421" w:type="dxa"/>
            <w:tcBorders>
              <w:top w:val="nil"/>
              <w:left w:val="nil"/>
              <w:bottom w:val="nil"/>
              <w:right w:val="nil"/>
            </w:tcBorders>
            <w:shd w:val="clear" w:color="auto" w:fill="auto"/>
            <w:noWrap/>
            <w:tcMar>
              <w:left w:w="115" w:type="dxa"/>
              <w:right w:w="0"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0.6</w:t>
            </w:r>
          </w:p>
        </w:tc>
        <w:tc>
          <w:tcPr>
            <w:tcW w:w="1245" w:type="dxa"/>
            <w:tcBorders>
              <w:top w:val="nil"/>
              <w:left w:val="nil"/>
              <w:bottom w:val="nil"/>
              <w:right w:val="nil"/>
            </w:tcBorders>
            <w:shd w:val="clear" w:color="auto" w:fill="auto"/>
            <w:noWrap/>
            <w:tcMar>
              <w:left w:w="0" w:type="dxa"/>
              <w:right w:w="504" w:type="dxa"/>
            </w:tcMar>
            <w:vAlign w:val="center"/>
            <w:hideMark/>
          </w:tcPr>
          <w:p w:rsidR="008430CB" w:rsidRPr="002222C4" w:rsidRDefault="008430CB" w:rsidP="008430CB">
            <w:pPr>
              <w:spacing w:after="0"/>
              <w:jc w:val="right"/>
              <w:rPr>
                <w:color w:val="000000"/>
                <w:sz w:val="20"/>
                <w:szCs w:val="20"/>
              </w:rPr>
            </w:pPr>
            <w:r w:rsidRPr="002222C4">
              <w:rPr>
                <w:color w:val="000000"/>
                <w:sz w:val="20"/>
                <w:szCs w:val="20"/>
              </w:rPr>
              <w:t>20.0</w:t>
            </w:r>
          </w:p>
        </w:tc>
        <w:tc>
          <w:tcPr>
            <w:tcW w:w="1045" w:type="dxa"/>
            <w:tcBorders>
              <w:top w:val="nil"/>
              <w:left w:val="nil"/>
              <w:bottom w:val="nil"/>
              <w:right w:val="nil"/>
            </w:tcBorders>
            <w:shd w:val="clear" w:color="auto" w:fill="auto"/>
            <w:noWrap/>
            <w:vAlign w:val="center"/>
            <w:hideMark/>
          </w:tcPr>
          <w:p w:rsidR="008430CB" w:rsidRPr="002222C4" w:rsidRDefault="008430CB" w:rsidP="00982E51">
            <w:pPr>
              <w:spacing w:after="0"/>
              <w:jc w:val="center"/>
              <w:rPr>
                <w:color w:val="000000"/>
                <w:sz w:val="20"/>
                <w:szCs w:val="20"/>
              </w:rPr>
            </w:pPr>
            <w:r w:rsidRPr="002222C4">
              <w:rPr>
                <w:color w:val="000000"/>
                <w:sz w:val="20"/>
                <w:szCs w:val="20"/>
              </w:rPr>
              <w:t>36.8</w:t>
            </w:r>
          </w:p>
        </w:tc>
        <w:tc>
          <w:tcPr>
            <w:tcW w:w="1467" w:type="dxa"/>
            <w:tcBorders>
              <w:top w:val="nil"/>
              <w:left w:val="nil"/>
              <w:bottom w:val="nil"/>
              <w:right w:val="nil"/>
            </w:tcBorders>
            <w:shd w:val="clear" w:color="auto" w:fill="auto"/>
            <w:noWrap/>
            <w:tcMar>
              <w:left w:w="86"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24.0</w:t>
            </w:r>
          </w:p>
        </w:tc>
      </w:tr>
      <w:tr w:rsidR="008430CB" w:rsidRPr="002222C4" w:rsidTr="00857F58">
        <w:trPr>
          <w:trHeight w:val="432"/>
        </w:trPr>
        <w:tc>
          <w:tcPr>
            <w:tcW w:w="1048"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Average</w:t>
            </w:r>
          </w:p>
        </w:tc>
        <w:tc>
          <w:tcPr>
            <w:tcW w:w="1176"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28.7</w:t>
            </w:r>
          </w:p>
        </w:tc>
        <w:tc>
          <w:tcPr>
            <w:tcW w:w="1045"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928"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1.2</w:t>
            </w:r>
          </w:p>
        </w:tc>
        <w:tc>
          <w:tcPr>
            <w:tcW w:w="1421" w:type="dxa"/>
            <w:tcBorders>
              <w:top w:val="single" w:sz="4" w:space="0" w:color="auto"/>
              <w:left w:val="nil"/>
              <w:bottom w:val="single" w:sz="4" w:space="0" w:color="auto"/>
              <w:right w:val="nil"/>
            </w:tcBorders>
            <w:shd w:val="clear" w:color="auto" w:fill="auto"/>
            <w:noWrap/>
            <w:tcMar>
              <w:left w:w="115" w:type="dxa"/>
              <w:right w:w="0"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0.7</w:t>
            </w:r>
          </w:p>
        </w:tc>
        <w:tc>
          <w:tcPr>
            <w:tcW w:w="1245" w:type="dxa"/>
            <w:tcBorders>
              <w:top w:val="single" w:sz="4" w:space="0" w:color="auto"/>
              <w:left w:val="nil"/>
              <w:bottom w:val="single" w:sz="4" w:space="0" w:color="auto"/>
              <w:right w:val="nil"/>
            </w:tcBorders>
            <w:shd w:val="clear" w:color="auto" w:fill="auto"/>
            <w:noWrap/>
            <w:tcMar>
              <w:left w:w="0" w:type="dxa"/>
              <w:right w:w="504" w:type="dxa"/>
            </w:tcMar>
            <w:vAlign w:val="center"/>
            <w:hideMark/>
          </w:tcPr>
          <w:p w:rsidR="008430CB" w:rsidRPr="002222C4" w:rsidRDefault="008430CB" w:rsidP="008430CB">
            <w:pPr>
              <w:spacing w:after="0"/>
              <w:jc w:val="right"/>
              <w:rPr>
                <w:color w:val="000000"/>
                <w:sz w:val="20"/>
                <w:szCs w:val="20"/>
              </w:rPr>
            </w:pPr>
            <w:r w:rsidRPr="002222C4">
              <w:rPr>
                <w:color w:val="000000"/>
                <w:sz w:val="20"/>
                <w:szCs w:val="20"/>
              </w:rPr>
              <w:t>23.4</w:t>
            </w:r>
          </w:p>
        </w:tc>
        <w:tc>
          <w:tcPr>
            <w:tcW w:w="1045" w:type="dxa"/>
            <w:tcBorders>
              <w:top w:val="single" w:sz="4" w:space="0" w:color="auto"/>
              <w:left w:val="nil"/>
              <w:bottom w:val="single" w:sz="4" w:space="0" w:color="auto"/>
              <w:right w:val="nil"/>
            </w:tcBorders>
            <w:shd w:val="clear" w:color="auto" w:fill="auto"/>
            <w:noWrap/>
            <w:vAlign w:val="center"/>
            <w:hideMark/>
          </w:tcPr>
          <w:p w:rsidR="008430CB" w:rsidRPr="002222C4" w:rsidRDefault="008430CB" w:rsidP="00982E51">
            <w:pPr>
              <w:spacing w:after="0"/>
              <w:jc w:val="center"/>
              <w:rPr>
                <w:color w:val="000000"/>
                <w:sz w:val="20"/>
                <w:szCs w:val="20"/>
              </w:rPr>
            </w:pPr>
            <w:r w:rsidRPr="002222C4">
              <w:rPr>
                <w:color w:val="000000"/>
                <w:sz w:val="20"/>
                <w:szCs w:val="20"/>
              </w:rPr>
              <w:t>54.6</w:t>
            </w:r>
          </w:p>
        </w:tc>
        <w:tc>
          <w:tcPr>
            <w:tcW w:w="1467" w:type="dxa"/>
            <w:tcBorders>
              <w:top w:val="single" w:sz="4" w:space="0" w:color="auto"/>
              <w:left w:val="nil"/>
              <w:bottom w:val="single" w:sz="4" w:space="0" w:color="auto"/>
              <w:right w:val="nil"/>
            </w:tcBorders>
            <w:shd w:val="clear" w:color="auto" w:fill="auto"/>
            <w:noWrap/>
            <w:tcMar>
              <w:left w:w="86" w:type="dxa"/>
            </w:tcMar>
            <w:vAlign w:val="center"/>
            <w:hideMark/>
          </w:tcPr>
          <w:p w:rsidR="008430CB" w:rsidRPr="002222C4" w:rsidRDefault="008430CB" w:rsidP="008430CB">
            <w:pPr>
              <w:spacing w:after="0"/>
              <w:jc w:val="center"/>
              <w:rPr>
                <w:color w:val="000000"/>
                <w:sz w:val="20"/>
                <w:szCs w:val="20"/>
              </w:rPr>
            </w:pPr>
            <w:r w:rsidRPr="002222C4">
              <w:rPr>
                <w:color w:val="000000"/>
                <w:sz w:val="20"/>
                <w:szCs w:val="20"/>
              </w:rPr>
              <w:t>34.4</w:t>
            </w:r>
          </w:p>
        </w:tc>
      </w:tr>
    </w:tbl>
    <w:p w:rsidR="00B32E28" w:rsidRDefault="00B32E28" w:rsidP="008430CB"/>
    <w:p w:rsidR="00B32E28" w:rsidRDefault="00B32E28" w:rsidP="002222C4">
      <w:r>
        <w:br w:type="page"/>
      </w:r>
    </w:p>
    <w:p w:rsidR="0016171E" w:rsidRDefault="00FF6FE6" w:rsidP="00FF6FE6">
      <w:pPr>
        <w:pStyle w:val="Caption"/>
      </w:pPr>
      <w:bookmarkStart w:id="513" w:name="_Toc487202814"/>
      <w:r>
        <w:lastRenderedPageBreak/>
        <w:t xml:space="preserve">Appendix A </w:t>
      </w:r>
      <w:fldSimple w:instr=" SEQ Appendix_A \* ARABIC ">
        <w:r w:rsidR="009C1768">
          <w:rPr>
            <w:noProof/>
          </w:rPr>
          <w:t>9</w:t>
        </w:r>
      </w:fldSimple>
      <w:r>
        <w:t>.–</w:t>
      </w:r>
      <w:r w:rsidRPr="00FF6FE6">
        <w:t>Average weekly percent of total catch and weekly exploitation rate (percent) for the Berners River coho salmon return in the Alaska troll fishery and Lynn Canal (District 115) drift gillnet fishery, and removal rate (percent) by th</w:t>
      </w:r>
      <w:r w:rsidR="00FA1D61">
        <w:t>e gillnet fishery, during 1990–</w:t>
      </w:r>
      <w:r w:rsidRPr="00FF6FE6">
        <w:t>2014.</w:t>
      </w:r>
      <w:bookmarkEnd w:id="513"/>
    </w:p>
    <w:tbl>
      <w:tblPr>
        <w:tblW w:w="9360" w:type="dxa"/>
        <w:tblInd w:w="93" w:type="dxa"/>
        <w:tblLook w:val="04A0" w:firstRow="1" w:lastRow="0" w:firstColumn="1" w:lastColumn="0" w:noHBand="0" w:noVBand="1"/>
      </w:tblPr>
      <w:tblGrid>
        <w:gridCol w:w="1232"/>
        <w:gridCol w:w="1328"/>
        <w:gridCol w:w="1117"/>
        <w:gridCol w:w="1564"/>
        <w:gridCol w:w="362"/>
        <w:gridCol w:w="1117"/>
        <w:gridCol w:w="1506"/>
        <w:gridCol w:w="1134"/>
      </w:tblGrid>
      <w:tr w:rsidR="0016171E" w:rsidRPr="002222C4" w:rsidTr="00857F58">
        <w:trPr>
          <w:trHeight w:val="300"/>
        </w:trPr>
        <w:tc>
          <w:tcPr>
            <w:tcW w:w="1020" w:type="dxa"/>
            <w:tcBorders>
              <w:top w:val="single" w:sz="4" w:space="0" w:color="auto"/>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1100" w:type="dxa"/>
            <w:tcBorders>
              <w:top w:val="single" w:sz="4" w:space="0" w:color="auto"/>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Average</w:t>
            </w:r>
          </w:p>
        </w:tc>
        <w:tc>
          <w:tcPr>
            <w:tcW w:w="2200" w:type="dxa"/>
            <w:gridSpan w:val="2"/>
            <w:tcBorders>
              <w:top w:val="single" w:sz="4" w:space="0" w:color="auto"/>
              <w:left w:val="nil"/>
              <w:right w:val="nil"/>
            </w:tcBorders>
            <w:shd w:val="clear" w:color="auto" w:fill="auto"/>
            <w:noWrap/>
            <w:vAlign w:val="bottom"/>
            <w:hideMark/>
          </w:tcPr>
          <w:p w:rsidR="0016171E" w:rsidRPr="002222C4" w:rsidRDefault="0016171E" w:rsidP="00857F58">
            <w:pPr>
              <w:pBdr>
                <w:bottom w:val="single" w:sz="4" w:space="1" w:color="auto"/>
              </w:pBdr>
              <w:spacing w:after="0"/>
              <w:jc w:val="center"/>
              <w:rPr>
                <w:color w:val="000000"/>
                <w:sz w:val="20"/>
                <w:szCs w:val="20"/>
              </w:rPr>
            </w:pPr>
            <w:r w:rsidRPr="002222C4">
              <w:rPr>
                <w:color w:val="000000"/>
                <w:sz w:val="20"/>
                <w:szCs w:val="20"/>
              </w:rPr>
              <w:t>Troll Fishery</w:t>
            </w:r>
          </w:p>
        </w:tc>
        <w:tc>
          <w:tcPr>
            <w:tcW w:w="300" w:type="dxa"/>
            <w:tcBorders>
              <w:top w:val="single" w:sz="4" w:space="0" w:color="auto"/>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3040" w:type="dxa"/>
            <w:gridSpan w:val="3"/>
            <w:tcBorders>
              <w:top w:val="single" w:sz="4" w:space="0" w:color="auto"/>
              <w:left w:val="nil"/>
              <w:right w:val="nil"/>
            </w:tcBorders>
            <w:shd w:val="clear" w:color="auto" w:fill="auto"/>
            <w:noWrap/>
            <w:vAlign w:val="bottom"/>
            <w:hideMark/>
          </w:tcPr>
          <w:p w:rsidR="0016171E" w:rsidRPr="002222C4" w:rsidRDefault="0016171E" w:rsidP="00857F58">
            <w:pPr>
              <w:pBdr>
                <w:bottom w:val="single" w:sz="4" w:space="1" w:color="auto"/>
              </w:pBdr>
              <w:spacing w:after="0"/>
              <w:jc w:val="center"/>
              <w:rPr>
                <w:color w:val="000000"/>
                <w:sz w:val="20"/>
                <w:szCs w:val="20"/>
              </w:rPr>
            </w:pPr>
            <w:r w:rsidRPr="002222C4">
              <w:rPr>
                <w:color w:val="000000"/>
                <w:sz w:val="20"/>
                <w:szCs w:val="20"/>
              </w:rPr>
              <w:t>District 115 Drift Gillnet Fishery</w:t>
            </w:r>
          </w:p>
        </w:tc>
      </w:tr>
      <w:tr w:rsidR="0016171E" w:rsidRPr="002222C4" w:rsidTr="00857F58">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Statistical</w:t>
            </w:r>
          </w:p>
        </w:tc>
        <w:tc>
          <w:tcPr>
            <w:tcW w:w="110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Mid-week</w:t>
            </w:r>
          </w:p>
        </w:tc>
        <w:tc>
          <w:tcPr>
            <w:tcW w:w="905"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Percent</w:t>
            </w:r>
          </w:p>
        </w:tc>
        <w:tc>
          <w:tcPr>
            <w:tcW w:w="1295"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Exploitation</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Percent</w:t>
            </w:r>
          </w:p>
        </w:tc>
        <w:tc>
          <w:tcPr>
            <w:tcW w:w="1247"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Exploitation</w:t>
            </w:r>
          </w:p>
        </w:tc>
        <w:tc>
          <w:tcPr>
            <w:tcW w:w="920" w:type="dxa"/>
            <w:tcBorders>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Removal</w:t>
            </w:r>
          </w:p>
        </w:tc>
      </w:tr>
      <w:tr w:rsidR="0016171E" w:rsidRPr="002222C4" w:rsidTr="0016171E">
        <w:trPr>
          <w:trHeight w:val="300"/>
        </w:trPr>
        <w:tc>
          <w:tcPr>
            <w:tcW w:w="102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Week</w:t>
            </w:r>
          </w:p>
        </w:tc>
        <w:tc>
          <w:tcPr>
            <w:tcW w:w="110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Date</w:t>
            </w:r>
          </w:p>
        </w:tc>
        <w:tc>
          <w:tcPr>
            <w:tcW w:w="905"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of Catch</w:t>
            </w:r>
          </w:p>
        </w:tc>
        <w:tc>
          <w:tcPr>
            <w:tcW w:w="1295"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Rate</w:t>
            </w:r>
          </w:p>
        </w:tc>
        <w:tc>
          <w:tcPr>
            <w:tcW w:w="30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873"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of Catch</w:t>
            </w:r>
          </w:p>
        </w:tc>
        <w:tc>
          <w:tcPr>
            <w:tcW w:w="1247"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Rate</w:t>
            </w:r>
          </w:p>
        </w:tc>
        <w:tc>
          <w:tcPr>
            <w:tcW w:w="920" w:type="dxa"/>
            <w:tcBorders>
              <w:top w:val="nil"/>
              <w:left w:val="nil"/>
              <w:bottom w:val="single" w:sz="4" w:space="0" w:color="auto"/>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Rate</w:t>
            </w:r>
          </w:p>
        </w:tc>
      </w:tr>
      <w:tr w:rsidR="0016171E" w:rsidRPr="002222C4" w:rsidTr="00283982">
        <w:trPr>
          <w:trHeight w:val="389"/>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26</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25-Jun</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0.0</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27</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0.4</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28</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1.2</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0.3</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29</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16-Jul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3.0</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0.8</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30</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23-Jul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4.4</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1.3</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31</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30-Jul</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5.5</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1.6</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32</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6-Aug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7.3</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0.1</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33</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13-Aug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4.6</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1.4</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0.3</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0.1</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0.1</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34</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20-Aug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9.2</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2.7</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1.4</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0.3</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0.5</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35</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27-Aug</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15.3</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4.3</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4.8</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1.1</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1.7</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36</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16.7</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4.7</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9.2</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2.9</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37</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10-Sep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17.2</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4.6</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20.8</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4.8</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6.9</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38</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17-Sep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12.1</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24.8</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6.6</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9.6</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39</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24-Sep</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2.6</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0.7</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24.5</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5.7</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8.3</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40</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1-Oct</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0.3</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0.1</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11.9</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3.0</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4.3</w:t>
            </w:r>
          </w:p>
        </w:tc>
      </w:tr>
      <w:tr w:rsidR="0016171E" w:rsidRPr="002222C4" w:rsidTr="00A2304A">
        <w:trPr>
          <w:trHeight w:val="300"/>
        </w:trPr>
        <w:tc>
          <w:tcPr>
            <w:tcW w:w="1020"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41</w:t>
            </w:r>
          </w:p>
        </w:tc>
        <w:tc>
          <w:tcPr>
            <w:tcW w:w="1100" w:type="dxa"/>
            <w:tcBorders>
              <w:top w:val="nil"/>
              <w:left w:val="nil"/>
              <w:bottom w:val="nil"/>
              <w:right w:val="nil"/>
            </w:tcBorders>
            <w:shd w:val="clear" w:color="auto" w:fill="auto"/>
            <w:noWrap/>
            <w:tcMar>
              <w:left w:w="115" w:type="dxa"/>
              <w:right w:w="331"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8-Oct</w:t>
            </w:r>
          </w:p>
        </w:tc>
        <w:tc>
          <w:tcPr>
            <w:tcW w:w="905"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95" w:type="dxa"/>
            <w:tcBorders>
              <w:top w:val="nil"/>
              <w:left w:val="nil"/>
              <w:bottom w:val="nil"/>
              <w:right w:val="nil"/>
            </w:tcBorders>
            <w:shd w:val="clear" w:color="auto" w:fill="auto"/>
            <w:noWrap/>
            <w:vAlign w:val="bottom"/>
            <w:hideMark/>
          </w:tcPr>
          <w:p w:rsidR="0016171E" w:rsidRPr="002222C4" w:rsidRDefault="0016171E" w:rsidP="0016171E">
            <w:pPr>
              <w:spacing w:after="0"/>
              <w:jc w:val="center"/>
              <w:rPr>
                <w:color w:val="000000"/>
                <w:sz w:val="20"/>
                <w:szCs w:val="20"/>
              </w:rPr>
            </w:pPr>
            <w:r w:rsidRPr="002222C4">
              <w:rPr>
                <w:color w:val="000000"/>
                <w:sz w:val="20"/>
                <w:szCs w:val="20"/>
              </w:rPr>
              <w:t>0.0</w:t>
            </w:r>
          </w:p>
        </w:tc>
        <w:tc>
          <w:tcPr>
            <w:tcW w:w="300" w:type="dxa"/>
            <w:tcBorders>
              <w:top w:val="nil"/>
              <w:left w:val="nil"/>
              <w:bottom w:val="nil"/>
              <w:right w:val="nil"/>
            </w:tcBorders>
            <w:shd w:val="clear" w:color="auto" w:fill="auto"/>
            <w:noWrap/>
            <w:vAlign w:val="bottom"/>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2.1</w:t>
            </w:r>
          </w:p>
        </w:tc>
        <w:tc>
          <w:tcPr>
            <w:tcW w:w="1247" w:type="dxa"/>
            <w:tcBorders>
              <w:top w:val="nil"/>
              <w:left w:val="nil"/>
              <w:bottom w:val="nil"/>
              <w:right w:val="nil"/>
            </w:tcBorders>
            <w:shd w:val="clear" w:color="auto" w:fill="auto"/>
            <w:noWrap/>
            <w:tcMar>
              <w:left w:w="115" w:type="dxa"/>
              <w:right w:w="590"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0.5</w:t>
            </w:r>
          </w:p>
        </w:tc>
        <w:tc>
          <w:tcPr>
            <w:tcW w:w="920" w:type="dxa"/>
            <w:tcBorders>
              <w:top w:val="nil"/>
              <w:left w:val="nil"/>
              <w:bottom w:val="nil"/>
              <w:right w:val="nil"/>
            </w:tcBorders>
            <w:shd w:val="clear" w:color="auto" w:fill="auto"/>
            <w:noWrap/>
            <w:tcMar>
              <w:left w:w="115" w:type="dxa"/>
              <w:right w:w="418" w:type="dxa"/>
            </w:tcMar>
            <w:vAlign w:val="bottom"/>
            <w:hideMark/>
          </w:tcPr>
          <w:p w:rsidR="0016171E" w:rsidRPr="002222C4" w:rsidRDefault="0016171E" w:rsidP="0016171E">
            <w:pPr>
              <w:spacing w:after="0"/>
              <w:jc w:val="right"/>
              <w:rPr>
                <w:color w:val="000000"/>
                <w:sz w:val="20"/>
                <w:szCs w:val="20"/>
              </w:rPr>
            </w:pPr>
            <w:r w:rsidRPr="002222C4">
              <w:rPr>
                <w:color w:val="000000"/>
                <w:sz w:val="20"/>
                <w:szCs w:val="20"/>
              </w:rPr>
              <w:t>0.8</w:t>
            </w:r>
          </w:p>
        </w:tc>
      </w:tr>
      <w:tr w:rsidR="0016171E" w:rsidRPr="002222C4" w:rsidTr="00283982">
        <w:trPr>
          <w:trHeight w:val="389"/>
        </w:trPr>
        <w:tc>
          <w:tcPr>
            <w:tcW w:w="1020" w:type="dxa"/>
            <w:tcBorders>
              <w:top w:val="nil"/>
              <w:left w:val="nil"/>
              <w:bottom w:val="nil"/>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42</w:t>
            </w:r>
          </w:p>
        </w:tc>
        <w:tc>
          <w:tcPr>
            <w:tcW w:w="1100" w:type="dxa"/>
            <w:tcBorders>
              <w:top w:val="nil"/>
              <w:left w:val="nil"/>
              <w:bottom w:val="nil"/>
              <w:right w:val="nil"/>
            </w:tcBorders>
            <w:shd w:val="clear" w:color="auto" w:fill="auto"/>
            <w:noWrap/>
            <w:tcMar>
              <w:left w:w="115" w:type="dxa"/>
              <w:right w:w="331"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15-Oct</w:t>
            </w:r>
          </w:p>
        </w:tc>
        <w:tc>
          <w:tcPr>
            <w:tcW w:w="905" w:type="dxa"/>
            <w:tcBorders>
              <w:top w:val="nil"/>
              <w:left w:val="nil"/>
              <w:bottom w:val="nil"/>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95" w:type="dxa"/>
            <w:tcBorders>
              <w:top w:val="nil"/>
              <w:left w:val="nil"/>
              <w:bottom w:val="nil"/>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0.0</w:t>
            </w:r>
          </w:p>
        </w:tc>
        <w:tc>
          <w:tcPr>
            <w:tcW w:w="300" w:type="dxa"/>
            <w:tcBorders>
              <w:top w:val="nil"/>
              <w:left w:val="nil"/>
              <w:bottom w:val="nil"/>
              <w:right w:val="nil"/>
            </w:tcBorders>
            <w:shd w:val="clear" w:color="auto" w:fill="auto"/>
            <w:noWrap/>
            <w:vAlign w:val="center"/>
            <w:hideMark/>
          </w:tcPr>
          <w:p w:rsidR="0016171E" w:rsidRPr="002222C4" w:rsidRDefault="0016171E" w:rsidP="0016171E">
            <w:pPr>
              <w:spacing w:after="0"/>
              <w:jc w:val="left"/>
              <w:rPr>
                <w:color w:val="000000"/>
                <w:sz w:val="20"/>
                <w:szCs w:val="20"/>
              </w:rPr>
            </w:pPr>
          </w:p>
        </w:tc>
        <w:tc>
          <w:tcPr>
            <w:tcW w:w="873" w:type="dxa"/>
            <w:tcBorders>
              <w:top w:val="nil"/>
              <w:left w:val="nil"/>
              <w:bottom w:val="nil"/>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1247" w:type="dxa"/>
            <w:tcBorders>
              <w:top w:val="nil"/>
              <w:left w:val="nil"/>
              <w:bottom w:val="nil"/>
              <w:right w:val="nil"/>
            </w:tcBorders>
            <w:shd w:val="clear" w:color="auto" w:fill="auto"/>
            <w:noWrap/>
            <w:tcMar>
              <w:left w:w="115" w:type="dxa"/>
              <w:right w:w="59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c>
          <w:tcPr>
            <w:tcW w:w="920" w:type="dxa"/>
            <w:tcBorders>
              <w:top w:val="nil"/>
              <w:left w:val="nil"/>
              <w:bottom w:val="nil"/>
              <w:right w:val="nil"/>
            </w:tcBorders>
            <w:shd w:val="clear" w:color="auto" w:fill="auto"/>
            <w:noWrap/>
            <w:tcMar>
              <w:left w:w="115" w:type="dxa"/>
              <w:right w:w="418"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0.0</w:t>
            </w:r>
          </w:p>
        </w:tc>
      </w:tr>
      <w:tr w:rsidR="0016171E" w:rsidRPr="002222C4" w:rsidTr="00283982">
        <w:trPr>
          <w:trHeight w:val="432"/>
        </w:trPr>
        <w:tc>
          <w:tcPr>
            <w:tcW w:w="1020" w:type="dxa"/>
            <w:tcBorders>
              <w:top w:val="single" w:sz="4" w:space="0" w:color="auto"/>
              <w:left w:val="nil"/>
              <w:bottom w:val="single" w:sz="4" w:space="0" w:color="auto"/>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Total</w:t>
            </w:r>
          </w:p>
        </w:tc>
        <w:tc>
          <w:tcPr>
            <w:tcW w:w="1100" w:type="dxa"/>
            <w:tcBorders>
              <w:top w:val="single" w:sz="4" w:space="0" w:color="auto"/>
              <w:left w:val="nil"/>
              <w:bottom w:val="single" w:sz="4" w:space="0" w:color="auto"/>
              <w:right w:val="nil"/>
            </w:tcBorders>
            <w:shd w:val="clear" w:color="auto" w:fill="auto"/>
            <w:noWrap/>
            <w:tcMar>
              <w:left w:w="115" w:type="dxa"/>
              <w:right w:w="331" w:type="dxa"/>
            </w:tcMar>
            <w:vAlign w:val="center"/>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905" w:type="dxa"/>
            <w:tcBorders>
              <w:top w:val="single" w:sz="4" w:space="0" w:color="auto"/>
              <w:left w:val="nil"/>
              <w:bottom w:val="single" w:sz="4" w:space="0" w:color="auto"/>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100.0</w:t>
            </w:r>
          </w:p>
        </w:tc>
        <w:tc>
          <w:tcPr>
            <w:tcW w:w="1295" w:type="dxa"/>
            <w:tcBorders>
              <w:top w:val="single" w:sz="4" w:space="0" w:color="auto"/>
              <w:left w:val="nil"/>
              <w:bottom w:val="single" w:sz="4" w:space="0" w:color="auto"/>
              <w:right w:val="nil"/>
            </w:tcBorders>
            <w:shd w:val="clear" w:color="auto" w:fill="auto"/>
            <w:noWrap/>
            <w:vAlign w:val="center"/>
            <w:hideMark/>
          </w:tcPr>
          <w:p w:rsidR="0016171E" w:rsidRPr="002222C4" w:rsidRDefault="0016171E" w:rsidP="0016171E">
            <w:pPr>
              <w:spacing w:after="0"/>
              <w:jc w:val="center"/>
              <w:rPr>
                <w:color w:val="000000"/>
                <w:sz w:val="20"/>
                <w:szCs w:val="20"/>
              </w:rPr>
            </w:pPr>
            <w:r w:rsidRPr="002222C4">
              <w:rPr>
                <w:color w:val="000000"/>
                <w:sz w:val="20"/>
                <w:szCs w:val="20"/>
              </w:rPr>
              <w:t>27.8</w:t>
            </w:r>
          </w:p>
        </w:tc>
        <w:tc>
          <w:tcPr>
            <w:tcW w:w="300" w:type="dxa"/>
            <w:tcBorders>
              <w:top w:val="single" w:sz="4" w:space="0" w:color="auto"/>
              <w:left w:val="nil"/>
              <w:bottom w:val="single" w:sz="4" w:space="0" w:color="auto"/>
              <w:right w:val="nil"/>
            </w:tcBorders>
            <w:shd w:val="clear" w:color="auto" w:fill="auto"/>
            <w:noWrap/>
            <w:vAlign w:val="center"/>
            <w:hideMark/>
          </w:tcPr>
          <w:p w:rsidR="0016171E" w:rsidRPr="002222C4" w:rsidRDefault="0016171E" w:rsidP="0016171E">
            <w:pPr>
              <w:spacing w:after="0"/>
              <w:jc w:val="left"/>
              <w:rPr>
                <w:color w:val="000000"/>
                <w:sz w:val="20"/>
                <w:szCs w:val="20"/>
              </w:rPr>
            </w:pPr>
            <w:r w:rsidRPr="002222C4">
              <w:rPr>
                <w:color w:val="000000"/>
                <w:sz w:val="20"/>
                <w:szCs w:val="20"/>
              </w:rPr>
              <w:t> </w:t>
            </w:r>
          </w:p>
        </w:tc>
        <w:tc>
          <w:tcPr>
            <w:tcW w:w="873" w:type="dxa"/>
            <w:tcBorders>
              <w:top w:val="single" w:sz="4" w:space="0" w:color="auto"/>
              <w:left w:val="nil"/>
              <w:bottom w:val="single" w:sz="4" w:space="0" w:color="auto"/>
              <w:right w:val="nil"/>
            </w:tcBorders>
            <w:shd w:val="clear" w:color="auto" w:fill="auto"/>
            <w:noWrap/>
            <w:tcMar>
              <w:left w:w="115" w:type="dxa"/>
              <w:right w:w="36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100.0</w:t>
            </w:r>
          </w:p>
        </w:tc>
        <w:tc>
          <w:tcPr>
            <w:tcW w:w="1247" w:type="dxa"/>
            <w:tcBorders>
              <w:top w:val="single" w:sz="4" w:space="0" w:color="auto"/>
              <w:left w:val="nil"/>
              <w:bottom w:val="single" w:sz="4" w:space="0" w:color="auto"/>
              <w:right w:val="nil"/>
            </w:tcBorders>
            <w:shd w:val="clear" w:color="auto" w:fill="auto"/>
            <w:noWrap/>
            <w:tcMar>
              <w:left w:w="115" w:type="dxa"/>
              <w:right w:w="590"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24.0</w:t>
            </w:r>
          </w:p>
        </w:tc>
        <w:tc>
          <w:tcPr>
            <w:tcW w:w="920" w:type="dxa"/>
            <w:tcBorders>
              <w:top w:val="single" w:sz="4" w:space="0" w:color="auto"/>
              <w:left w:val="nil"/>
              <w:bottom w:val="single" w:sz="4" w:space="0" w:color="auto"/>
              <w:right w:val="nil"/>
            </w:tcBorders>
            <w:shd w:val="clear" w:color="auto" w:fill="auto"/>
            <w:noWrap/>
            <w:tcMar>
              <w:left w:w="115" w:type="dxa"/>
              <w:right w:w="418" w:type="dxa"/>
            </w:tcMar>
            <w:vAlign w:val="center"/>
            <w:hideMark/>
          </w:tcPr>
          <w:p w:rsidR="0016171E" w:rsidRPr="002222C4" w:rsidRDefault="0016171E" w:rsidP="0016171E">
            <w:pPr>
              <w:spacing w:after="0"/>
              <w:jc w:val="right"/>
              <w:rPr>
                <w:color w:val="000000"/>
                <w:sz w:val="20"/>
                <w:szCs w:val="20"/>
              </w:rPr>
            </w:pPr>
            <w:r w:rsidRPr="002222C4">
              <w:rPr>
                <w:color w:val="000000"/>
                <w:sz w:val="20"/>
                <w:szCs w:val="20"/>
              </w:rPr>
              <w:t>35.2</w:t>
            </w:r>
          </w:p>
        </w:tc>
      </w:tr>
    </w:tbl>
    <w:p w:rsidR="007B4E75" w:rsidRDefault="007B4E75" w:rsidP="0016171E">
      <w:r>
        <w:br w:type="page"/>
      </w:r>
    </w:p>
    <w:p w:rsidR="00543FFB" w:rsidRDefault="00FF6FE6" w:rsidP="00FF6FE6">
      <w:pPr>
        <w:pStyle w:val="Caption"/>
      </w:pPr>
      <w:bookmarkStart w:id="514" w:name="_Toc487202815"/>
      <w:r>
        <w:lastRenderedPageBreak/>
        <w:t xml:space="preserve">Appendix A </w:t>
      </w:r>
      <w:fldSimple w:instr=" SEQ Appendix_A \* ARABIC ">
        <w:r w:rsidR="009C1768">
          <w:rPr>
            <w:noProof/>
          </w:rPr>
          <w:t>10</w:t>
        </w:r>
      </w:fldSimple>
      <w:r>
        <w:t>.–</w:t>
      </w:r>
      <w:r w:rsidRPr="00FF6FE6">
        <w:t xml:space="preserve">Berners River </w:t>
      </w:r>
      <w:r w:rsidR="00B455C8">
        <w:t xml:space="preserve">escapement </w:t>
      </w:r>
      <w:r w:rsidRPr="00FF6FE6">
        <w:t>adult coho salmon age composition</w:t>
      </w:r>
      <w:r w:rsidR="00FA1D61">
        <w:t xml:space="preserve"> sample</w:t>
      </w:r>
      <w:r w:rsidRPr="00FF6FE6">
        <w:t xml:space="preserve">, </w:t>
      </w:r>
      <w:r w:rsidR="00FA1D61">
        <w:t xml:space="preserve">estimated </w:t>
      </w:r>
      <w:r w:rsidRPr="00FF6FE6">
        <w:t>adult return by age class and return by age adjusted to a constant aver</w:t>
      </w:r>
      <w:r w:rsidR="00FA1D61">
        <w:t>age marine survival rate of 16.28</w:t>
      </w:r>
      <w:r w:rsidRPr="00FF6FE6">
        <w:t>%.</w:t>
      </w:r>
      <w:bookmarkEnd w:id="514"/>
    </w:p>
    <w:tbl>
      <w:tblPr>
        <w:tblW w:w="5000" w:type="pct"/>
        <w:tblLook w:val="04A0" w:firstRow="1" w:lastRow="0" w:firstColumn="1" w:lastColumn="0" w:noHBand="0" w:noVBand="1"/>
      </w:tblPr>
      <w:tblGrid>
        <w:gridCol w:w="832"/>
        <w:gridCol w:w="569"/>
        <w:gridCol w:w="569"/>
        <w:gridCol w:w="487"/>
        <w:gridCol w:w="790"/>
        <w:gridCol w:w="245"/>
        <w:gridCol w:w="826"/>
        <w:gridCol w:w="824"/>
        <w:gridCol w:w="466"/>
        <w:gridCol w:w="723"/>
        <w:gridCol w:w="245"/>
        <w:gridCol w:w="782"/>
        <w:gridCol w:w="781"/>
        <w:gridCol w:w="440"/>
        <w:gridCol w:w="781"/>
      </w:tblGrid>
      <w:tr w:rsidR="00C26CC9" w:rsidRPr="00C26CC9" w:rsidTr="00857F58">
        <w:trPr>
          <w:trHeight w:val="255"/>
        </w:trPr>
        <w:tc>
          <w:tcPr>
            <w:tcW w:w="445" w:type="pct"/>
            <w:tcBorders>
              <w:top w:val="single" w:sz="4" w:space="0" w:color="auto"/>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 </w:t>
            </w:r>
          </w:p>
        </w:tc>
        <w:tc>
          <w:tcPr>
            <w:tcW w:w="1289" w:type="pct"/>
            <w:gridSpan w:val="4"/>
            <w:tcBorders>
              <w:top w:val="single" w:sz="4" w:space="0" w:color="auto"/>
              <w:left w:val="nil"/>
              <w:right w:val="nil"/>
            </w:tcBorders>
            <w:shd w:val="clear" w:color="auto" w:fill="auto"/>
            <w:noWrap/>
            <w:tcMar>
              <w:left w:w="0" w:type="dxa"/>
              <w:right w:w="0" w:type="dxa"/>
            </w:tcMar>
            <w:vAlign w:val="bottom"/>
            <w:hideMark/>
          </w:tcPr>
          <w:p w:rsidR="00C26CC9" w:rsidRPr="00C26CC9" w:rsidRDefault="00C26CC9" w:rsidP="00857F58">
            <w:pPr>
              <w:pBdr>
                <w:bottom w:val="single" w:sz="4" w:space="1" w:color="auto"/>
              </w:pBdr>
              <w:spacing w:after="0"/>
              <w:jc w:val="center"/>
              <w:rPr>
                <w:sz w:val="20"/>
                <w:szCs w:val="20"/>
              </w:rPr>
            </w:pPr>
            <w:r w:rsidRPr="00C26CC9">
              <w:rPr>
                <w:sz w:val="20"/>
                <w:szCs w:val="20"/>
              </w:rPr>
              <w:t>Number of Samples (Age)</w:t>
            </w:r>
          </w:p>
        </w:tc>
        <w:tc>
          <w:tcPr>
            <w:tcW w:w="131" w:type="pct"/>
            <w:tcBorders>
              <w:top w:val="single" w:sz="4" w:space="0" w:color="auto"/>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1516" w:type="pct"/>
            <w:gridSpan w:val="4"/>
            <w:tcBorders>
              <w:top w:val="single" w:sz="4" w:space="0" w:color="auto"/>
              <w:left w:val="nil"/>
              <w:right w:val="nil"/>
            </w:tcBorders>
            <w:shd w:val="clear" w:color="auto" w:fill="auto"/>
            <w:noWrap/>
            <w:tcMar>
              <w:left w:w="0" w:type="dxa"/>
              <w:right w:w="0" w:type="dxa"/>
            </w:tcMar>
            <w:vAlign w:val="bottom"/>
            <w:hideMark/>
          </w:tcPr>
          <w:p w:rsidR="00C26CC9" w:rsidRPr="00C26CC9" w:rsidRDefault="00C26CC9" w:rsidP="00857F58">
            <w:pPr>
              <w:pBdr>
                <w:bottom w:val="single" w:sz="4" w:space="1" w:color="auto"/>
              </w:pBdr>
              <w:spacing w:after="0"/>
              <w:jc w:val="center"/>
              <w:rPr>
                <w:sz w:val="20"/>
                <w:szCs w:val="20"/>
              </w:rPr>
            </w:pPr>
            <w:r w:rsidRPr="00C26CC9">
              <w:rPr>
                <w:sz w:val="20"/>
                <w:szCs w:val="20"/>
              </w:rPr>
              <w:t>Total Adult Return (Age)</w:t>
            </w:r>
          </w:p>
        </w:tc>
        <w:tc>
          <w:tcPr>
            <w:tcW w:w="131" w:type="pct"/>
            <w:tcBorders>
              <w:top w:val="single" w:sz="4" w:space="0" w:color="auto"/>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1487" w:type="pct"/>
            <w:gridSpan w:val="4"/>
            <w:tcBorders>
              <w:top w:val="single" w:sz="4" w:space="0" w:color="auto"/>
              <w:left w:val="nil"/>
            </w:tcBorders>
            <w:shd w:val="clear" w:color="auto" w:fill="auto"/>
            <w:noWrap/>
            <w:tcMar>
              <w:left w:w="0" w:type="dxa"/>
              <w:right w:w="0" w:type="dxa"/>
            </w:tcMar>
            <w:vAlign w:val="bottom"/>
            <w:hideMark/>
          </w:tcPr>
          <w:p w:rsidR="00C26CC9" w:rsidRPr="00C26CC9" w:rsidRDefault="00C26CC9" w:rsidP="00857F58">
            <w:pPr>
              <w:pBdr>
                <w:bottom w:val="single" w:sz="4" w:space="1" w:color="auto"/>
              </w:pBdr>
              <w:spacing w:after="0"/>
              <w:jc w:val="center"/>
              <w:rPr>
                <w:sz w:val="20"/>
                <w:szCs w:val="20"/>
              </w:rPr>
            </w:pPr>
            <w:r w:rsidRPr="00C26CC9">
              <w:rPr>
                <w:sz w:val="20"/>
                <w:szCs w:val="20"/>
              </w:rPr>
              <w:t>Return at Average Survival (Age)</w:t>
            </w:r>
          </w:p>
        </w:tc>
      </w:tr>
      <w:tr w:rsidR="00C26CC9" w:rsidRPr="00C26CC9" w:rsidTr="00857F58">
        <w:trPr>
          <w:trHeight w:val="255"/>
        </w:trPr>
        <w:tc>
          <w:tcPr>
            <w:tcW w:w="445" w:type="pct"/>
            <w:tcBorders>
              <w:top w:val="nil"/>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Year</w:t>
            </w:r>
          </w:p>
        </w:tc>
        <w:tc>
          <w:tcPr>
            <w:tcW w:w="304" w:type="pct"/>
            <w:tcBorders>
              <w:left w:val="nil"/>
              <w:bottom w:val="single" w:sz="4" w:space="0" w:color="auto"/>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w:t>
            </w:r>
          </w:p>
        </w:tc>
        <w:tc>
          <w:tcPr>
            <w:tcW w:w="304"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w:t>
            </w:r>
          </w:p>
        </w:tc>
        <w:tc>
          <w:tcPr>
            <w:tcW w:w="260"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3.1</w:t>
            </w:r>
          </w:p>
        </w:tc>
        <w:tc>
          <w:tcPr>
            <w:tcW w:w="422"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Total</w:t>
            </w:r>
          </w:p>
        </w:tc>
        <w:tc>
          <w:tcPr>
            <w:tcW w:w="131" w:type="pct"/>
            <w:tcBorders>
              <w:top w:val="nil"/>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441"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1.1</w:t>
            </w:r>
          </w:p>
        </w:tc>
        <w:tc>
          <w:tcPr>
            <w:tcW w:w="440"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2.1</w:t>
            </w:r>
          </w:p>
        </w:tc>
        <w:tc>
          <w:tcPr>
            <w:tcW w:w="249"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3.1</w:t>
            </w:r>
          </w:p>
        </w:tc>
        <w:tc>
          <w:tcPr>
            <w:tcW w:w="386" w:type="pct"/>
            <w:tcBorders>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Total</w:t>
            </w:r>
          </w:p>
        </w:tc>
        <w:tc>
          <w:tcPr>
            <w:tcW w:w="131" w:type="pct"/>
            <w:tcBorders>
              <w:top w:val="nil"/>
              <w:left w:val="nil"/>
              <w:bottom w:val="single" w:sz="4" w:space="0" w:color="auto"/>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r w:rsidRPr="00C26CC9">
              <w:rPr>
                <w:sz w:val="20"/>
                <w:szCs w:val="20"/>
              </w:rPr>
              <w:t> </w:t>
            </w:r>
          </w:p>
        </w:tc>
        <w:tc>
          <w:tcPr>
            <w:tcW w:w="418" w:type="pct"/>
            <w:tcBorders>
              <w:left w:val="nil"/>
              <w:bottom w:val="single" w:sz="4" w:space="0" w:color="auto"/>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1.1</w:t>
            </w:r>
          </w:p>
        </w:tc>
        <w:tc>
          <w:tcPr>
            <w:tcW w:w="417" w:type="pct"/>
            <w:tcBorders>
              <w:left w:val="nil"/>
              <w:bottom w:val="single" w:sz="4" w:space="0" w:color="auto"/>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2.1</w:t>
            </w:r>
          </w:p>
        </w:tc>
        <w:tc>
          <w:tcPr>
            <w:tcW w:w="235"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3.1</w:t>
            </w:r>
          </w:p>
        </w:tc>
        <w:tc>
          <w:tcPr>
            <w:tcW w:w="417" w:type="pct"/>
            <w:tcBorders>
              <w:left w:val="nil"/>
              <w:bottom w:val="single" w:sz="4" w:space="0" w:color="auto"/>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Total</w:t>
            </w:r>
          </w:p>
        </w:tc>
      </w:tr>
      <w:tr w:rsidR="00C26CC9" w:rsidRPr="00C26CC9" w:rsidTr="00857F58">
        <w:trPr>
          <w:trHeight w:val="346"/>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1985</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145</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191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1986</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168</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280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1987</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370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511</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1988</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275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474</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4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40"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49"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386"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righ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1989</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264</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7,946</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13,622</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21,568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center"/>
              <w:rPr>
                <w:sz w:val="20"/>
                <w:szCs w:val="20"/>
              </w:rPr>
            </w:pPr>
            <w:r w:rsidRPr="00C26CC9">
              <w:rPr>
                <w:sz w:val="20"/>
                <w:szCs w:val="20"/>
              </w:rPr>
              <w:t>-</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1990</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214</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197</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18,978</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17,471</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177</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36,626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13,838</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12,738</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129</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26,705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1991</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3</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13,907</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23,649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212</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37,768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8,472</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14,407</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129</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23,008</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1992</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24,843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24,843</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49,685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15,281</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15,281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30,562</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1993</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178</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18,633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34,753</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53,386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18,545</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34,590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53,136</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1994</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250</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545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35,417</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41,792</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77,209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19,086</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22,522</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41,608</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1995</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234</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455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15,433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14,509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66</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30,008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15,200</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14,290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65</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29,555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1996</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321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522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15,443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9,670</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25,113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19,428</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12,165</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31,594</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1997</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389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7,602</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10,061</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17,708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9,342</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12,362</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56</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21,760</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1998</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325</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495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8,460</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16,268</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24,778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7,781</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14,963</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22,790</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1999</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299</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482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13,345</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22,045</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147</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35,538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15,420</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25,472</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41,062</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2000</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357</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517</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7,391</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16,596</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24,034</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9,166</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20,579</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58</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29,803</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2001</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211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15,138</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21,596</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72</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36,806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18,002</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25,680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85</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43,767</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2002</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189</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391</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27,311</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29,189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56,500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20,827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22,259</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43,086</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2003</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115</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330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446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8,135</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23,344</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71</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31,550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6,381</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18,311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55</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24,748</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2004</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267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251</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520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18,823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17,695</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141</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36,660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15,478</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14,551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116</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30,145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2005</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370</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146</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10,051</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3,966</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14,017</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16,905</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6,671</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23,576</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2006</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302</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206</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509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10,170</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6,937</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34</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17,142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11,987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8,177</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20,204</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2007</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413</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98</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511</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7,812</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1,854</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9,666</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15,247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3,618</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18,865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2008</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355</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168</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523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10,877</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5,147</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16,024</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9,857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4,665</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14,521</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2009</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427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102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530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8,329</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1,990</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10,338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13,424</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3,207</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31</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16,662</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2010</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417</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549</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17,949</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5,682</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23,630</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19,927</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6,308</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26,235</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2011</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421</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513</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11,069</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2,419</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13,488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17,479</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3,820</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21,299</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2012</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333</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130</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2</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465</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7,056</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2,754</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42</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9,852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13,096</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5,113</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79</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18,287</w:t>
            </w:r>
          </w:p>
        </w:tc>
      </w:tr>
      <w:tr w:rsidR="00C26CC9" w:rsidRPr="00C26CC9" w:rsidTr="00857F58">
        <w:trPr>
          <w:trHeight w:val="255"/>
        </w:trPr>
        <w:tc>
          <w:tcPr>
            <w:tcW w:w="445"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r w:rsidRPr="00C26CC9">
              <w:rPr>
                <w:sz w:val="20"/>
                <w:szCs w:val="20"/>
              </w:rPr>
              <w:t>2013</w:t>
            </w:r>
          </w:p>
        </w:tc>
        <w:tc>
          <w:tcPr>
            <w:tcW w:w="304"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343</w:t>
            </w:r>
          </w:p>
        </w:tc>
        <w:tc>
          <w:tcPr>
            <w:tcW w:w="304"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172</w:t>
            </w:r>
          </w:p>
        </w:tc>
        <w:tc>
          <w:tcPr>
            <w:tcW w:w="260" w:type="pct"/>
            <w:tcBorders>
              <w:top w:val="nil"/>
              <w:left w:val="nil"/>
              <w:bottom w:val="nil"/>
              <w:right w:val="nil"/>
            </w:tcBorders>
            <w:shd w:val="clear" w:color="auto" w:fill="auto"/>
            <w:noWrap/>
            <w:tcMar>
              <w:left w:w="0" w:type="dxa"/>
              <w:right w:w="58" w:type="dxa"/>
            </w:tcMar>
            <w:vAlign w:val="bottom"/>
            <w:hideMark/>
          </w:tcPr>
          <w:p w:rsidR="00C26CC9" w:rsidRPr="00C26CC9" w:rsidRDefault="00C26CC9" w:rsidP="00C26CC9">
            <w:pPr>
              <w:spacing w:after="0"/>
              <w:jc w:val="right"/>
              <w:rPr>
                <w:sz w:val="20"/>
                <w:szCs w:val="20"/>
              </w:rPr>
            </w:pPr>
            <w:r w:rsidRPr="00C26CC9">
              <w:rPr>
                <w:sz w:val="20"/>
                <w:szCs w:val="20"/>
              </w:rPr>
              <w:t>3</w:t>
            </w:r>
          </w:p>
        </w:tc>
        <w:tc>
          <w:tcPr>
            <w:tcW w:w="422"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518</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14,953</w:t>
            </w:r>
          </w:p>
        </w:tc>
        <w:tc>
          <w:tcPr>
            <w:tcW w:w="440"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7,498</w:t>
            </w:r>
          </w:p>
        </w:tc>
        <w:tc>
          <w:tcPr>
            <w:tcW w:w="249"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131</w:t>
            </w:r>
          </w:p>
        </w:tc>
        <w:tc>
          <w:tcPr>
            <w:tcW w:w="386"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22,582</w:t>
            </w:r>
          </w:p>
        </w:tc>
        <w:tc>
          <w:tcPr>
            <w:tcW w:w="131" w:type="pct"/>
            <w:tcBorders>
              <w:top w:val="nil"/>
              <w:left w:val="nil"/>
              <w:bottom w:val="nil"/>
              <w:right w:val="nil"/>
            </w:tcBorders>
            <w:shd w:val="clear" w:color="auto" w:fill="auto"/>
            <w:noWrap/>
            <w:tcMar>
              <w:left w:w="0" w:type="dxa"/>
              <w:right w:w="0" w:type="dxa"/>
            </w:tcMar>
            <w:vAlign w:val="bottom"/>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16,283</w:t>
            </w:r>
          </w:p>
        </w:tc>
        <w:tc>
          <w:tcPr>
            <w:tcW w:w="417" w:type="pct"/>
            <w:tcBorders>
              <w:top w:val="nil"/>
              <w:left w:val="nil"/>
              <w:bottom w:val="nil"/>
              <w:right w:val="nil"/>
            </w:tcBorders>
            <w:shd w:val="clear" w:color="auto" w:fill="auto"/>
            <w:noWrap/>
            <w:tcMar>
              <w:left w:w="0" w:type="dxa"/>
              <w:right w:w="173" w:type="dxa"/>
            </w:tcMar>
            <w:vAlign w:val="bottom"/>
            <w:hideMark/>
          </w:tcPr>
          <w:p w:rsidR="00C26CC9" w:rsidRPr="00C26CC9" w:rsidRDefault="00C26CC9" w:rsidP="00C26CC9">
            <w:pPr>
              <w:spacing w:after="0"/>
              <w:jc w:val="right"/>
              <w:rPr>
                <w:sz w:val="20"/>
                <w:szCs w:val="20"/>
              </w:rPr>
            </w:pPr>
            <w:r w:rsidRPr="00C26CC9">
              <w:rPr>
                <w:sz w:val="20"/>
                <w:szCs w:val="20"/>
              </w:rPr>
              <w:t>8,165</w:t>
            </w:r>
          </w:p>
        </w:tc>
        <w:tc>
          <w:tcPr>
            <w:tcW w:w="235"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142</w:t>
            </w:r>
          </w:p>
        </w:tc>
        <w:tc>
          <w:tcPr>
            <w:tcW w:w="417" w:type="pct"/>
            <w:tcBorders>
              <w:top w:val="nil"/>
              <w:left w:val="nil"/>
              <w:bottom w:val="nil"/>
              <w:right w:val="nil"/>
            </w:tcBorders>
            <w:shd w:val="clear" w:color="auto" w:fill="auto"/>
            <w:noWrap/>
            <w:tcMar>
              <w:left w:w="0" w:type="dxa"/>
              <w:right w:w="115" w:type="dxa"/>
            </w:tcMar>
            <w:vAlign w:val="bottom"/>
            <w:hideMark/>
          </w:tcPr>
          <w:p w:rsidR="00C26CC9" w:rsidRPr="00C26CC9" w:rsidRDefault="00C26CC9" w:rsidP="00C26CC9">
            <w:pPr>
              <w:spacing w:after="0"/>
              <w:jc w:val="right"/>
              <w:rPr>
                <w:sz w:val="20"/>
                <w:szCs w:val="20"/>
              </w:rPr>
            </w:pPr>
            <w:r w:rsidRPr="00C26CC9">
              <w:rPr>
                <w:sz w:val="20"/>
                <w:szCs w:val="20"/>
              </w:rPr>
              <w:t>24,591</w:t>
            </w:r>
          </w:p>
        </w:tc>
      </w:tr>
      <w:tr w:rsidR="00C26CC9" w:rsidRPr="00C26CC9" w:rsidTr="00857F58">
        <w:trPr>
          <w:trHeight w:val="346"/>
        </w:trPr>
        <w:tc>
          <w:tcPr>
            <w:tcW w:w="445" w:type="pct"/>
            <w:tcBorders>
              <w:top w:val="nil"/>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2014</w:t>
            </w:r>
          </w:p>
        </w:tc>
        <w:tc>
          <w:tcPr>
            <w:tcW w:w="304"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368</w:t>
            </w:r>
          </w:p>
        </w:tc>
        <w:tc>
          <w:tcPr>
            <w:tcW w:w="304"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210</w:t>
            </w:r>
          </w:p>
        </w:tc>
        <w:tc>
          <w:tcPr>
            <w:tcW w:w="260" w:type="pct"/>
            <w:tcBorders>
              <w:top w:val="nil"/>
              <w:left w:val="nil"/>
              <w:bottom w:val="nil"/>
              <w:right w:val="nil"/>
            </w:tcBorders>
            <w:shd w:val="clear" w:color="auto" w:fill="auto"/>
            <w:noWrap/>
            <w:tcMar>
              <w:left w:w="0" w:type="dxa"/>
              <w:right w:w="58" w:type="dxa"/>
            </w:tcMar>
            <w:vAlign w:val="center"/>
            <w:hideMark/>
          </w:tcPr>
          <w:p w:rsidR="00C26CC9" w:rsidRPr="00C26CC9" w:rsidRDefault="00C26CC9" w:rsidP="00C26CC9">
            <w:pPr>
              <w:spacing w:after="0"/>
              <w:jc w:val="right"/>
              <w:rPr>
                <w:sz w:val="20"/>
                <w:szCs w:val="20"/>
              </w:rPr>
            </w:pPr>
            <w:r w:rsidRPr="00C26CC9">
              <w:rPr>
                <w:sz w:val="20"/>
                <w:szCs w:val="20"/>
              </w:rPr>
              <w:t>0</w:t>
            </w:r>
          </w:p>
        </w:tc>
        <w:tc>
          <w:tcPr>
            <w:tcW w:w="422"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578</w:t>
            </w:r>
          </w:p>
        </w:tc>
        <w:tc>
          <w:tcPr>
            <w:tcW w:w="131" w:type="pct"/>
            <w:tcBorders>
              <w:top w:val="nil"/>
              <w:left w:val="nil"/>
              <w:bottom w:val="nil"/>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p>
        </w:tc>
        <w:tc>
          <w:tcPr>
            <w:tcW w:w="441"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19,344</w:t>
            </w:r>
          </w:p>
        </w:tc>
        <w:tc>
          <w:tcPr>
            <w:tcW w:w="440"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11,039</w:t>
            </w:r>
          </w:p>
        </w:tc>
        <w:tc>
          <w:tcPr>
            <w:tcW w:w="249"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0</w:t>
            </w:r>
          </w:p>
        </w:tc>
        <w:tc>
          <w:tcPr>
            <w:tcW w:w="386"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30,382</w:t>
            </w:r>
          </w:p>
        </w:tc>
        <w:tc>
          <w:tcPr>
            <w:tcW w:w="131" w:type="pct"/>
            <w:tcBorders>
              <w:top w:val="nil"/>
              <w:left w:val="nil"/>
              <w:bottom w:val="nil"/>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p>
        </w:tc>
        <w:tc>
          <w:tcPr>
            <w:tcW w:w="418"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24,055</w:t>
            </w:r>
          </w:p>
        </w:tc>
        <w:tc>
          <w:tcPr>
            <w:tcW w:w="417" w:type="pct"/>
            <w:tcBorders>
              <w:top w:val="nil"/>
              <w:left w:val="nil"/>
              <w:bottom w:val="nil"/>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13,727</w:t>
            </w:r>
          </w:p>
        </w:tc>
        <w:tc>
          <w:tcPr>
            <w:tcW w:w="235"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0</w:t>
            </w:r>
          </w:p>
        </w:tc>
        <w:tc>
          <w:tcPr>
            <w:tcW w:w="417" w:type="pct"/>
            <w:tcBorders>
              <w:top w:val="nil"/>
              <w:left w:val="nil"/>
              <w:bottom w:val="nil"/>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37,781</w:t>
            </w:r>
          </w:p>
        </w:tc>
      </w:tr>
      <w:tr w:rsidR="00C26CC9" w:rsidRPr="00C26CC9" w:rsidTr="00857F58">
        <w:trPr>
          <w:trHeight w:val="389"/>
        </w:trPr>
        <w:tc>
          <w:tcPr>
            <w:tcW w:w="445" w:type="pct"/>
            <w:tcBorders>
              <w:top w:val="nil"/>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Average</w:t>
            </w:r>
          </w:p>
        </w:tc>
        <w:tc>
          <w:tcPr>
            <w:tcW w:w="304"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2</w:t>
            </w:r>
            <w:r w:rsidR="00B10020">
              <w:rPr>
                <w:sz w:val="20"/>
                <w:szCs w:val="20"/>
              </w:rPr>
              <w:t>53</w:t>
            </w:r>
          </w:p>
        </w:tc>
        <w:tc>
          <w:tcPr>
            <w:tcW w:w="304"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B10020" w:rsidP="00C26CC9">
            <w:pPr>
              <w:spacing w:after="0"/>
              <w:jc w:val="right"/>
              <w:rPr>
                <w:sz w:val="20"/>
                <w:szCs w:val="20"/>
              </w:rPr>
            </w:pPr>
            <w:r>
              <w:rPr>
                <w:sz w:val="20"/>
                <w:szCs w:val="20"/>
              </w:rPr>
              <w:t>227</w:t>
            </w:r>
          </w:p>
        </w:tc>
        <w:tc>
          <w:tcPr>
            <w:tcW w:w="260" w:type="pct"/>
            <w:tcBorders>
              <w:top w:val="single" w:sz="4" w:space="0" w:color="auto"/>
              <w:left w:val="nil"/>
              <w:bottom w:val="single" w:sz="4" w:space="0" w:color="auto"/>
              <w:right w:val="nil"/>
            </w:tcBorders>
            <w:shd w:val="clear" w:color="auto" w:fill="auto"/>
            <w:noWrap/>
            <w:tcMar>
              <w:left w:w="0" w:type="dxa"/>
              <w:right w:w="58" w:type="dxa"/>
            </w:tcMar>
            <w:vAlign w:val="center"/>
            <w:hideMark/>
          </w:tcPr>
          <w:p w:rsidR="00C26CC9" w:rsidRPr="00C26CC9" w:rsidRDefault="00C26CC9" w:rsidP="00C26CC9">
            <w:pPr>
              <w:spacing w:after="0"/>
              <w:jc w:val="right"/>
              <w:rPr>
                <w:sz w:val="20"/>
                <w:szCs w:val="20"/>
              </w:rPr>
            </w:pPr>
            <w:r w:rsidRPr="00C26CC9">
              <w:rPr>
                <w:sz w:val="20"/>
                <w:szCs w:val="20"/>
              </w:rPr>
              <w:t>1</w:t>
            </w:r>
          </w:p>
        </w:tc>
        <w:tc>
          <w:tcPr>
            <w:tcW w:w="422"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4</w:t>
            </w:r>
            <w:r w:rsidR="00B10020">
              <w:rPr>
                <w:sz w:val="20"/>
                <w:szCs w:val="20"/>
              </w:rPr>
              <w:t>81</w:t>
            </w:r>
          </w:p>
        </w:tc>
        <w:tc>
          <w:tcPr>
            <w:tcW w:w="131"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 </w:t>
            </w:r>
          </w:p>
        </w:tc>
        <w:tc>
          <w:tcPr>
            <w:tcW w:w="441"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14,401</w:t>
            </w:r>
          </w:p>
        </w:tc>
        <w:tc>
          <w:tcPr>
            <w:tcW w:w="440"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14,861</w:t>
            </w:r>
          </w:p>
        </w:tc>
        <w:tc>
          <w:tcPr>
            <w:tcW w:w="249"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48</w:t>
            </w:r>
          </w:p>
        </w:tc>
        <w:tc>
          <w:tcPr>
            <w:tcW w:w="386"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29,310</w:t>
            </w:r>
          </w:p>
        </w:tc>
        <w:tc>
          <w:tcPr>
            <w:tcW w:w="131"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26CC9" w:rsidRPr="00C26CC9" w:rsidRDefault="00C26CC9" w:rsidP="00C26CC9">
            <w:pPr>
              <w:spacing w:after="0"/>
              <w:jc w:val="left"/>
              <w:rPr>
                <w:sz w:val="20"/>
                <w:szCs w:val="20"/>
              </w:rPr>
            </w:pPr>
            <w:r w:rsidRPr="00C26CC9">
              <w:rPr>
                <w:sz w:val="20"/>
                <w:szCs w:val="20"/>
              </w:rPr>
              <w:t> </w:t>
            </w:r>
          </w:p>
        </w:tc>
        <w:tc>
          <w:tcPr>
            <w:tcW w:w="418"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14,820</w:t>
            </w:r>
          </w:p>
        </w:tc>
        <w:tc>
          <w:tcPr>
            <w:tcW w:w="417" w:type="pct"/>
            <w:tcBorders>
              <w:top w:val="single" w:sz="4" w:space="0" w:color="auto"/>
              <w:left w:val="nil"/>
              <w:bottom w:val="single" w:sz="4" w:space="0" w:color="auto"/>
              <w:right w:val="nil"/>
            </w:tcBorders>
            <w:shd w:val="clear" w:color="auto" w:fill="auto"/>
            <w:noWrap/>
            <w:tcMar>
              <w:left w:w="0" w:type="dxa"/>
              <w:right w:w="173" w:type="dxa"/>
            </w:tcMar>
            <w:vAlign w:val="center"/>
            <w:hideMark/>
          </w:tcPr>
          <w:p w:rsidR="00C26CC9" w:rsidRPr="00C26CC9" w:rsidRDefault="00C26CC9" w:rsidP="00C26CC9">
            <w:pPr>
              <w:spacing w:after="0"/>
              <w:jc w:val="right"/>
              <w:rPr>
                <w:sz w:val="20"/>
                <w:szCs w:val="20"/>
              </w:rPr>
            </w:pPr>
            <w:r w:rsidRPr="00C26CC9">
              <w:rPr>
                <w:sz w:val="20"/>
                <w:szCs w:val="20"/>
              </w:rPr>
              <w:t>13,746</w:t>
            </w:r>
          </w:p>
        </w:tc>
        <w:tc>
          <w:tcPr>
            <w:tcW w:w="235"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48</w:t>
            </w:r>
          </w:p>
        </w:tc>
        <w:tc>
          <w:tcPr>
            <w:tcW w:w="417" w:type="pct"/>
            <w:tcBorders>
              <w:top w:val="single" w:sz="4" w:space="0" w:color="auto"/>
              <w:left w:val="nil"/>
              <w:bottom w:val="single" w:sz="4" w:space="0" w:color="auto"/>
              <w:right w:val="nil"/>
            </w:tcBorders>
            <w:shd w:val="clear" w:color="auto" w:fill="auto"/>
            <w:noWrap/>
            <w:tcMar>
              <w:left w:w="0" w:type="dxa"/>
              <w:right w:w="115" w:type="dxa"/>
            </w:tcMar>
            <w:vAlign w:val="center"/>
            <w:hideMark/>
          </w:tcPr>
          <w:p w:rsidR="00C26CC9" w:rsidRPr="00C26CC9" w:rsidRDefault="00C26CC9" w:rsidP="00C26CC9">
            <w:pPr>
              <w:spacing w:after="0"/>
              <w:jc w:val="right"/>
              <w:rPr>
                <w:sz w:val="20"/>
                <w:szCs w:val="20"/>
              </w:rPr>
            </w:pPr>
            <w:r w:rsidRPr="00C26CC9">
              <w:rPr>
                <w:sz w:val="20"/>
                <w:szCs w:val="20"/>
              </w:rPr>
              <w:t>28,614</w:t>
            </w:r>
          </w:p>
        </w:tc>
      </w:tr>
    </w:tbl>
    <w:p w:rsidR="00C26CC9" w:rsidRDefault="00C26CC9">
      <w:pPr>
        <w:spacing w:after="0"/>
        <w:jc w:val="left"/>
      </w:pPr>
      <w:r>
        <w:br w:type="page"/>
      </w:r>
    </w:p>
    <w:p w:rsidR="00543FFB" w:rsidRDefault="00817229" w:rsidP="00817229">
      <w:pPr>
        <w:pStyle w:val="Caption"/>
      </w:pPr>
      <w:bookmarkStart w:id="515" w:name="_Toc487202816"/>
      <w:r>
        <w:lastRenderedPageBreak/>
        <w:t xml:space="preserve">Appendix A </w:t>
      </w:r>
      <w:fldSimple w:instr=" SEQ Appendix_A \* ARABIC ">
        <w:r w:rsidR="009C1768">
          <w:rPr>
            <w:noProof/>
          </w:rPr>
          <w:t>11</w:t>
        </w:r>
      </w:fldSimple>
      <w:r>
        <w:t>.–</w:t>
      </w:r>
      <w:r w:rsidRPr="00817229">
        <w:t>Berners River adult coho salmon estimated effective escapement and brood year returns by age class, both observed and adjusted for a constant average marine survival rate of 16.28%.</w:t>
      </w:r>
      <w:bookmarkEnd w:id="515"/>
    </w:p>
    <w:tbl>
      <w:tblPr>
        <w:tblW w:w="0" w:type="auto"/>
        <w:tblInd w:w="108" w:type="dxa"/>
        <w:tblLook w:val="04A0" w:firstRow="1" w:lastRow="0" w:firstColumn="1" w:lastColumn="0" w:noHBand="0" w:noVBand="1"/>
      </w:tblPr>
      <w:tblGrid>
        <w:gridCol w:w="911"/>
        <w:gridCol w:w="1231"/>
        <w:gridCol w:w="334"/>
        <w:gridCol w:w="86"/>
        <w:gridCol w:w="852"/>
        <w:gridCol w:w="937"/>
        <w:gridCol w:w="573"/>
        <w:gridCol w:w="818"/>
        <w:gridCol w:w="354"/>
        <w:gridCol w:w="892"/>
        <w:gridCol w:w="891"/>
        <w:gridCol w:w="573"/>
        <w:gridCol w:w="858"/>
      </w:tblGrid>
      <w:tr w:rsidR="00543FFB" w:rsidRPr="00543FFB" w:rsidTr="00857F58">
        <w:trPr>
          <w:trHeight w:val="255"/>
        </w:trPr>
        <w:tc>
          <w:tcPr>
            <w:tcW w:w="918" w:type="dxa"/>
            <w:tcBorders>
              <w:top w:val="single" w:sz="4" w:space="0" w:color="auto"/>
              <w:left w:val="nil"/>
              <w:bottom w:val="nil"/>
              <w:right w:val="nil"/>
            </w:tcBorders>
            <w:shd w:val="clear" w:color="auto" w:fill="auto"/>
            <w:noWrap/>
            <w:tcMar>
              <w:left w:w="58" w:type="dxa"/>
              <w:right w:w="0" w:type="dxa"/>
            </w:tcMar>
            <w:vAlign w:val="bottom"/>
            <w:hideMark/>
          </w:tcPr>
          <w:p w:rsidR="00543FFB" w:rsidRPr="00543FFB" w:rsidRDefault="00EE4573" w:rsidP="00543FFB">
            <w:pPr>
              <w:spacing w:after="0"/>
              <w:jc w:val="left"/>
              <w:rPr>
                <w:sz w:val="20"/>
                <w:szCs w:val="20"/>
              </w:rPr>
            </w:pPr>
            <w:proofErr w:type="spellStart"/>
            <w:r>
              <w:rPr>
                <w:sz w:val="20"/>
                <w:szCs w:val="20"/>
              </w:rPr>
              <w:t>Bood</w:t>
            </w:r>
            <w:proofErr w:type="spellEnd"/>
          </w:p>
        </w:tc>
        <w:tc>
          <w:tcPr>
            <w:tcW w:w="1231" w:type="dxa"/>
            <w:tcBorders>
              <w:top w:val="single" w:sz="4" w:space="0" w:color="auto"/>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Effective</w:t>
            </w:r>
          </w:p>
        </w:tc>
        <w:tc>
          <w:tcPr>
            <w:tcW w:w="324" w:type="dxa"/>
            <w:tcBorders>
              <w:top w:val="single" w:sz="4" w:space="0" w:color="auto"/>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center"/>
              <w:rPr>
                <w:b/>
                <w:sz w:val="20"/>
                <w:szCs w:val="20"/>
              </w:rPr>
            </w:pPr>
            <w:r w:rsidRPr="00543FFB">
              <w:rPr>
                <w:b/>
                <w:sz w:val="20"/>
                <w:szCs w:val="20"/>
              </w:rPr>
              <w:t> </w:t>
            </w:r>
          </w:p>
        </w:tc>
        <w:tc>
          <w:tcPr>
            <w:tcW w:w="3247" w:type="dxa"/>
            <w:gridSpan w:val="5"/>
            <w:tcBorders>
              <w:top w:val="single" w:sz="4" w:space="0" w:color="auto"/>
              <w:left w:val="nil"/>
              <w:right w:val="nil"/>
            </w:tcBorders>
            <w:shd w:val="clear" w:color="auto" w:fill="auto"/>
            <w:noWrap/>
            <w:tcMar>
              <w:left w:w="0" w:type="dxa"/>
              <w:right w:w="0" w:type="dxa"/>
            </w:tcMar>
            <w:vAlign w:val="bottom"/>
            <w:hideMark/>
          </w:tcPr>
          <w:p w:rsidR="00543FFB" w:rsidRPr="00543FFB" w:rsidRDefault="00543FFB" w:rsidP="00857F58">
            <w:pPr>
              <w:pBdr>
                <w:bottom w:val="single" w:sz="4" w:space="1" w:color="auto"/>
              </w:pBdr>
              <w:spacing w:after="0"/>
              <w:jc w:val="center"/>
              <w:rPr>
                <w:sz w:val="20"/>
                <w:szCs w:val="20"/>
              </w:rPr>
            </w:pPr>
            <w:r w:rsidRPr="00543FFB">
              <w:rPr>
                <w:sz w:val="20"/>
                <w:szCs w:val="20"/>
              </w:rPr>
              <w:t>Total Adult Return (Age)</w:t>
            </w:r>
          </w:p>
        </w:tc>
        <w:tc>
          <w:tcPr>
            <w:tcW w:w="344" w:type="dxa"/>
            <w:tcBorders>
              <w:top w:val="single" w:sz="4" w:space="0" w:color="auto"/>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r w:rsidRPr="00543FFB">
              <w:rPr>
                <w:sz w:val="20"/>
                <w:szCs w:val="20"/>
              </w:rPr>
              <w:t> </w:t>
            </w:r>
          </w:p>
        </w:tc>
        <w:tc>
          <w:tcPr>
            <w:tcW w:w="3202" w:type="dxa"/>
            <w:gridSpan w:val="4"/>
            <w:tcBorders>
              <w:top w:val="single" w:sz="4" w:space="0" w:color="auto"/>
              <w:left w:val="nil"/>
              <w:right w:val="nil"/>
            </w:tcBorders>
            <w:shd w:val="clear" w:color="auto" w:fill="auto"/>
            <w:noWrap/>
            <w:tcMar>
              <w:left w:w="0" w:type="dxa"/>
              <w:right w:w="0" w:type="dxa"/>
            </w:tcMar>
            <w:vAlign w:val="bottom"/>
            <w:hideMark/>
          </w:tcPr>
          <w:p w:rsidR="00543FFB" w:rsidRPr="00543FFB" w:rsidRDefault="00543FFB" w:rsidP="00857F58">
            <w:pPr>
              <w:pBdr>
                <w:bottom w:val="single" w:sz="4" w:space="1" w:color="auto"/>
              </w:pBdr>
              <w:spacing w:after="0"/>
              <w:jc w:val="center"/>
              <w:rPr>
                <w:sz w:val="20"/>
                <w:szCs w:val="20"/>
              </w:rPr>
            </w:pPr>
            <w:r w:rsidRPr="00543FFB">
              <w:rPr>
                <w:sz w:val="20"/>
                <w:szCs w:val="20"/>
              </w:rPr>
              <w:t>Return at Average Survival (Age)</w:t>
            </w:r>
          </w:p>
        </w:tc>
      </w:tr>
      <w:tr w:rsidR="00543FFB" w:rsidRPr="00543FFB" w:rsidTr="00857F58">
        <w:trPr>
          <w:trHeight w:val="255"/>
        </w:trPr>
        <w:tc>
          <w:tcPr>
            <w:tcW w:w="918" w:type="dxa"/>
            <w:tcBorders>
              <w:top w:val="nil"/>
              <w:left w:val="nil"/>
              <w:bottom w:val="single" w:sz="4" w:space="0" w:color="auto"/>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Year</w:t>
            </w:r>
          </w:p>
        </w:tc>
        <w:tc>
          <w:tcPr>
            <w:tcW w:w="1231" w:type="dxa"/>
            <w:tcBorders>
              <w:top w:val="nil"/>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proofErr w:type="spellStart"/>
            <w:r>
              <w:rPr>
                <w:sz w:val="20"/>
                <w:szCs w:val="20"/>
              </w:rPr>
              <w:t>Escapement</w:t>
            </w:r>
            <w:r w:rsidRPr="00543FFB">
              <w:rPr>
                <w:sz w:val="20"/>
                <w:szCs w:val="20"/>
                <w:vertAlign w:val="superscript"/>
              </w:rPr>
              <w:t>a</w:t>
            </w:r>
            <w:proofErr w:type="spellEnd"/>
          </w:p>
        </w:tc>
        <w:tc>
          <w:tcPr>
            <w:tcW w:w="411" w:type="dxa"/>
            <w:gridSpan w:val="2"/>
            <w:tcBorders>
              <w:top w:val="nil"/>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b/>
                <w:sz w:val="20"/>
                <w:szCs w:val="20"/>
              </w:rPr>
            </w:pPr>
            <w:r w:rsidRPr="00543FFB">
              <w:rPr>
                <w:b/>
                <w:sz w:val="20"/>
                <w:szCs w:val="20"/>
              </w:rPr>
              <w:t> </w:t>
            </w:r>
          </w:p>
        </w:tc>
        <w:tc>
          <w:tcPr>
            <w:tcW w:w="848"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FA1D61" w:rsidP="00543FFB">
            <w:pPr>
              <w:spacing w:after="0"/>
              <w:jc w:val="center"/>
              <w:rPr>
                <w:sz w:val="20"/>
                <w:szCs w:val="20"/>
              </w:rPr>
            </w:pPr>
            <w:r>
              <w:rPr>
                <w:sz w:val="20"/>
                <w:szCs w:val="20"/>
              </w:rPr>
              <w:t>1.1</w:t>
            </w:r>
          </w:p>
        </w:tc>
        <w:tc>
          <w:tcPr>
            <w:tcW w:w="93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FA1D61" w:rsidP="00543FFB">
            <w:pPr>
              <w:spacing w:after="0"/>
              <w:jc w:val="center"/>
              <w:rPr>
                <w:sz w:val="20"/>
                <w:szCs w:val="20"/>
              </w:rPr>
            </w:pPr>
            <w:r>
              <w:rPr>
                <w:sz w:val="20"/>
                <w:szCs w:val="20"/>
              </w:rPr>
              <w:t>2.1</w:t>
            </w:r>
          </w:p>
        </w:tc>
        <w:tc>
          <w:tcPr>
            <w:tcW w:w="56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FA1D61" w:rsidP="00543FFB">
            <w:pPr>
              <w:spacing w:after="0"/>
              <w:jc w:val="center"/>
              <w:rPr>
                <w:sz w:val="20"/>
                <w:szCs w:val="20"/>
              </w:rPr>
            </w:pPr>
            <w:r>
              <w:rPr>
                <w:sz w:val="20"/>
                <w:szCs w:val="20"/>
              </w:rPr>
              <w:t>3.1</w:t>
            </w:r>
          </w:p>
        </w:tc>
        <w:tc>
          <w:tcPr>
            <w:tcW w:w="81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Total</w:t>
            </w:r>
          </w:p>
        </w:tc>
        <w:tc>
          <w:tcPr>
            <w:tcW w:w="344" w:type="dxa"/>
            <w:tcBorders>
              <w:top w:val="nil"/>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r w:rsidRPr="00543FFB">
              <w:rPr>
                <w:sz w:val="20"/>
                <w:szCs w:val="20"/>
              </w:rPr>
              <w:t> </w:t>
            </w:r>
          </w:p>
        </w:tc>
        <w:tc>
          <w:tcPr>
            <w:tcW w:w="888"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1.1</w:t>
            </w:r>
          </w:p>
        </w:tc>
        <w:tc>
          <w:tcPr>
            <w:tcW w:w="887"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2.1</w:t>
            </w:r>
          </w:p>
        </w:tc>
        <w:tc>
          <w:tcPr>
            <w:tcW w:w="564" w:type="dxa"/>
            <w:tcBorders>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center"/>
              <w:rPr>
                <w:sz w:val="20"/>
                <w:szCs w:val="20"/>
              </w:rPr>
            </w:pPr>
            <w:r w:rsidRPr="00543FFB">
              <w:rPr>
                <w:sz w:val="20"/>
                <w:szCs w:val="20"/>
              </w:rPr>
              <w:t>3.1</w:t>
            </w:r>
          </w:p>
        </w:tc>
        <w:tc>
          <w:tcPr>
            <w:tcW w:w="863" w:type="dxa"/>
            <w:tcBorders>
              <w:left w:val="nil"/>
              <w:bottom w:val="single" w:sz="4" w:space="0" w:color="auto"/>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Total</w:t>
            </w:r>
          </w:p>
        </w:tc>
      </w:tr>
      <w:tr w:rsidR="00543FFB" w:rsidRPr="00543FFB" w:rsidTr="00FE3F1A">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1987</w:t>
            </w:r>
          </w:p>
        </w:tc>
        <w:tc>
          <w:tcPr>
            <w:tcW w:w="1231"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FE3F1A">
            <w:pPr>
              <w:spacing w:after="0"/>
              <w:jc w:val="center"/>
              <w:rPr>
                <w:sz w:val="20"/>
                <w:szCs w:val="20"/>
              </w:rPr>
            </w:pPr>
            <w:r w:rsidRPr="00543FFB">
              <w:rPr>
                <w:sz w:val="20"/>
                <w:szCs w:val="20"/>
              </w:rPr>
              <w:t>-</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b/>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18,978</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23,649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42,627</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13,838</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14,407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28,244</w:t>
            </w:r>
          </w:p>
        </w:tc>
      </w:tr>
      <w:tr w:rsidR="00543FFB" w:rsidRPr="00543FFB" w:rsidTr="00FE3F1A">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1988</w:t>
            </w:r>
          </w:p>
        </w:tc>
        <w:tc>
          <w:tcPr>
            <w:tcW w:w="1231"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FE3F1A">
            <w:pPr>
              <w:spacing w:after="0"/>
              <w:jc w:val="center"/>
              <w:rPr>
                <w:sz w:val="20"/>
                <w:szCs w:val="20"/>
              </w:rPr>
            </w:pPr>
            <w:r w:rsidRPr="00543FFB">
              <w:rPr>
                <w:sz w:val="20"/>
                <w:szCs w:val="20"/>
              </w:rPr>
              <w:t>-</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b/>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13,907</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24,843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38,750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8,472</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15,281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23,753</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1989</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10,819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b/>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24,843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34,753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59,596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15,281</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34,590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49,871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1990</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15,074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18,633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41,792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66</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60,491</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18,545</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22,522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65</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41,132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1991</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11,243</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35,417</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14,509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49,926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19,086</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14,290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33,377</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1992</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22,011</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15,433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9,670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25,148</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15,200</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12,165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56</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27,421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1993</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17,145</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15,443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10,061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25,554</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19,428</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12,362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31,837</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1994</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24,014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7,602</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16,268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147</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24,018</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9,342</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14,963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24,475</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1995</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5,038</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8,460</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22,045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30,551</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7,781</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25,472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58</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33,311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1996</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7,361</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13,345</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16,596</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72</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30,013</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15,420</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20,579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85</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36,084</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1997</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15,528</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7,391</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21,596</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28,987</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9,166</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25,680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34,846</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1998</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9,580</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15,138</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29,189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71</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44,399</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18,002</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22,259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55</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40,316</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1999</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9,302</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27,311</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23,344</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141</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50,796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20,827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18,311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116</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39,254</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2000</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14,389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8,135</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17,695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25,830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6,381</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14,551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20,932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2001</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22,929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18,823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3,966</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34</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22,823</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15,478</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6,671</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22,189</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2002</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41,089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10,051</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6,937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16,988</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16,905</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8,177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25,082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2003</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13,004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10,170</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1,854</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12,024</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11,987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3,618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15,605</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2004</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21,477</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7,812</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5,147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12,979</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15,247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4,665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31</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19,943</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2005</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4,926</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10,877</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1,990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12,866</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9,857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3,207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13,063</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2006</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8,918</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8,329</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5,682</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14,010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13,424</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6,308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19,732</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2007</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3,952</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17,949</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2,419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42</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20,410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19,927</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3,820</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79</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23,825</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2008</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11,764</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11,069</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2,754</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131</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13,955</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17,479</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5,113</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142</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22,734</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2009</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4,059</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7,056</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7,498</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14,554</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13,096</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8,165</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0</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21,261</w:t>
            </w:r>
          </w:p>
        </w:tc>
      </w:tr>
      <w:tr w:rsidR="00543FFB" w:rsidRPr="00543FFB" w:rsidTr="00543FFB">
        <w:trPr>
          <w:trHeight w:val="255"/>
        </w:trPr>
        <w:tc>
          <w:tcPr>
            <w:tcW w:w="918" w:type="dxa"/>
            <w:tcBorders>
              <w:top w:val="nil"/>
              <w:left w:val="nil"/>
              <w:bottom w:val="nil"/>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2010</w:t>
            </w:r>
          </w:p>
        </w:tc>
        <w:tc>
          <w:tcPr>
            <w:tcW w:w="1231" w:type="dxa"/>
            <w:tcBorders>
              <w:top w:val="nil"/>
              <w:left w:val="nil"/>
              <w:bottom w:val="nil"/>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9,781</w:t>
            </w:r>
          </w:p>
        </w:tc>
        <w:tc>
          <w:tcPr>
            <w:tcW w:w="411" w:type="dxa"/>
            <w:gridSpan w:val="2"/>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p>
        </w:tc>
        <w:tc>
          <w:tcPr>
            <w:tcW w:w="84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14,953</w:t>
            </w:r>
          </w:p>
        </w:tc>
        <w:tc>
          <w:tcPr>
            <w:tcW w:w="93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11,039</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69</w:t>
            </w:r>
          </w:p>
        </w:tc>
        <w:tc>
          <w:tcPr>
            <w:tcW w:w="814" w:type="dxa"/>
            <w:tcBorders>
              <w:top w:val="nil"/>
              <w:left w:val="nil"/>
              <w:bottom w:val="nil"/>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26,100</w:t>
            </w:r>
          </w:p>
        </w:tc>
        <w:tc>
          <w:tcPr>
            <w:tcW w:w="344" w:type="dxa"/>
            <w:tcBorders>
              <w:top w:val="nil"/>
              <w:left w:val="nil"/>
              <w:bottom w:val="nil"/>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p>
        </w:tc>
        <w:tc>
          <w:tcPr>
            <w:tcW w:w="888"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16,283</w:t>
            </w:r>
          </w:p>
        </w:tc>
        <w:tc>
          <w:tcPr>
            <w:tcW w:w="887"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13,727</w:t>
            </w:r>
          </w:p>
        </w:tc>
        <w:tc>
          <w:tcPr>
            <w:tcW w:w="564" w:type="dxa"/>
            <w:tcBorders>
              <w:top w:val="nil"/>
              <w:left w:val="nil"/>
              <w:bottom w:val="nil"/>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108</w:t>
            </w:r>
          </w:p>
        </w:tc>
        <w:tc>
          <w:tcPr>
            <w:tcW w:w="863" w:type="dxa"/>
            <w:tcBorders>
              <w:top w:val="nil"/>
              <w:left w:val="nil"/>
              <w:bottom w:val="nil"/>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30,118</w:t>
            </w:r>
          </w:p>
        </w:tc>
      </w:tr>
      <w:tr w:rsidR="00543FFB" w:rsidRPr="00543FFB" w:rsidTr="00543FFB">
        <w:trPr>
          <w:trHeight w:val="255"/>
        </w:trPr>
        <w:tc>
          <w:tcPr>
            <w:tcW w:w="918" w:type="dxa"/>
            <w:tcBorders>
              <w:top w:val="single" w:sz="4" w:space="0" w:color="auto"/>
              <w:left w:val="nil"/>
              <w:bottom w:val="single" w:sz="4" w:space="0" w:color="auto"/>
              <w:right w:val="nil"/>
            </w:tcBorders>
            <w:shd w:val="clear" w:color="auto" w:fill="auto"/>
            <w:noWrap/>
            <w:tcMar>
              <w:left w:w="58" w:type="dxa"/>
              <w:right w:w="0" w:type="dxa"/>
            </w:tcMar>
            <w:vAlign w:val="bottom"/>
            <w:hideMark/>
          </w:tcPr>
          <w:p w:rsidR="00543FFB" w:rsidRPr="00543FFB" w:rsidRDefault="00543FFB" w:rsidP="00543FFB">
            <w:pPr>
              <w:spacing w:after="0"/>
              <w:jc w:val="left"/>
              <w:rPr>
                <w:sz w:val="20"/>
                <w:szCs w:val="20"/>
              </w:rPr>
            </w:pPr>
            <w:r w:rsidRPr="00543FFB">
              <w:rPr>
                <w:sz w:val="20"/>
                <w:szCs w:val="20"/>
              </w:rPr>
              <w:t>Average</w:t>
            </w:r>
          </w:p>
        </w:tc>
        <w:tc>
          <w:tcPr>
            <w:tcW w:w="1231" w:type="dxa"/>
            <w:tcBorders>
              <w:top w:val="single" w:sz="4" w:space="0" w:color="auto"/>
              <w:left w:val="nil"/>
              <w:bottom w:val="single" w:sz="4" w:space="0" w:color="auto"/>
              <w:right w:val="nil"/>
            </w:tcBorders>
            <w:shd w:val="clear" w:color="auto" w:fill="auto"/>
            <w:noWrap/>
            <w:tcMar>
              <w:left w:w="0" w:type="dxa"/>
              <w:right w:w="288" w:type="dxa"/>
            </w:tcMar>
            <w:vAlign w:val="bottom"/>
            <w:hideMark/>
          </w:tcPr>
          <w:p w:rsidR="00543FFB" w:rsidRPr="00543FFB" w:rsidRDefault="00543FFB" w:rsidP="00543FFB">
            <w:pPr>
              <w:spacing w:after="0"/>
              <w:jc w:val="right"/>
              <w:rPr>
                <w:sz w:val="20"/>
                <w:szCs w:val="20"/>
              </w:rPr>
            </w:pPr>
            <w:r w:rsidRPr="00543FFB">
              <w:rPr>
                <w:sz w:val="20"/>
                <w:szCs w:val="20"/>
              </w:rPr>
              <w:t>13,791</w:t>
            </w:r>
          </w:p>
        </w:tc>
        <w:tc>
          <w:tcPr>
            <w:tcW w:w="411" w:type="dxa"/>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right"/>
              <w:rPr>
                <w:sz w:val="20"/>
                <w:szCs w:val="20"/>
              </w:rPr>
            </w:pPr>
            <w:r w:rsidRPr="00543FFB">
              <w:rPr>
                <w:sz w:val="20"/>
                <w:szCs w:val="20"/>
              </w:rPr>
              <w:t> </w:t>
            </w:r>
          </w:p>
        </w:tc>
        <w:tc>
          <w:tcPr>
            <w:tcW w:w="848"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14,464</w:t>
            </w:r>
          </w:p>
        </w:tc>
        <w:tc>
          <w:tcPr>
            <w:tcW w:w="934"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14,804</w:t>
            </w:r>
          </w:p>
        </w:tc>
        <w:tc>
          <w:tcPr>
            <w:tcW w:w="564"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39</w:t>
            </w:r>
          </w:p>
        </w:tc>
        <w:tc>
          <w:tcPr>
            <w:tcW w:w="814" w:type="dxa"/>
            <w:tcBorders>
              <w:top w:val="single" w:sz="4" w:space="0" w:color="auto"/>
              <w:left w:val="nil"/>
              <w:bottom w:val="single" w:sz="4" w:space="0" w:color="auto"/>
              <w:right w:val="nil"/>
            </w:tcBorders>
            <w:shd w:val="clear" w:color="auto" w:fill="auto"/>
            <w:noWrap/>
            <w:tcMar>
              <w:left w:w="0" w:type="dxa"/>
              <w:right w:w="115" w:type="dxa"/>
            </w:tcMar>
            <w:vAlign w:val="bottom"/>
            <w:hideMark/>
          </w:tcPr>
          <w:p w:rsidR="00543FFB" w:rsidRPr="00543FFB" w:rsidRDefault="00543FFB" w:rsidP="00543FFB">
            <w:pPr>
              <w:spacing w:after="0"/>
              <w:jc w:val="right"/>
              <w:rPr>
                <w:sz w:val="20"/>
                <w:szCs w:val="20"/>
              </w:rPr>
            </w:pPr>
            <w:r w:rsidRPr="00543FFB">
              <w:rPr>
                <w:sz w:val="20"/>
                <w:szCs w:val="20"/>
              </w:rPr>
              <w:t>29,308</w:t>
            </w:r>
          </w:p>
        </w:tc>
        <w:tc>
          <w:tcPr>
            <w:tcW w:w="344"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543FFB" w:rsidRPr="00543FFB" w:rsidRDefault="00543FFB" w:rsidP="00543FFB">
            <w:pPr>
              <w:spacing w:after="0"/>
              <w:jc w:val="left"/>
              <w:rPr>
                <w:sz w:val="20"/>
                <w:szCs w:val="20"/>
              </w:rPr>
            </w:pPr>
            <w:r w:rsidRPr="00543FFB">
              <w:rPr>
                <w:sz w:val="20"/>
                <w:szCs w:val="20"/>
              </w:rPr>
              <w:t> </w:t>
            </w:r>
          </w:p>
        </w:tc>
        <w:tc>
          <w:tcPr>
            <w:tcW w:w="888"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14,435</w:t>
            </w:r>
          </w:p>
        </w:tc>
        <w:tc>
          <w:tcPr>
            <w:tcW w:w="887"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13,788</w:t>
            </w:r>
          </w:p>
        </w:tc>
        <w:tc>
          <w:tcPr>
            <w:tcW w:w="564"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543FFB" w:rsidRPr="00543FFB" w:rsidRDefault="00543FFB" w:rsidP="00543FFB">
            <w:pPr>
              <w:spacing w:after="0"/>
              <w:jc w:val="right"/>
              <w:rPr>
                <w:sz w:val="20"/>
                <w:szCs w:val="20"/>
              </w:rPr>
            </w:pPr>
            <w:r w:rsidRPr="00543FFB">
              <w:rPr>
                <w:sz w:val="20"/>
                <w:szCs w:val="20"/>
              </w:rPr>
              <w:t>44</w:t>
            </w:r>
          </w:p>
        </w:tc>
        <w:tc>
          <w:tcPr>
            <w:tcW w:w="863" w:type="dxa"/>
            <w:tcBorders>
              <w:top w:val="single" w:sz="4" w:space="0" w:color="auto"/>
              <w:left w:val="nil"/>
              <w:bottom w:val="single" w:sz="4" w:space="0" w:color="auto"/>
              <w:right w:val="nil"/>
            </w:tcBorders>
            <w:shd w:val="clear" w:color="auto" w:fill="auto"/>
            <w:noWrap/>
            <w:tcMar>
              <w:left w:w="0" w:type="dxa"/>
              <w:right w:w="58" w:type="dxa"/>
            </w:tcMar>
            <w:vAlign w:val="bottom"/>
            <w:hideMark/>
          </w:tcPr>
          <w:p w:rsidR="00543FFB" w:rsidRPr="00543FFB" w:rsidRDefault="00543FFB" w:rsidP="00543FFB">
            <w:pPr>
              <w:spacing w:after="0"/>
              <w:jc w:val="right"/>
              <w:rPr>
                <w:sz w:val="20"/>
                <w:szCs w:val="20"/>
              </w:rPr>
            </w:pPr>
            <w:r w:rsidRPr="00543FFB">
              <w:rPr>
                <w:sz w:val="20"/>
                <w:szCs w:val="20"/>
              </w:rPr>
              <w:t>28,267</w:t>
            </w:r>
          </w:p>
        </w:tc>
      </w:tr>
    </w:tbl>
    <w:p w:rsidR="00543FFB" w:rsidRPr="00543FFB" w:rsidRDefault="00543FFB" w:rsidP="00543FFB">
      <w:pPr>
        <w:spacing w:after="0"/>
        <w:ind w:left="86" w:hanging="86"/>
        <w:rPr>
          <w:sz w:val="16"/>
          <w:szCs w:val="16"/>
        </w:rPr>
      </w:pPr>
      <w:proofErr w:type="gramStart"/>
      <w:r w:rsidRPr="00543FFB">
        <w:rPr>
          <w:sz w:val="16"/>
          <w:szCs w:val="16"/>
          <w:vertAlign w:val="superscript"/>
        </w:rPr>
        <w:t>a</w:t>
      </w:r>
      <w:proofErr w:type="gramEnd"/>
      <w:r>
        <w:rPr>
          <w:sz w:val="16"/>
          <w:szCs w:val="16"/>
        </w:rPr>
        <w:t xml:space="preserve"> Total escapement estimate adjusted to </w:t>
      </w:r>
      <w:r w:rsidR="00F3519B">
        <w:rPr>
          <w:sz w:val="16"/>
          <w:szCs w:val="16"/>
        </w:rPr>
        <w:t xml:space="preserve">constant </w:t>
      </w:r>
      <w:r>
        <w:rPr>
          <w:sz w:val="16"/>
          <w:szCs w:val="16"/>
        </w:rPr>
        <w:t>average per capita egg biomass.</w:t>
      </w:r>
    </w:p>
    <w:p w:rsidR="00543FFB" w:rsidRPr="00543FFB" w:rsidRDefault="00543FFB" w:rsidP="00543FFB"/>
    <w:p w:rsidR="00C76B7C" w:rsidRPr="00064EA2" w:rsidRDefault="00C76B7C" w:rsidP="00543FFB">
      <w:r w:rsidRPr="00064EA2">
        <w:br w:type="page"/>
      </w:r>
    </w:p>
    <w:p w:rsidR="00932A9B" w:rsidRDefault="00932A9B" w:rsidP="00975E89"/>
    <w:p w:rsidR="00C76B7C" w:rsidRDefault="00C76B7C" w:rsidP="00C76B7C"/>
    <w:p w:rsidR="00C76B7C" w:rsidRDefault="00C76B7C" w:rsidP="00C76B7C"/>
    <w:p w:rsidR="00D11044" w:rsidRDefault="00D11044" w:rsidP="00C76B7C"/>
    <w:p w:rsidR="00D11044" w:rsidRDefault="00D11044" w:rsidP="00C76B7C"/>
    <w:p w:rsidR="00D11044" w:rsidRDefault="00D11044" w:rsidP="00C76B7C"/>
    <w:p w:rsidR="00D11044" w:rsidRDefault="00D11044" w:rsidP="00C76B7C"/>
    <w:p w:rsidR="00C76B7C" w:rsidRDefault="00C76B7C" w:rsidP="00C76B7C"/>
    <w:p w:rsidR="00975E89" w:rsidRDefault="00975E89" w:rsidP="00C76B7C"/>
    <w:p w:rsidR="00975E89" w:rsidRDefault="00975E89" w:rsidP="00C76B7C"/>
    <w:p w:rsidR="00975E89" w:rsidRDefault="00975E89" w:rsidP="00C76B7C"/>
    <w:p w:rsidR="00C76B7C" w:rsidRDefault="00BC279A" w:rsidP="00276AFD">
      <w:pPr>
        <w:pStyle w:val="Heading1"/>
      </w:pPr>
      <w:bookmarkStart w:id="516" w:name="_Toc487200870"/>
      <w:r>
        <w:t>Appendix B</w:t>
      </w:r>
      <w:proofErr w:type="gramStart"/>
      <w:r>
        <w:t>:</w:t>
      </w:r>
      <w:proofErr w:type="gramEnd"/>
      <w:r>
        <w:br w:type="textWrapping" w:clear="all"/>
      </w:r>
      <w:r w:rsidR="00C76B7C">
        <w:rPr>
          <w:rFonts w:hint="eastAsia"/>
        </w:rPr>
        <w:t>Smolt</w:t>
      </w:r>
      <w:r w:rsidR="00C76B7C">
        <w:t xml:space="preserve"> </w:t>
      </w:r>
      <w:r w:rsidR="003F0F14">
        <w:t xml:space="preserve">and Marine Survival </w:t>
      </w:r>
      <w:r w:rsidR="00C76B7C">
        <w:t>Estimates</w:t>
      </w:r>
      <w:bookmarkEnd w:id="516"/>
    </w:p>
    <w:p w:rsidR="002222C4" w:rsidRDefault="002222C4">
      <w:pPr>
        <w:spacing w:after="0"/>
        <w:jc w:val="left"/>
        <w:rPr>
          <w:sz w:val="22"/>
          <w:szCs w:val="20"/>
        </w:rPr>
      </w:pPr>
      <w:r>
        <w:br w:type="page"/>
      </w:r>
    </w:p>
    <w:p w:rsidR="0041788F" w:rsidRDefault="00817229" w:rsidP="00817229">
      <w:pPr>
        <w:pStyle w:val="Caption"/>
      </w:pPr>
      <w:bookmarkStart w:id="517" w:name="_Toc490647919"/>
      <w:r>
        <w:lastRenderedPageBreak/>
        <w:t xml:space="preserve">Appendix B </w:t>
      </w:r>
      <w:fldSimple w:instr=" SEQ Appendix_B \* ARABIC ">
        <w:r w:rsidR="009C1768">
          <w:rPr>
            <w:noProof/>
          </w:rPr>
          <w:t>1</w:t>
        </w:r>
      </w:fldSimple>
      <w:r>
        <w:t>.–</w:t>
      </w:r>
      <w:r w:rsidRPr="00817229">
        <w:t>Number of coho salmon smolts captured in the Berners River by location and starting and ending dates when traps were operational.</w:t>
      </w:r>
      <w:bookmarkEnd w:id="517"/>
    </w:p>
    <w:tbl>
      <w:tblPr>
        <w:tblW w:w="9456" w:type="dxa"/>
        <w:tblInd w:w="93" w:type="dxa"/>
        <w:tblLook w:val="04A0" w:firstRow="1" w:lastRow="0" w:firstColumn="1" w:lastColumn="0" w:noHBand="0" w:noVBand="1"/>
      </w:tblPr>
      <w:tblGrid>
        <w:gridCol w:w="962"/>
        <w:gridCol w:w="1421"/>
        <w:gridCol w:w="1235"/>
        <w:gridCol w:w="1340"/>
        <w:gridCol w:w="1424"/>
        <w:gridCol w:w="1634"/>
        <w:gridCol w:w="1467"/>
      </w:tblGrid>
      <w:tr w:rsidR="0041788F" w:rsidRPr="002222C4" w:rsidTr="00857F58">
        <w:trPr>
          <w:trHeight w:val="300"/>
        </w:trPr>
        <w:tc>
          <w:tcPr>
            <w:tcW w:w="962" w:type="dxa"/>
            <w:tcBorders>
              <w:top w:val="single" w:sz="4" w:space="0" w:color="auto"/>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p>
        </w:tc>
        <w:tc>
          <w:tcPr>
            <w:tcW w:w="2641" w:type="dxa"/>
            <w:gridSpan w:val="2"/>
            <w:tcBorders>
              <w:top w:val="single" w:sz="4" w:space="0" w:color="auto"/>
              <w:left w:val="nil"/>
              <w:right w:val="nil"/>
            </w:tcBorders>
            <w:shd w:val="clear" w:color="auto" w:fill="auto"/>
            <w:noWrap/>
            <w:vAlign w:val="bottom"/>
            <w:hideMark/>
          </w:tcPr>
          <w:p w:rsidR="0041788F" w:rsidRPr="002222C4" w:rsidRDefault="0041788F" w:rsidP="00857F58">
            <w:pPr>
              <w:pBdr>
                <w:bottom w:val="single" w:sz="4" w:space="1" w:color="auto"/>
              </w:pBdr>
              <w:spacing w:after="0"/>
              <w:jc w:val="center"/>
              <w:rPr>
                <w:sz w:val="20"/>
                <w:szCs w:val="20"/>
              </w:rPr>
            </w:pPr>
            <w:r w:rsidRPr="002222C4">
              <w:rPr>
                <w:sz w:val="20"/>
                <w:szCs w:val="20"/>
              </w:rPr>
              <w:t xml:space="preserve">     Trapping Dates</w:t>
            </w:r>
          </w:p>
        </w:tc>
        <w:tc>
          <w:tcPr>
            <w:tcW w:w="1341" w:type="dxa"/>
            <w:tcBorders>
              <w:top w:val="single" w:sz="4" w:space="0" w:color="auto"/>
              <w:left w:val="nil"/>
              <w:bottom w:val="nil"/>
              <w:right w:val="nil"/>
            </w:tcBorders>
            <w:shd w:val="clear" w:color="auto" w:fill="auto"/>
            <w:noWrap/>
            <w:tcMar>
              <w:left w:w="115" w:type="dxa"/>
              <w:right w:w="216" w:type="dxa"/>
            </w:tcMar>
            <w:vAlign w:val="bottom"/>
            <w:hideMark/>
          </w:tcPr>
          <w:p w:rsidR="0041788F" w:rsidRPr="002222C4" w:rsidRDefault="0041788F" w:rsidP="0041788F">
            <w:pPr>
              <w:spacing w:after="0"/>
              <w:jc w:val="right"/>
              <w:rPr>
                <w:sz w:val="20"/>
                <w:szCs w:val="20"/>
              </w:rPr>
            </w:pPr>
            <w:r w:rsidRPr="002222C4">
              <w:rPr>
                <w:sz w:val="20"/>
                <w:szCs w:val="20"/>
              </w:rPr>
              <w:t>Shaul</w:t>
            </w:r>
          </w:p>
        </w:tc>
        <w:tc>
          <w:tcPr>
            <w:tcW w:w="1417" w:type="dxa"/>
            <w:tcBorders>
              <w:top w:val="single" w:sz="4" w:space="0" w:color="auto"/>
              <w:left w:val="nil"/>
              <w:bottom w:val="nil"/>
              <w:right w:val="nil"/>
            </w:tcBorders>
            <w:shd w:val="clear" w:color="auto" w:fill="auto"/>
            <w:noWrap/>
            <w:tcMar>
              <w:left w:w="115" w:type="dxa"/>
              <w:right w:w="202" w:type="dxa"/>
            </w:tcMar>
            <w:vAlign w:val="bottom"/>
            <w:hideMark/>
          </w:tcPr>
          <w:p w:rsidR="0041788F" w:rsidRPr="002222C4" w:rsidRDefault="0041788F" w:rsidP="0041788F">
            <w:pPr>
              <w:spacing w:after="0"/>
              <w:jc w:val="right"/>
              <w:rPr>
                <w:sz w:val="20"/>
                <w:szCs w:val="20"/>
              </w:rPr>
            </w:pPr>
            <w:proofErr w:type="spellStart"/>
            <w:r w:rsidRPr="002222C4">
              <w:rPr>
                <w:sz w:val="20"/>
                <w:szCs w:val="20"/>
              </w:rPr>
              <w:t>Det's</w:t>
            </w:r>
            <w:proofErr w:type="spellEnd"/>
          </w:p>
        </w:tc>
        <w:tc>
          <w:tcPr>
            <w:tcW w:w="1627" w:type="dxa"/>
            <w:tcBorders>
              <w:top w:val="single" w:sz="4" w:space="0" w:color="auto"/>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Brown</w:t>
            </w:r>
          </w:p>
        </w:tc>
        <w:tc>
          <w:tcPr>
            <w:tcW w:w="1468" w:type="dxa"/>
            <w:tcBorders>
              <w:top w:val="single" w:sz="4" w:space="0" w:color="auto"/>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p>
        </w:tc>
      </w:tr>
      <w:tr w:rsidR="0041788F" w:rsidRPr="002222C4" w:rsidTr="00857F58">
        <w:trPr>
          <w:trHeight w:val="360"/>
        </w:trPr>
        <w:tc>
          <w:tcPr>
            <w:tcW w:w="962" w:type="dxa"/>
            <w:tcBorders>
              <w:top w:val="nil"/>
              <w:left w:val="nil"/>
              <w:bottom w:val="single" w:sz="4" w:space="0" w:color="auto"/>
              <w:right w:val="nil"/>
            </w:tcBorders>
            <w:shd w:val="clear" w:color="auto" w:fill="auto"/>
            <w:noWrap/>
            <w:vAlign w:val="center"/>
            <w:hideMark/>
          </w:tcPr>
          <w:p w:rsidR="0041788F" w:rsidRPr="002222C4" w:rsidRDefault="0041788F" w:rsidP="0041788F">
            <w:pPr>
              <w:spacing w:after="0"/>
              <w:jc w:val="center"/>
              <w:rPr>
                <w:sz w:val="20"/>
                <w:szCs w:val="20"/>
              </w:rPr>
            </w:pPr>
            <w:r w:rsidRPr="002222C4">
              <w:rPr>
                <w:sz w:val="20"/>
                <w:szCs w:val="20"/>
              </w:rPr>
              <w:t>Year</w:t>
            </w:r>
          </w:p>
        </w:tc>
        <w:tc>
          <w:tcPr>
            <w:tcW w:w="1413" w:type="dxa"/>
            <w:tcBorders>
              <w:left w:val="nil"/>
              <w:bottom w:val="single" w:sz="4" w:space="0" w:color="auto"/>
              <w:right w:val="nil"/>
            </w:tcBorders>
            <w:shd w:val="clear" w:color="auto" w:fill="auto"/>
            <w:noWrap/>
            <w:tcMar>
              <w:left w:w="0" w:type="dxa"/>
              <w:right w:w="302" w:type="dxa"/>
            </w:tcMar>
            <w:vAlign w:val="center"/>
            <w:hideMark/>
          </w:tcPr>
          <w:p w:rsidR="0041788F" w:rsidRPr="002222C4" w:rsidRDefault="0041788F" w:rsidP="0041788F">
            <w:pPr>
              <w:spacing w:after="0"/>
              <w:jc w:val="right"/>
              <w:rPr>
                <w:sz w:val="20"/>
                <w:szCs w:val="20"/>
              </w:rPr>
            </w:pPr>
            <w:r w:rsidRPr="002222C4">
              <w:rPr>
                <w:sz w:val="20"/>
                <w:szCs w:val="20"/>
              </w:rPr>
              <w:t>Start</w:t>
            </w:r>
          </w:p>
        </w:tc>
        <w:tc>
          <w:tcPr>
            <w:tcW w:w="1228" w:type="dxa"/>
            <w:tcBorders>
              <w:left w:val="nil"/>
              <w:bottom w:val="single" w:sz="4" w:space="0" w:color="auto"/>
              <w:right w:val="nil"/>
            </w:tcBorders>
            <w:shd w:val="clear" w:color="auto" w:fill="auto"/>
            <w:noWrap/>
            <w:tcMar>
              <w:left w:w="0" w:type="dxa"/>
              <w:right w:w="302" w:type="dxa"/>
            </w:tcMar>
            <w:vAlign w:val="center"/>
            <w:hideMark/>
          </w:tcPr>
          <w:p w:rsidR="0041788F" w:rsidRPr="002222C4" w:rsidRDefault="0041788F" w:rsidP="0041788F">
            <w:pPr>
              <w:spacing w:after="0"/>
              <w:jc w:val="right"/>
              <w:rPr>
                <w:sz w:val="20"/>
                <w:szCs w:val="20"/>
              </w:rPr>
            </w:pPr>
            <w:r w:rsidRPr="002222C4">
              <w:rPr>
                <w:sz w:val="20"/>
                <w:szCs w:val="20"/>
              </w:rPr>
              <w:t>End</w:t>
            </w:r>
          </w:p>
        </w:tc>
        <w:tc>
          <w:tcPr>
            <w:tcW w:w="1341" w:type="dxa"/>
            <w:tcBorders>
              <w:top w:val="nil"/>
              <w:left w:val="nil"/>
              <w:bottom w:val="single" w:sz="4" w:space="0" w:color="auto"/>
              <w:right w:val="nil"/>
            </w:tcBorders>
            <w:shd w:val="clear" w:color="auto" w:fill="auto"/>
            <w:noWrap/>
            <w:tcMar>
              <w:left w:w="115" w:type="dxa"/>
              <w:right w:w="216" w:type="dxa"/>
            </w:tcMar>
            <w:vAlign w:val="center"/>
            <w:hideMark/>
          </w:tcPr>
          <w:p w:rsidR="0041788F" w:rsidRPr="002222C4" w:rsidRDefault="0041788F" w:rsidP="0041788F">
            <w:pPr>
              <w:spacing w:after="0"/>
              <w:jc w:val="right"/>
              <w:rPr>
                <w:sz w:val="20"/>
                <w:szCs w:val="20"/>
              </w:rPr>
            </w:pPr>
            <w:r w:rsidRPr="002222C4">
              <w:rPr>
                <w:sz w:val="20"/>
                <w:szCs w:val="20"/>
              </w:rPr>
              <w:t>Pond</w:t>
            </w:r>
          </w:p>
        </w:tc>
        <w:tc>
          <w:tcPr>
            <w:tcW w:w="1417" w:type="dxa"/>
            <w:tcBorders>
              <w:top w:val="nil"/>
              <w:left w:val="nil"/>
              <w:bottom w:val="single" w:sz="4" w:space="0" w:color="auto"/>
              <w:right w:val="nil"/>
            </w:tcBorders>
            <w:shd w:val="clear" w:color="auto" w:fill="auto"/>
            <w:noWrap/>
            <w:tcMar>
              <w:left w:w="115" w:type="dxa"/>
              <w:right w:w="202" w:type="dxa"/>
            </w:tcMar>
            <w:vAlign w:val="center"/>
            <w:hideMark/>
          </w:tcPr>
          <w:p w:rsidR="0041788F" w:rsidRPr="002222C4" w:rsidRDefault="0041788F" w:rsidP="0041788F">
            <w:pPr>
              <w:spacing w:after="0"/>
              <w:jc w:val="right"/>
              <w:rPr>
                <w:sz w:val="20"/>
                <w:szCs w:val="20"/>
              </w:rPr>
            </w:pPr>
            <w:r w:rsidRPr="002222C4">
              <w:rPr>
                <w:sz w:val="20"/>
                <w:szCs w:val="20"/>
              </w:rPr>
              <w:t>Pond</w:t>
            </w:r>
          </w:p>
        </w:tc>
        <w:tc>
          <w:tcPr>
            <w:tcW w:w="1627" w:type="dxa"/>
            <w:tcBorders>
              <w:top w:val="nil"/>
              <w:left w:val="nil"/>
              <w:bottom w:val="single" w:sz="4" w:space="0" w:color="auto"/>
              <w:right w:val="nil"/>
            </w:tcBorders>
            <w:shd w:val="clear" w:color="auto" w:fill="auto"/>
            <w:noWrap/>
            <w:vAlign w:val="center"/>
            <w:hideMark/>
          </w:tcPr>
          <w:p w:rsidR="0041788F" w:rsidRPr="002222C4" w:rsidRDefault="0041788F" w:rsidP="0041788F">
            <w:pPr>
              <w:spacing w:after="0"/>
              <w:jc w:val="right"/>
              <w:rPr>
                <w:sz w:val="20"/>
                <w:szCs w:val="20"/>
              </w:rPr>
            </w:pPr>
            <w:r w:rsidRPr="002222C4">
              <w:rPr>
                <w:sz w:val="20"/>
                <w:szCs w:val="20"/>
              </w:rPr>
              <w:t>Slough</w:t>
            </w:r>
          </w:p>
        </w:tc>
        <w:tc>
          <w:tcPr>
            <w:tcW w:w="1468" w:type="dxa"/>
            <w:tcBorders>
              <w:top w:val="nil"/>
              <w:left w:val="nil"/>
              <w:bottom w:val="single" w:sz="4" w:space="0" w:color="auto"/>
              <w:right w:val="nil"/>
            </w:tcBorders>
            <w:shd w:val="clear" w:color="auto" w:fill="auto"/>
            <w:noWrap/>
            <w:tcMar>
              <w:left w:w="115" w:type="dxa"/>
              <w:right w:w="173" w:type="dxa"/>
            </w:tcMar>
            <w:vAlign w:val="center"/>
            <w:hideMark/>
          </w:tcPr>
          <w:p w:rsidR="0041788F" w:rsidRPr="002222C4" w:rsidRDefault="0041788F" w:rsidP="0041788F">
            <w:pPr>
              <w:spacing w:after="0"/>
              <w:jc w:val="right"/>
              <w:rPr>
                <w:sz w:val="20"/>
                <w:szCs w:val="20"/>
              </w:rPr>
            </w:pPr>
            <w:r w:rsidRPr="002222C4">
              <w:rPr>
                <w:sz w:val="20"/>
                <w:szCs w:val="20"/>
              </w:rPr>
              <w:t>Total</w:t>
            </w:r>
          </w:p>
        </w:tc>
      </w:tr>
      <w:tr w:rsidR="0041788F" w:rsidRPr="002222C4" w:rsidTr="00091BCC">
        <w:trPr>
          <w:trHeight w:hRule="exact" w:val="360"/>
        </w:trPr>
        <w:tc>
          <w:tcPr>
            <w:tcW w:w="962" w:type="dxa"/>
            <w:tcBorders>
              <w:top w:val="nil"/>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r w:rsidRPr="002222C4">
              <w:rPr>
                <w:sz w:val="20"/>
                <w:szCs w:val="20"/>
              </w:rPr>
              <w:t>1989</w:t>
            </w:r>
          </w:p>
        </w:tc>
        <w:tc>
          <w:tcPr>
            <w:tcW w:w="1413"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12-May</w:t>
            </w:r>
          </w:p>
        </w:tc>
        <w:tc>
          <w:tcPr>
            <w:tcW w:w="1228"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908</w:t>
            </w:r>
          </w:p>
        </w:tc>
        <w:tc>
          <w:tcPr>
            <w:tcW w:w="1417"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5,530</w:t>
            </w:r>
          </w:p>
        </w:tc>
        <w:tc>
          <w:tcPr>
            <w:tcW w:w="1627" w:type="dxa"/>
            <w:tcBorders>
              <w:top w:val="nil"/>
              <w:left w:val="nil"/>
              <w:bottom w:val="nil"/>
              <w:right w:val="nil"/>
            </w:tcBorders>
            <w:shd w:val="clear" w:color="auto" w:fill="auto"/>
            <w:noWrap/>
            <w:tcMar>
              <w:left w:w="0" w:type="dxa"/>
              <w:right w:w="302" w:type="dxa"/>
            </w:tcMar>
            <w:vAlign w:val="bottom"/>
            <w:hideMark/>
          </w:tcPr>
          <w:p w:rsidR="0041788F" w:rsidRPr="002222C4" w:rsidRDefault="00FE3F1A" w:rsidP="00FE3F1A">
            <w:pPr>
              <w:spacing w:after="0"/>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6,438</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1990</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6-May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18,415</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5,183</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23,598</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1991</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14,966</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6,490</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21,456</w:t>
            </w:r>
          </w:p>
        </w:tc>
      </w:tr>
      <w:tr w:rsidR="0041788F" w:rsidRPr="002222C4" w:rsidTr="00091BCC">
        <w:trPr>
          <w:trHeight w:hRule="exact" w:val="331"/>
        </w:trPr>
        <w:tc>
          <w:tcPr>
            <w:tcW w:w="962" w:type="dxa"/>
            <w:tcBorders>
              <w:top w:val="nil"/>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r w:rsidRPr="002222C4">
              <w:rPr>
                <w:sz w:val="20"/>
                <w:szCs w:val="20"/>
              </w:rPr>
              <w:t>1992</w:t>
            </w:r>
          </w:p>
        </w:tc>
        <w:tc>
          <w:tcPr>
            <w:tcW w:w="1413"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9-Jun</w:t>
            </w:r>
          </w:p>
        </w:tc>
        <w:tc>
          <w:tcPr>
            <w:tcW w:w="1341"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35,861</w:t>
            </w:r>
          </w:p>
        </w:tc>
        <w:tc>
          <w:tcPr>
            <w:tcW w:w="1417"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15,950</w:t>
            </w:r>
          </w:p>
        </w:tc>
        <w:tc>
          <w:tcPr>
            <w:tcW w:w="1627"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595</w:t>
            </w:r>
          </w:p>
        </w:tc>
        <w:tc>
          <w:tcPr>
            <w:tcW w:w="1468"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52,406</w:t>
            </w:r>
          </w:p>
        </w:tc>
      </w:tr>
      <w:tr w:rsidR="0041788F" w:rsidRPr="002222C4" w:rsidTr="00091BCC">
        <w:trPr>
          <w:trHeight w:hRule="exact" w:val="331"/>
        </w:trPr>
        <w:tc>
          <w:tcPr>
            <w:tcW w:w="962" w:type="dxa"/>
            <w:tcBorders>
              <w:top w:val="nil"/>
              <w:left w:val="nil"/>
              <w:bottom w:val="nil"/>
              <w:right w:val="nil"/>
            </w:tcBorders>
            <w:shd w:val="clear" w:color="auto" w:fill="auto"/>
            <w:noWrap/>
            <w:vAlign w:val="bottom"/>
            <w:hideMark/>
          </w:tcPr>
          <w:p w:rsidR="0041788F" w:rsidRPr="002222C4" w:rsidRDefault="0041788F" w:rsidP="0041788F">
            <w:pPr>
              <w:spacing w:after="0"/>
              <w:jc w:val="center"/>
              <w:rPr>
                <w:sz w:val="20"/>
                <w:szCs w:val="20"/>
              </w:rPr>
            </w:pPr>
            <w:r w:rsidRPr="002222C4">
              <w:rPr>
                <w:sz w:val="20"/>
                <w:szCs w:val="20"/>
              </w:rPr>
              <w:t>1993</w:t>
            </w:r>
          </w:p>
        </w:tc>
        <w:tc>
          <w:tcPr>
            <w:tcW w:w="1413"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6-May</w:t>
            </w:r>
          </w:p>
        </w:tc>
        <w:tc>
          <w:tcPr>
            <w:tcW w:w="1228" w:type="dxa"/>
            <w:tcBorders>
              <w:top w:val="nil"/>
              <w:left w:val="nil"/>
              <w:bottom w:val="nil"/>
              <w:right w:val="nil"/>
            </w:tcBorders>
            <w:shd w:val="clear" w:color="auto" w:fill="auto"/>
            <w:noWrap/>
            <w:tcMar>
              <w:left w:w="115" w:type="dxa"/>
              <w:right w:w="259" w:type="dxa"/>
            </w:tcMar>
            <w:vAlign w:val="bottom"/>
            <w:hideMark/>
          </w:tcPr>
          <w:p w:rsidR="0041788F" w:rsidRPr="002222C4" w:rsidRDefault="0041788F"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35,439</w:t>
            </w:r>
          </w:p>
        </w:tc>
        <w:tc>
          <w:tcPr>
            <w:tcW w:w="1417"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17,823</w:t>
            </w:r>
          </w:p>
        </w:tc>
        <w:tc>
          <w:tcPr>
            <w:tcW w:w="1627" w:type="dxa"/>
            <w:tcBorders>
              <w:top w:val="nil"/>
              <w:left w:val="nil"/>
              <w:bottom w:val="nil"/>
              <w:right w:val="nil"/>
            </w:tcBorders>
            <w:shd w:val="clear" w:color="auto" w:fill="auto"/>
            <w:noWrap/>
            <w:tcMar>
              <w:left w:w="115" w:type="dxa"/>
              <w:right w:w="173" w:type="dxa"/>
            </w:tcMar>
            <w:vAlign w:val="bottom"/>
            <w:hideMark/>
          </w:tcPr>
          <w:p w:rsidR="0041788F" w:rsidRPr="002222C4" w:rsidRDefault="0041788F" w:rsidP="0041788F">
            <w:pPr>
              <w:spacing w:after="0"/>
              <w:jc w:val="right"/>
              <w:rPr>
                <w:sz w:val="20"/>
                <w:szCs w:val="20"/>
              </w:rPr>
            </w:pPr>
            <w:r w:rsidRPr="002222C4">
              <w:rPr>
                <w:sz w:val="20"/>
                <w:szCs w:val="20"/>
              </w:rPr>
              <w:t>761</w:t>
            </w:r>
          </w:p>
        </w:tc>
        <w:tc>
          <w:tcPr>
            <w:tcW w:w="1468" w:type="dxa"/>
            <w:tcBorders>
              <w:top w:val="nil"/>
              <w:left w:val="nil"/>
              <w:bottom w:val="nil"/>
              <w:right w:val="nil"/>
            </w:tcBorders>
            <w:shd w:val="clear" w:color="auto" w:fill="auto"/>
            <w:noWrap/>
            <w:vAlign w:val="bottom"/>
            <w:hideMark/>
          </w:tcPr>
          <w:p w:rsidR="0041788F" w:rsidRPr="002222C4" w:rsidRDefault="0041788F" w:rsidP="0041788F">
            <w:pPr>
              <w:spacing w:after="0"/>
              <w:jc w:val="right"/>
              <w:rPr>
                <w:sz w:val="20"/>
                <w:szCs w:val="20"/>
              </w:rPr>
            </w:pPr>
            <w:r w:rsidRPr="002222C4">
              <w:rPr>
                <w:sz w:val="20"/>
                <w:szCs w:val="20"/>
              </w:rPr>
              <w:t>54,023</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1994</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33,694</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9,390</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43,084</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1995</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19,152</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6,871</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26,023</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1996</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5-May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32,430</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8,592</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41,022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1997</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12,403</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4,330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16,733</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1998</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25,978</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9,201</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35,179</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1999</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13-May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16-Jun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23,691</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10,506</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34,197</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2000</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27,064</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31,281</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58,345</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2001</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24,522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9,093</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33,615</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2002</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25,265</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4,715</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29,980</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2003</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29,843</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8,305</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38,148</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2004</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24,512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5,552</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30,064</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2005</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7-May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24,726</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8,526</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33,252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2006</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8-May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17,358</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8,698</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26,056</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2007</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15-May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21-Jun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13,257</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5,713</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18,970</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2008</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19-Jun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8,494</w:t>
            </w:r>
          </w:p>
        </w:tc>
        <w:tc>
          <w:tcPr>
            <w:tcW w:w="1417"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2,491</w:t>
            </w:r>
          </w:p>
        </w:tc>
        <w:tc>
          <w:tcPr>
            <w:tcW w:w="162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10,985</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2009</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15-May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17-Jun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7,322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5,780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13,102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2010</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11-Jun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9,726</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3,810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13,536</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2011</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13-Jun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14,482</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7,250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21,732</w:t>
            </w:r>
          </w:p>
        </w:tc>
      </w:tr>
      <w:tr w:rsidR="00091BCC" w:rsidRPr="002222C4" w:rsidTr="00091BCC">
        <w:trPr>
          <w:trHeight w:hRule="exact" w:val="331"/>
        </w:trPr>
        <w:tc>
          <w:tcPr>
            <w:tcW w:w="962" w:type="dxa"/>
            <w:tcBorders>
              <w:top w:val="nil"/>
              <w:left w:val="nil"/>
              <w:bottom w:val="nil"/>
              <w:right w:val="nil"/>
            </w:tcBorders>
            <w:shd w:val="clear" w:color="auto" w:fill="auto"/>
            <w:noWrap/>
            <w:vAlign w:val="bottom"/>
            <w:hideMark/>
          </w:tcPr>
          <w:p w:rsidR="00091BCC" w:rsidRPr="002222C4" w:rsidRDefault="00091BCC" w:rsidP="0041788F">
            <w:pPr>
              <w:spacing w:after="0"/>
              <w:jc w:val="center"/>
              <w:rPr>
                <w:sz w:val="20"/>
                <w:szCs w:val="20"/>
              </w:rPr>
            </w:pPr>
            <w:r w:rsidRPr="002222C4">
              <w:rPr>
                <w:sz w:val="20"/>
                <w:szCs w:val="20"/>
              </w:rPr>
              <w:t>2012</w:t>
            </w:r>
          </w:p>
        </w:tc>
        <w:tc>
          <w:tcPr>
            <w:tcW w:w="1413"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10-May</w:t>
            </w:r>
          </w:p>
        </w:tc>
        <w:tc>
          <w:tcPr>
            <w:tcW w:w="1228" w:type="dxa"/>
            <w:tcBorders>
              <w:top w:val="nil"/>
              <w:left w:val="nil"/>
              <w:bottom w:val="nil"/>
              <w:right w:val="nil"/>
            </w:tcBorders>
            <w:shd w:val="clear" w:color="auto" w:fill="auto"/>
            <w:noWrap/>
            <w:tcMar>
              <w:left w:w="115" w:type="dxa"/>
              <w:right w:w="259" w:type="dxa"/>
            </w:tcMar>
            <w:vAlign w:val="bottom"/>
            <w:hideMark/>
          </w:tcPr>
          <w:p w:rsidR="00091BCC" w:rsidRPr="002222C4" w:rsidRDefault="00091BCC" w:rsidP="0041788F">
            <w:pPr>
              <w:spacing w:after="0"/>
              <w:jc w:val="right"/>
              <w:rPr>
                <w:sz w:val="20"/>
                <w:szCs w:val="20"/>
              </w:rPr>
            </w:pPr>
            <w:r w:rsidRPr="002222C4">
              <w:rPr>
                <w:sz w:val="20"/>
                <w:szCs w:val="20"/>
              </w:rPr>
              <w:t>12-Jun</w:t>
            </w:r>
          </w:p>
        </w:tc>
        <w:tc>
          <w:tcPr>
            <w:tcW w:w="1341"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11,498</w:t>
            </w:r>
          </w:p>
        </w:tc>
        <w:tc>
          <w:tcPr>
            <w:tcW w:w="1417" w:type="dxa"/>
            <w:tcBorders>
              <w:top w:val="nil"/>
              <w:left w:val="nil"/>
              <w:bottom w:val="nil"/>
              <w:right w:val="nil"/>
            </w:tcBorders>
            <w:shd w:val="clear" w:color="auto" w:fill="auto"/>
            <w:noWrap/>
            <w:tcMar>
              <w:left w:w="0" w:type="dxa"/>
              <w:right w:w="302" w:type="dxa"/>
            </w:tcMa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nil"/>
              <w:right w:val="nil"/>
            </w:tcBorders>
            <w:shd w:val="clear" w:color="auto" w:fill="auto"/>
            <w:noWrap/>
            <w:tcMar>
              <w:left w:w="115" w:type="dxa"/>
              <w:right w:w="173" w:type="dxa"/>
            </w:tcMar>
            <w:vAlign w:val="bottom"/>
            <w:hideMark/>
          </w:tcPr>
          <w:p w:rsidR="00091BCC" w:rsidRPr="002222C4" w:rsidRDefault="00091BCC" w:rsidP="0041788F">
            <w:pPr>
              <w:spacing w:after="0"/>
              <w:jc w:val="right"/>
              <w:rPr>
                <w:sz w:val="20"/>
                <w:szCs w:val="20"/>
              </w:rPr>
            </w:pPr>
            <w:r w:rsidRPr="002222C4">
              <w:rPr>
                <w:sz w:val="20"/>
                <w:szCs w:val="20"/>
              </w:rPr>
              <w:t>2,200</w:t>
            </w:r>
          </w:p>
        </w:tc>
        <w:tc>
          <w:tcPr>
            <w:tcW w:w="1468" w:type="dxa"/>
            <w:tcBorders>
              <w:top w:val="nil"/>
              <w:left w:val="nil"/>
              <w:bottom w:val="nil"/>
              <w:right w:val="nil"/>
            </w:tcBorders>
            <w:shd w:val="clear" w:color="auto" w:fill="auto"/>
            <w:noWrap/>
            <w:vAlign w:val="bottom"/>
            <w:hideMark/>
          </w:tcPr>
          <w:p w:rsidR="00091BCC" w:rsidRPr="002222C4" w:rsidRDefault="00091BCC" w:rsidP="0041788F">
            <w:pPr>
              <w:spacing w:after="0"/>
              <w:jc w:val="right"/>
              <w:rPr>
                <w:sz w:val="20"/>
                <w:szCs w:val="20"/>
              </w:rPr>
            </w:pPr>
            <w:r w:rsidRPr="002222C4">
              <w:rPr>
                <w:sz w:val="20"/>
                <w:szCs w:val="20"/>
              </w:rPr>
              <w:t>13,698</w:t>
            </w:r>
          </w:p>
        </w:tc>
      </w:tr>
      <w:tr w:rsidR="00091BCC" w:rsidRPr="002222C4" w:rsidTr="00091BCC">
        <w:trPr>
          <w:trHeight w:hRule="exact" w:val="389"/>
        </w:trPr>
        <w:tc>
          <w:tcPr>
            <w:tcW w:w="962" w:type="dxa"/>
            <w:tcBorders>
              <w:top w:val="nil"/>
              <w:left w:val="nil"/>
              <w:bottom w:val="single" w:sz="4" w:space="0" w:color="auto"/>
              <w:right w:val="nil"/>
            </w:tcBorders>
            <w:shd w:val="clear" w:color="auto" w:fill="auto"/>
            <w:noWrap/>
            <w:vAlign w:val="center"/>
            <w:hideMark/>
          </w:tcPr>
          <w:p w:rsidR="00091BCC" w:rsidRPr="002222C4" w:rsidRDefault="00091BCC" w:rsidP="0041788F">
            <w:pPr>
              <w:spacing w:after="0"/>
              <w:jc w:val="center"/>
              <w:rPr>
                <w:sz w:val="20"/>
                <w:szCs w:val="20"/>
              </w:rPr>
            </w:pPr>
            <w:r w:rsidRPr="002222C4">
              <w:rPr>
                <w:sz w:val="20"/>
                <w:szCs w:val="20"/>
              </w:rPr>
              <w:t>2013</w:t>
            </w:r>
          </w:p>
        </w:tc>
        <w:tc>
          <w:tcPr>
            <w:tcW w:w="1413" w:type="dxa"/>
            <w:tcBorders>
              <w:top w:val="nil"/>
              <w:left w:val="nil"/>
              <w:bottom w:val="single" w:sz="4" w:space="0" w:color="auto"/>
              <w:right w:val="nil"/>
            </w:tcBorders>
            <w:shd w:val="clear" w:color="auto" w:fill="auto"/>
            <w:noWrap/>
            <w:tcMar>
              <w:left w:w="115" w:type="dxa"/>
              <w:right w:w="259" w:type="dxa"/>
            </w:tcMar>
            <w:vAlign w:val="center"/>
            <w:hideMark/>
          </w:tcPr>
          <w:p w:rsidR="00091BCC" w:rsidRPr="002222C4" w:rsidRDefault="00091BCC" w:rsidP="0041788F">
            <w:pPr>
              <w:spacing w:after="0"/>
              <w:jc w:val="right"/>
              <w:rPr>
                <w:sz w:val="20"/>
                <w:szCs w:val="20"/>
              </w:rPr>
            </w:pPr>
            <w:r w:rsidRPr="002222C4">
              <w:rPr>
                <w:sz w:val="20"/>
                <w:szCs w:val="20"/>
              </w:rPr>
              <w:t>11-May</w:t>
            </w:r>
          </w:p>
        </w:tc>
        <w:tc>
          <w:tcPr>
            <w:tcW w:w="1228" w:type="dxa"/>
            <w:tcBorders>
              <w:top w:val="nil"/>
              <w:left w:val="nil"/>
              <w:bottom w:val="single" w:sz="4" w:space="0" w:color="auto"/>
              <w:right w:val="nil"/>
            </w:tcBorders>
            <w:shd w:val="clear" w:color="auto" w:fill="auto"/>
            <w:noWrap/>
            <w:tcMar>
              <w:left w:w="115" w:type="dxa"/>
              <w:right w:w="259" w:type="dxa"/>
            </w:tcMar>
            <w:vAlign w:val="center"/>
            <w:hideMark/>
          </w:tcPr>
          <w:p w:rsidR="00091BCC" w:rsidRPr="002222C4" w:rsidRDefault="00091BCC" w:rsidP="0041788F">
            <w:pPr>
              <w:spacing w:after="0"/>
              <w:jc w:val="right"/>
              <w:rPr>
                <w:sz w:val="20"/>
                <w:szCs w:val="20"/>
              </w:rPr>
            </w:pPr>
            <w:r w:rsidRPr="002222C4">
              <w:rPr>
                <w:sz w:val="20"/>
                <w:szCs w:val="20"/>
              </w:rPr>
              <w:t>17-Jun</w:t>
            </w:r>
          </w:p>
        </w:tc>
        <w:tc>
          <w:tcPr>
            <w:tcW w:w="1341" w:type="dxa"/>
            <w:tcBorders>
              <w:top w:val="nil"/>
              <w:left w:val="nil"/>
              <w:bottom w:val="single" w:sz="4" w:space="0" w:color="auto"/>
              <w:right w:val="nil"/>
            </w:tcBorders>
            <w:shd w:val="clear" w:color="auto" w:fill="auto"/>
            <w:noWrap/>
            <w:tcMar>
              <w:left w:w="115" w:type="dxa"/>
              <w:right w:w="173" w:type="dxa"/>
            </w:tcMar>
            <w:vAlign w:val="center"/>
            <w:hideMark/>
          </w:tcPr>
          <w:p w:rsidR="00091BCC" w:rsidRPr="002222C4" w:rsidRDefault="00091BCC" w:rsidP="0041788F">
            <w:pPr>
              <w:spacing w:after="0"/>
              <w:jc w:val="right"/>
              <w:rPr>
                <w:sz w:val="20"/>
                <w:szCs w:val="20"/>
              </w:rPr>
            </w:pPr>
            <w:r w:rsidRPr="002222C4">
              <w:rPr>
                <w:sz w:val="20"/>
                <w:szCs w:val="20"/>
              </w:rPr>
              <w:t>14,172</w:t>
            </w:r>
          </w:p>
        </w:tc>
        <w:tc>
          <w:tcPr>
            <w:tcW w:w="1417" w:type="dxa"/>
            <w:tcBorders>
              <w:top w:val="nil"/>
              <w:left w:val="nil"/>
              <w:bottom w:val="single" w:sz="4" w:space="0" w:color="auto"/>
              <w:right w:val="nil"/>
            </w:tcBorders>
            <w:shd w:val="clear" w:color="auto" w:fill="auto"/>
            <w:noWrap/>
            <w:tcMar>
              <w:left w:w="0" w:type="dxa"/>
              <w:right w:w="302" w:type="dxa"/>
            </w:tcMar>
            <w:vAlign w:val="center"/>
            <w:hideMark/>
          </w:tcPr>
          <w:p w:rsidR="00091BCC" w:rsidRPr="002222C4" w:rsidRDefault="00091BCC" w:rsidP="00091BCC">
            <w:pPr>
              <w:jc w:val="right"/>
              <w:rPr>
                <w:sz w:val="20"/>
                <w:szCs w:val="20"/>
              </w:rPr>
            </w:pPr>
            <w:r w:rsidRPr="002222C4">
              <w:rPr>
                <w:sz w:val="20"/>
                <w:szCs w:val="20"/>
              </w:rPr>
              <w:t>-</w:t>
            </w:r>
          </w:p>
        </w:tc>
        <w:tc>
          <w:tcPr>
            <w:tcW w:w="1627" w:type="dxa"/>
            <w:tcBorders>
              <w:top w:val="nil"/>
              <w:left w:val="nil"/>
              <w:bottom w:val="single" w:sz="4" w:space="0" w:color="auto"/>
              <w:right w:val="nil"/>
            </w:tcBorders>
            <w:shd w:val="clear" w:color="auto" w:fill="auto"/>
            <w:noWrap/>
            <w:tcMar>
              <w:left w:w="115" w:type="dxa"/>
              <w:right w:w="173" w:type="dxa"/>
            </w:tcMar>
            <w:vAlign w:val="center"/>
            <w:hideMark/>
          </w:tcPr>
          <w:p w:rsidR="00091BCC" w:rsidRPr="002222C4" w:rsidRDefault="00091BCC" w:rsidP="0041788F">
            <w:pPr>
              <w:spacing w:after="0"/>
              <w:jc w:val="right"/>
              <w:rPr>
                <w:sz w:val="20"/>
                <w:szCs w:val="20"/>
              </w:rPr>
            </w:pPr>
            <w:r w:rsidRPr="002222C4">
              <w:rPr>
                <w:sz w:val="20"/>
                <w:szCs w:val="20"/>
              </w:rPr>
              <w:t>6,019</w:t>
            </w:r>
          </w:p>
        </w:tc>
        <w:tc>
          <w:tcPr>
            <w:tcW w:w="1468" w:type="dxa"/>
            <w:tcBorders>
              <w:top w:val="nil"/>
              <w:left w:val="nil"/>
              <w:bottom w:val="single" w:sz="4" w:space="0" w:color="auto"/>
              <w:right w:val="nil"/>
            </w:tcBorders>
            <w:shd w:val="clear" w:color="auto" w:fill="auto"/>
            <w:noWrap/>
            <w:vAlign w:val="center"/>
            <w:hideMark/>
          </w:tcPr>
          <w:p w:rsidR="00091BCC" w:rsidRPr="002222C4" w:rsidRDefault="00091BCC" w:rsidP="0041788F">
            <w:pPr>
              <w:spacing w:after="0"/>
              <w:jc w:val="right"/>
              <w:rPr>
                <w:sz w:val="20"/>
                <w:szCs w:val="20"/>
              </w:rPr>
            </w:pPr>
            <w:r w:rsidRPr="002222C4">
              <w:rPr>
                <w:sz w:val="20"/>
                <w:szCs w:val="20"/>
              </w:rPr>
              <w:t>20,191</w:t>
            </w:r>
          </w:p>
        </w:tc>
      </w:tr>
    </w:tbl>
    <w:p w:rsidR="0041788F" w:rsidRDefault="0041788F" w:rsidP="0041788F"/>
    <w:p w:rsidR="0041788F" w:rsidRDefault="0041788F" w:rsidP="00975E89">
      <w:r>
        <w:br w:type="page"/>
      </w:r>
    </w:p>
    <w:p w:rsidR="00493FCD" w:rsidRDefault="00817229" w:rsidP="00817229">
      <w:pPr>
        <w:pStyle w:val="Caption"/>
      </w:pPr>
      <w:bookmarkStart w:id="518" w:name="_Toc490647920"/>
      <w:r>
        <w:lastRenderedPageBreak/>
        <w:t xml:space="preserve">Appendix B </w:t>
      </w:r>
      <w:fldSimple w:instr=" SEQ Appendix_B \* ARABIC ">
        <w:r w:rsidR="009C1768">
          <w:rPr>
            <w:noProof/>
          </w:rPr>
          <w:t>2</w:t>
        </w:r>
      </w:fldSimple>
      <w:r>
        <w:t>.–</w:t>
      </w:r>
      <w:r w:rsidR="00FA1D61">
        <w:t>Berners R</w:t>
      </w:r>
      <w:r w:rsidRPr="00817229">
        <w:t>iver coho salmon smolt abundance and marine survival estimates, with Hugh Smith Lake marine survival estimates shown for comparison, 1989–2013.</w:t>
      </w:r>
      <w:bookmarkEnd w:id="518"/>
    </w:p>
    <w:tbl>
      <w:tblPr>
        <w:tblW w:w="0" w:type="auto"/>
        <w:tblInd w:w="108" w:type="dxa"/>
        <w:tblCellMar>
          <w:left w:w="0" w:type="dxa"/>
          <w:right w:w="144" w:type="dxa"/>
        </w:tblCellMar>
        <w:tblLook w:val="04A0" w:firstRow="1" w:lastRow="0" w:firstColumn="1" w:lastColumn="0" w:noHBand="0" w:noVBand="1"/>
      </w:tblPr>
      <w:tblGrid>
        <w:gridCol w:w="974"/>
        <w:gridCol w:w="825"/>
        <w:gridCol w:w="867"/>
        <w:gridCol w:w="1001"/>
        <w:gridCol w:w="902"/>
        <w:gridCol w:w="932"/>
        <w:gridCol w:w="932"/>
        <w:gridCol w:w="811"/>
        <w:gridCol w:w="999"/>
        <w:gridCol w:w="1009"/>
      </w:tblGrid>
      <w:tr w:rsidR="00493FCD" w:rsidRPr="00493FCD" w:rsidTr="00857F58">
        <w:trPr>
          <w:trHeight w:val="255"/>
        </w:trPr>
        <w:tc>
          <w:tcPr>
            <w:tcW w:w="1047"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Sea-</w:t>
            </w:r>
          </w:p>
        </w:tc>
        <w:tc>
          <w:tcPr>
            <w:tcW w:w="871"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Number</w:t>
            </w:r>
          </w:p>
        </w:tc>
        <w:tc>
          <w:tcPr>
            <w:tcW w:w="915"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Returns</w:t>
            </w:r>
          </w:p>
        </w:tc>
        <w:tc>
          <w:tcPr>
            <w:tcW w:w="1047"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Marks</w:t>
            </w:r>
          </w:p>
        </w:tc>
        <w:tc>
          <w:tcPr>
            <w:tcW w:w="959"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Smolt</w:t>
            </w:r>
          </w:p>
        </w:tc>
        <w:tc>
          <w:tcPr>
            <w:tcW w:w="1988" w:type="dxa"/>
            <w:gridSpan w:val="2"/>
            <w:tcBorders>
              <w:top w:val="single" w:sz="4" w:space="0" w:color="auto"/>
              <w:left w:val="nil"/>
              <w:right w:val="nil"/>
            </w:tcBorders>
            <w:shd w:val="clear" w:color="auto" w:fill="auto"/>
            <w:noWrap/>
            <w:tcMar>
              <w:left w:w="0" w:type="dxa"/>
              <w:right w:w="0" w:type="dxa"/>
            </w:tcMar>
            <w:vAlign w:val="bottom"/>
            <w:hideMark/>
          </w:tcPr>
          <w:p w:rsidR="00493FCD" w:rsidRPr="00493FCD" w:rsidRDefault="00493FCD" w:rsidP="00857F58">
            <w:pPr>
              <w:pBdr>
                <w:bottom w:val="single" w:sz="4" w:space="1" w:color="auto"/>
              </w:pBdr>
              <w:spacing w:after="0"/>
              <w:jc w:val="center"/>
              <w:rPr>
                <w:sz w:val="20"/>
                <w:szCs w:val="20"/>
              </w:rPr>
            </w:pPr>
            <w:r w:rsidRPr="00493FCD">
              <w:rPr>
                <w:sz w:val="20"/>
                <w:szCs w:val="20"/>
              </w:rPr>
              <w:t>95% Confidence</w:t>
            </w:r>
          </w:p>
        </w:tc>
        <w:tc>
          <w:tcPr>
            <w:tcW w:w="850" w:type="dxa"/>
            <w:tcBorders>
              <w:top w:val="single" w:sz="4" w:space="0" w:color="auto"/>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 </w:t>
            </w:r>
          </w:p>
        </w:tc>
        <w:tc>
          <w:tcPr>
            <w:tcW w:w="2115" w:type="dxa"/>
            <w:gridSpan w:val="2"/>
            <w:tcBorders>
              <w:top w:val="single" w:sz="4" w:space="0" w:color="auto"/>
              <w:left w:val="nil"/>
            </w:tcBorders>
            <w:shd w:val="clear" w:color="auto" w:fill="auto"/>
            <w:noWrap/>
            <w:tcMar>
              <w:left w:w="0" w:type="dxa"/>
              <w:right w:w="0" w:type="dxa"/>
            </w:tcMar>
            <w:vAlign w:val="bottom"/>
            <w:hideMark/>
          </w:tcPr>
          <w:p w:rsidR="00493FCD" w:rsidRPr="00493FCD" w:rsidRDefault="00493FCD" w:rsidP="00857F58">
            <w:pPr>
              <w:pBdr>
                <w:bottom w:val="single" w:sz="4" w:space="1" w:color="auto"/>
              </w:pBdr>
              <w:spacing w:after="0"/>
              <w:jc w:val="center"/>
              <w:rPr>
                <w:sz w:val="20"/>
                <w:szCs w:val="20"/>
              </w:rPr>
            </w:pPr>
            <w:r w:rsidRPr="00493FCD">
              <w:rPr>
                <w:sz w:val="20"/>
                <w:szCs w:val="20"/>
              </w:rPr>
              <w:t>Marine Survival (%)</w:t>
            </w:r>
          </w:p>
        </w:tc>
      </w:tr>
      <w:tr w:rsidR="00493FCD" w:rsidRPr="00493FCD" w:rsidTr="00857F58">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Migration</w:t>
            </w:r>
          </w:p>
        </w:tc>
        <w:tc>
          <w:tcPr>
            <w:tcW w:w="871"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Marked</w:t>
            </w:r>
          </w:p>
        </w:tc>
        <w:tc>
          <w:tcPr>
            <w:tcW w:w="915"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Sampled</w:t>
            </w:r>
          </w:p>
        </w:tc>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Recovered</w:t>
            </w:r>
          </w:p>
        </w:tc>
        <w:tc>
          <w:tcPr>
            <w:tcW w:w="959"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Estimate</w:t>
            </w:r>
          </w:p>
        </w:tc>
        <w:tc>
          <w:tcPr>
            <w:tcW w:w="994"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 Lower</w:t>
            </w:r>
          </w:p>
        </w:tc>
        <w:tc>
          <w:tcPr>
            <w:tcW w:w="994"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Upper</w:t>
            </w:r>
          </w:p>
        </w:tc>
        <w:tc>
          <w:tcPr>
            <w:tcW w:w="850" w:type="dxa"/>
            <w:tcBorders>
              <w:top w:val="nil"/>
              <w:left w:val="nil"/>
              <w:bottom w:val="nil"/>
              <w:right w:val="nil"/>
            </w:tcBorders>
            <w:shd w:val="clear" w:color="auto" w:fill="auto"/>
            <w:noWrap/>
            <w:tcMar>
              <w:left w:w="216" w:type="dxa"/>
              <w:right w:w="0" w:type="dxa"/>
            </w:tcMar>
            <w:vAlign w:val="bottom"/>
            <w:hideMark/>
          </w:tcPr>
          <w:p w:rsidR="00493FCD" w:rsidRPr="00493FCD" w:rsidRDefault="00493FCD" w:rsidP="00520DE9">
            <w:pPr>
              <w:spacing w:after="0"/>
              <w:jc w:val="center"/>
              <w:rPr>
                <w:sz w:val="20"/>
                <w:szCs w:val="20"/>
              </w:rPr>
            </w:pPr>
            <w:r w:rsidRPr="00493FCD">
              <w:rPr>
                <w:sz w:val="20"/>
                <w:szCs w:val="20"/>
              </w:rPr>
              <w:t>Adul</w:t>
            </w:r>
            <w:r w:rsidR="00520DE9">
              <w:rPr>
                <w:sz w:val="20"/>
                <w:szCs w:val="20"/>
              </w:rPr>
              <w:t>t</w:t>
            </w:r>
          </w:p>
        </w:tc>
        <w:tc>
          <w:tcPr>
            <w:tcW w:w="1053"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Berners</w:t>
            </w:r>
          </w:p>
        </w:tc>
        <w:tc>
          <w:tcPr>
            <w:tcW w:w="1062" w:type="dxa"/>
            <w:tcBorders>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Hugh Smith</w:t>
            </w:r>
          </w:p>
        </w:tc>
      </w:tr>
      <w:tr w:rsidR="00493FCD" w:rsidRPr="00493FCD" w:rsidTr="00520DE9">
        <w:trPr>
          <w:trHeight w:val="300"/>
        </w:trPr>
        <w:tc>
          <w:tcPr>
            <w:tcW w:w="1047"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Year</w:t>
            </w:r>
          </w:p>
        </w:tc>
        <w:tc>
          <w:tcPr>
            <w:tcW w:w="871"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(M)</w:t>
            </w:r>
          </w:p>
        </w:tc>
        <w:tc>
          <w:tcPr>
            <w:tcW w:w="915"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(C)</w:t>
            </w:r>
          </w:p>
        </w:tc>
        <w:tc>
          <w:tcPr>
            <w:tcW w:w="1047"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w:t>
            </w:r>
          </w:p>
        </w:tc>
        <w:tc>
          <w:tcPr>
            <w:tcW w:w="959"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(N)</w:t>
            </w:r>
          </w:p>
        </w:tc>
        <w:tc>
          <w:tcPr>
            <w:tcW w:w="994"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 Bound</w:t>
            </w:r>
          </w:p>
        </w:tc>
        <w:tc>
          <w:tcPr>
            <w:tcW w:w="994"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 Bound</w:t>
            </w:r>
          </w:p>
        </w:tc>
        <w:tc>
          <w:tcPr>
            <w:tcW w:w="850" w:type="dxa"/>
            <w:tcBorders>
              <w:top w:val="nil"/>
              <w:left w:val="nil"/>
              <w:bottom w:val="single" w:sz="4" w:space="0" w:color="auto"/>
              <w:right w:val="nil"/>
            </w:tcBorders>
            <w:shd w:val="clear" w:color="auto" w:fill="auto"/>
            <w:noWrap/>
            <w:tcMar>
              <w:left w:w="216" w:type="dxa"/>
              <w:right w:w="0" w:type="dxa"/>
            </w:tcMar>
            <w:vAlign w:val="bottom"/>
            <w:hideMark/>
          </w:tcPr>
          <w:p w:rsidR="00493FCD" w:rsidRPr="00493FCD" w:rsidRDefault="00493FCD" w:rsidP="00520DE9">
            <w:pPr>
              <w:spacing w:after="0"/>
              <w:jc w:val="center"/>
              <w:rPr>
                <w:sz w:val="20"/>
                <w:szCs w:val="20"/>
              </w:rPr>
            </w:pPr>
            <w:r w:rsidRPr="00493FCD">
              <w:rPr>
                <w:sz w:val="20"/>
                <w:szCs w:val="20"/>
              </w:rPr>
              <w:t>Return</w:t>
            </w:r>
          </w:p>
        </w:tc>
        <w:tc>
          <w:tcPr>
            <w:tcW w:w="1053"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River</w:t>
            </w:r>
          </w:p>
        </w:tc>
        <w:tc>
          <w:tcPr>
            <w:tcW w:w="1062" w:type="dxa"/>
            <w:tcBorders>
              <w:top w:val="nil"/>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Lake</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1989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6,438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1,495</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58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163,998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130,805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219,767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36,626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22.33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18.01</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1990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23,598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1,694</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282</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141,291</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126,565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159,896</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37,768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26.73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17.42</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1991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21,456</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1,518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173</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187,688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163,433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220,398</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49,686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26.47</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20.94</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1992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52,406</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1,552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248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326,312</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290,329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372,477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53,386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16.36</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12.99</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1993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54,023</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1,512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319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255,519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230,304</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286,935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77,209</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30.22</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19.54</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1994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43,077</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1,006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238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181,503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161,101</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207,823</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30,008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16.53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13.55</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 xml:space="preserve">1995 </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26,017</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1,565</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209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194,019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170,939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224,305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25,113</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12.94</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17.73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1996</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40,954</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1,079</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330</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133,629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120,639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149,752</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17,708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13.25</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8.35</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1997</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16,733</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1,088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129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139,959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119,493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168,884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24,778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17.70</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11.68</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1998</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35,179</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1,506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209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252,168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222,185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291,505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35,538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14.09</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14.13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1999</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34,166</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1,201</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223</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183,023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161,872</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210,531</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24,034</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13.13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6.77</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2000</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58,262</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1,448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313</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268,777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242,034</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302,164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36,806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13.69</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13.37</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2001</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33,615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1,242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157</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264,599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228,970</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313,359</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56,500</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21.35</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14.82</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2002</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29,980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1,273</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256</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148,513</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132,355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169,164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31,550</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21.24</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13.70</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2003</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38,148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1,506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310</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185,125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166,612</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208,268</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36,660</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19.80</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10.83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2004</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29,821</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1,100</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226</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144,778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128,124</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166,409</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14,017</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9.68</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9.15</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2005</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33,200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819</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218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124,070</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109,586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142,967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17,141</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13.82</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6.83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2006</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25,995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1,034</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234</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114,648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101,657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131,447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9,666</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8.43</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8.88</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2007</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18,970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1,202</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255</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89,169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79,447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101,604</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16,024</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17.97</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13.11</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2008</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10,945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708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75</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102,318</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83,600</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131,836</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10,337</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10.10</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18.26</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2009</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13,100</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1,700</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138</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160,627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137,769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192,578</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23,631</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14.71</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20.99</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2010</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13,535</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830</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85</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130,727</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108,009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165,547</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13,488</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10.32</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10.43</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2011</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21,532</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1,396</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267</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112,305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100,306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127,565</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9,853</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8.77</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12.82</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2012</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13,698</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1,127</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101</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151,016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126,585</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187,132</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22,583</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14.95</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16.71</w:t>
            </w:r>
          </w:p>
        </w:tc>
      </w:tr>
      <w:tr w:rsidR="00493FCD" w:rsidRPr="00493FCD" w:rsidTr="00520DE9">
        <w:trPr>
          <w:trHeight w:val="300"/>
        </w:trPr>
        <w:tc>
          <w:tcPr>
            <w:tcW w:w="1047"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2013</w:t>
            </w:r>
          </w:p>
        </w:tc>
        <w:tc>
          <w:tcPr>
            <w:tcW w:w="871" w:type="dxa"/>
            <w:tcBorders>
              <w:top w:val="nil"/>
              <w:left w:val="nil"/>
              <w:bottom w:val="nil"/>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20,191</w:t>
            </w:r>
          </w:p>
        </w:tc>
        <w:tc>
          <w:tcPr>
            <w:tcW w:w="915" w:type="dxa"/>
            <w:tcBorders>
              <w:top w:val="nil"/>
              <w:left w:val="nil"/>
              <w:bottom w:val="nil"/>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2,528</w:t>
            </w:r>
          </w:p>
        </w:tc>
        <w:tc>
          <w:tcPr>
            <w:tcW w:w="1047" w:type="dxa"/>
            <w:tcBorders>
              <w:top w:val="nil"/>
              <w:left w:val="nil"/>
              <w:bottom w:val="nil"/>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219</w:t>
            </w:r>
          </w:p>
        </w:tc>
        <w:tc>
          <w:tcPr>
            <w:tcW w:w="959" w:type="dxa"/>
            <w:tcBorders>
              <w:top w:val="nil"/>
              <w:left w:val="nil"/>
              <w:bottom w:val="nil"/>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232,019</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204,986</w:t>
            </w:r>
          </w:p>
        </w:tc>
        <w:tc>
          <w:tcPr>
            <w:tcW w:w="994" w:type="dxa"/>
            <w:tcBorders>
              <w:top w:val="nil"/>
              <w:left w:val="nil"/>
              <w:bottom w:val="nil"/>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267,263</w:t>
            </w:r>
          </w:p>
        </w:tc>
        <w:tc>
          <w:tcPr>
            <w:tcW w:w="850" w:type="dxa"/>
            <w:tcBorders>
              <w:top w:val="nil"/>
              <w:left w:val="nil"/>
              <w:bottom w:val="nil"/>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30,382</w:t>
            </w:r>
          </w:p>
        </w:tc>
        <w:tc>
          <w:tcPr>
            <w:tcW w:w="1053" w:type="dxa"/>
            <w:tcBorders>
              <w:top w:val="nil"/>
              <w:left w:val="nil"/>
              <w:bottom w:val="nil"/>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13.09</w:t>
            </w:r>
          </w:p>
        </w:tc>
        <w:tc>
          <w:tcPr>
            <w:tcW w:w="1062" w:type="dxa"/>
            <w:tcBorders>
              <w:top w:val="nil"/>
              <w:left w:val="nil"/>
              <w:bottom w:val="nil"/>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16.32</w:t>
            </w:r>
          </w:p>
        </w:tc>
      </w:tr>
      <w:tr w:rsidR="00493FCD" w:rsidRPr="00493FCD" w:rsidTr="00520DE9">
        <w:trPr>
          <w:trHeight w:val="300"/>
        </w:trPr>
        <w:tc>
          <w:tcPr>
            <w:tcW w:w="1047"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493FCD">
            <w:pPr>
              <w:spacing w:after="0"/>
              <w:jc w:val="center"/>
              <w:rPr>
                <w:sz w:val="20"/>
                <w:szCs w:val="20"/>
              </w:rPr>
            </w:pPr>
            <w:r w:rsidRPr="00493FCD">
              <w:rPr>
                <w:sz w:val="20"/>
                <w:szCs w:val="20"/>
              </w:rPr>
              <w:t>Average</w:t>
            </w:r>
          </w:p>
        </w:tc>
        <w:tc>
          <w:tcPr>
            <w:tcW w:w="871" w:type="dxa"/>
            <w:tcBorders>
              <w:top w:val="single" w:sz="4" w:space="0" w:color="auto"/>
              <w:left w:val="nil"/>
              <w:bottom w:val="single" w:sz="4" w:space="0" w:color="auto"/>
              <w:right w:val="nil"/>
            </w:tcBorders>
            <w:shd w:val="clear" w:color="auto" w:fill="auto"/>
            <w:noWrap/>
            <w:tcMar>
              <w:left w:w="0" w:type="dxa"/>
              <w:right w:w="144" w:type="dxa"/>
            </w:tcMar>
            <w:vAlign w:val="bottom"/>
            <w:hideMark/>
          </w:tcPr>
          <w:p w:rsidR="00493FCD" w:rsidRPr="00493FCD" w:rsidRDefault="00493FCD" w:rsidP="00493FCD">
            <w:pPr>
              <w:spacing w:after="0"/>
              <w:jc w:val="right"/>
              <w:rPr>
                <w:sz w:val="20"/>
                <w:szCs w:val="20"/>
              </w:rPr>
            </w:pPr>
            <w:r w:rsidRPr="00493FCD">
              <w:rPr>
                <w:sz w:val="20"/>
                <w:szCs w:val="20"/>
              </w:rPr>
              <w:t>28,602</w:t>
            </w:r>
          </w:p>
        </w:tc>
        <w:tc>
          <w:tcPr>
            <w:tcW w:w="915" w:type="dxa"/>
            <w:tcBorders>
              <w:top w:val="single" w:sz="4" w:space="0" w:color="auto"/>
              <w:left w:val="nil"/>
              <w:bottom w:val="single" w:sz="4" w:space="0" w:color="auto"/>
              <w:right w:val="nil"/>
            </w:tcBorders>
            <w:shd w:val="clear" w:color="auto" w:fill="auto"/>
            <w:noWrap/>
            <w:tcMar>
              <w:left w:w="0" w:type="dxa"/>
              <w:right w:w="173" w:type="dxa"/>
            </w:tcMar>
            <w:vAlign w:val="bottom"/>
            <w:hideMark/>
          </w:tcPr>
          <w:p w:rsidR="00493FCD" w:rsidRPr="00493FCD" w:rsidRDefault="00493FCD" w:rsidP="00493FCD">
            <w:pPr>
              <w:spacing w:after="0"/>
              <w:jc w:val="right"/>
              <w:rPr>
                <w:sz w:val="20"/>
                <w:szCs w:val="20"/>
              </w:rPr>
            </w:pPr>
            <w:r w:rsidRPr="00493FCD">
              <w:rPr>
                <w:sz w:val="20"/>
                <w:szCs w:val="20"/>
              </w:rPr>
              <w:t>1,325</w:t>
            </w:r>
          </w:p>
        </w:tc>
        <w:tc>
          <w:tcPr>
            <w:tcW w:w="1047" w:type="dxa"/>
            <w:tcBorders>
              <w:top w:val="single" w:sz="4" w:space="0" w:color="auto"/>
              <w:left w:val="nil"/>
              <w:bottom w:val="single" w:sz="4" w:space="0" w:color="auto"/>
              <w:right w:val="nil"/>
            </w:tcBorders>
            <w:shd w:val="clear" w:color="auto" w:fill="auto"/>
            <w:noWrap/>
            <w:tcMar>
              <w:left w:w="0" w:type="dxa"/>
              <w:right w:w="331" w:type="dxa"/>
            </w:tcMar>
            <w:vAlign w:val="bottom"/>
            <w:hideMark/>
          </w:tcPr>
          <w:p w:rsidR="00493FCD" w:rsidRPr="00493FCD" w:rsidRDefault="00493FCD" w:rsidP="00493FCD">
            <w:pPr>
              <w:spacing w:after="0"/>
              <w:jc w:val="right"/>
              <w:rPr>
                <w:sz w:val="20"/>
                <w:szCs w:val="20"/>
              </w:rPr>
            </w:pPr>
            <w:r w:rsidRPr="00493FCD">
              <w:rPr>
                <w:sz w:val="20"/>
                <w:szCs w:val="20"/>
              </w:rPr>
              <w:t>211</w:t>
            </w:r>
          </w:p>
        </w:tc>
        <w:tc>
          <w:tcPr>
            <w:tcW w:w="959" w:type="dxa"/>
            <w:tcBorders>
              <w:top w:val="single" w:sz="4" w:space="0" w:color="auto"/>
              <w:left w:val="nil"/>
              <w:bottom w:val="single" w:sz="4" w:space="0" w:color="auto"/>
              <w:right w:val="nil"/>
            </w:tcBorders>
            <w:shd w:val="clear" w:color="auto" w:fill="auto"/>
            <w:noWrap/>
            <w:tcMar>
              <w:left w:w="0" w:type="dxa"/>
              <w:right w:w="115" w:type="dxa"/>
            </w:tcMar>
            <w:vAlign w:val="bottom"/>
            <w:hideMark/>
          </w:tcPr>
          <w:p w:rsidR="00493FCD" w:rsidRPr="00493FCD" w:rsidRDefault="00493FCD" w:rsidP="00493FCD">
            <w:pPr>
              <w:spacing w:after="0"/>
              <w:jc w:val="right"/>
              <w:rPr>
                <w:sz w:val="20"/>
                <w:szCs w:val="20"/>
              </w:rPr>
            </w:pPr>
            <w:r w:rsidRPr="00493FCD">
              <w:rPr>
                <w:sz w:val="20"/>
                <w:szCs w:val="20"/>
              </w:rPr>
              <w:t>175,512</w:t>
            </w:r>
          </w:p>
        </w:tc>
        <w:tc>
          <w:tcPr>
            <w:tcW w:w="994" w:type="dxa"/>
            <w:tcBorders>
              <w:top w:val="single" w:sz="4" w:space="0" w:color="auto"/>
              <w:left w:val="nil"/>
              <w:bottom w:val="single" w:sz="4" w:space="0" w:color="auto"/>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153,908</w:t>
            </w:r>
          </w:p>
        </w:tc>
        <w:tc>
          <w:tcPr>
            <w:tcW w:w="994" w:type="dxa"/>
            <w:tcBorders>
              <w:top w:val="single" w:sz="4" w:space="0" w:color="auto"/>
              <w:left w:val="nil"/>
              <w:bottom w:val="single" w:sz="4" w:space="0" w:color="auto"/>
              <w:right w:val="nil"/>
            </w:tcBorders>
            <w:shd w:val="clear" w:color="auto" w:fill="auto"/>
            <w:noWrap/>
            <w:tcMar>
              <w:left w:w="0" w:type="dxa"/>
              <w:right w:w="86" w:type="dxa"/>
            </w:tcMar>
            <w:vAlign w:val="bottom"/>
            <w:hideMark/>
          </w:tcPr>
          <w:p w:rsidR="00493FCD" w:rsidRPr="00493FCD" w:rsidRDefault="00493FCD" w:rsidP="00493FCD">
            <w:pPr>
              <w:spacing w:after="0"/>
              <w:jc w:val="right"/>
              <w:rPr>
                <w:sz w:val="20"/>
                <w:szCs w:val="20"/>
              </w:rPr>
            </w:pPr>
            <w:r w:rsidRPr="00493FCD">
              <w:rPr>
                <w:sz w:val="20"/>
                <w:szCs w:val="20"/>
              </w:rPr>
              <w:t>204,783</w:t>
            </w:r>
          </w:p>
        </w:tc>
        <w:tc>
          <w:tcPr>
            <w:tcW w:w="850" w:type="dxa"/>
            <w:tcBorders>
              <w:top w:val="single" w:sz="4" w:space="0" w:color="auto"/>
              <w:left w:val="nil"/>
              <w:bottom w:val="single" w:sz="4" w:space="0" w:color="auto"/>
              <w:right w:val="nil"/>
            </w:tcBorders>
            <w:shd w:val="clear" w:color="auto" w:fill="auto"/>
            <w:noWrap/>
            <w:tcMar>
              <w:left w:w="0" w:type="dxa"/>
              <w:right w:w="0" w:type="dxa"/>
            </w:tcMar>
            <w:vAlign w:val="bottom"/>
            <w:hideMark/>
          </w:tcPr>
          <w:p w:rsidR="00493FCD" w:rsidRPr="00493FCD" w:rsidRDefault="00493FCD" w:rsidP="00520DE9">
            <w:pPr>
              <w:spacing w:after="0"/>
              <w:jc w:val="right"/>
              <w:rPr>
                <w:sz w:val="20"/>
                <w:szCs w:val="20"/>
              </w:rPr>
            </w:pPr>
            <w:r w:rsidRPr="00493FCD">
              <w:rPr>
                <w:sz w:val="20"/>
                <w:szCs w:val="20"/>
              </w:rPr>
              <w:t>35,560</w:t>
            </w:r>
          </w:p>
        </w:tc>
        <w:tc>
          <w:tcPr>
            <w:tcW w:w="1053" w:type="dxa"/>
            <w:tcBorders>
              <w:top w:val="single" w:sz="4" w:space="0" w:color="auto"/>
              <w:left w:val="nil"/>
              <w:bottom w:val="single" w:sz="4" w:space="0" w:color="auto"/>
              <w:right w:val="nil"/>
            </w:tcBorders>
            <w:shd w:val="clear" w:color="auto" w:fill="auto"/>
            <w:noWrap/>
            <w:tcMar>
              <w:left w:w="0" w:type="dxa"/>
              <w:right w:w="245" w:type="dxa"/>
            </w:tcMar>
            <w:vAlign w:val="bottom"/>
            <w:hideMark/>
          </w:tcPr>
          <w:p w:rsidR="00493FCD" w:rsidRPr="00493FCD" w:rsidRDefault="00493FCD" w:rsidP="00493FCD">
            <w:pPr>
              <w:spacing w:after="0"/>
              <w:jc w:val="right"/>
              <w:rPr>
                <w:sz w:val="20"/>
                <w:szCs w:val="20"/>
              </w:rPr>
            </w:pPr>
            <w:r w:rsidRPr="00493FCD">
              <w:rPr>
                <w:sz w:val="20"/>
                <w:szCs w:val="20"/>
              </w:rPr>
              <w:t>16.31</w:t>
            </w:r>
          </w:p>
        </w:tc>
        <w:tc>
          <w:tcPr>
            <w:tcW w:w="1062" w:type="dxa"/>
            <w:tcBorders>
              <w:top w:val="single" w:sz="4" w:space="0" w:color="auto"/>
              <w:left w:val="nil"/>
              <w:bottom w:val="single" w:sz="4" w:space="0" w:color="auto"/>
              <w:right w:val="nil"/>
            </w:tcBorders>
            <w:shd w:val="clear" w:color="auto" w:fill="auto"/>
            <w:noWrap/>
            <w:tcMar>
              <w:left w:w="0" w:type="dxa"/>
              <w:right w:w="259" w:type="dxa"/>
            </w:tcMar>
            <w:vAlign w:val="bottom"/>
            <w:hideMark/>
          </w:tcPr>
          <w:p w:rsidR="00493FCD" w:rsidRPr="00493FCD" w:rsidRDefault="00493FCD" w:rsidP="00493FCD">
            <w:pPr>
              <w:spacing w:after="0"/>
              <w:jc w:val="right"/>
              <w:rPr>
                <w:sz w:val="20"/>
                <w:szCs w:val="20"/>
              </w:rPr>
            </w:pPr>
            <w:r w:rsidRPr="00493FCD">
              <w:rPr>
                <w:sz w:val="20"/>
                <w:szCs w:val="20"/>
              </w:rPr>
              <w:t>13.89</w:t>
            </w:r>
          </w:p>
        </w:tc>
      </w:tr>
    </w:tbl>
    <w:p w:rsidR="00493FCD" w:rsidRDefault="00493FCD">
      <w:pPr>
        <w:spacing w:after="0"/>
        <w:jc w:val="left"/>
        <w:rPr>
          <w:sz w:val="22"/>
          <w:szCs w:val="20"/>
        </w:rPr>
      </w:pPr>
      <w:r>
        <w:br w:type="page"/>
      </w:r>
    </w:p>
    <w:p w:rsidR="004846E6" w:rsidRPr="004846E6" w:rsidRDefault="00817229" w:rsidP="00817229">
      <w:pPr>
        <w:pStyle w:val="Caption"/>
        <w:rPr>
          <w:vanish/>
          <w:specVanish/>
        </w:rPr>
      </w:pPr>
      <w:bookmarkStart w:id="519" w:name="_Toc490647921"/>
      <w:r>
        <w:lastRenderedPageBreak/>
        <w:t xml:space="preserve">Appendix B </w:t>
      </w:r>
      <w:fldSimple w:instr=" SEQ Appendix_B \* ARABIC ">
        <w:r w:rsidR="009C1768">
          <w:rPr>
            <w:noProof/>
          </w:rPr>
          <w:t>3</w:t>
        </w:r>
      </w:fldSimple>
      <w:r>
        <w:t>.–</w:t>
      </w:r>
      <w:r w:rsidRPr="00817229">
        <w:t xml:space="preserve">Number of coho salmon emergent fry, </w:t>
      </w:r>
      <w:proofErr w:type="spellStart"/>
      <w:r w:rsidRPr="00817229">
        <w:t>pre</w:t>
      </w:r>
      <w:del w:id="520" w:author="jb" w:date="2017-08-16T11:55:00Z">
        <w:r w:rsidRPr="00817229" w:rsidDel="005C209D">
          <w:delText>-</w:delText>
        </w:r>
      </w:del>
      <w:r w:rsidRPr="00817229">
        <w:t>smolts</w:t>
      </w:r>
      <w:proofErr w:type="spellEnd"/>
      <w:r w:rsidR="00D66FB2">
        <w:t>,</w:t>
      </w:r>
      <w:r w:rsidRPr="00817229">
        <w:t xml:space="preserve"> and smolts marked i</w:t>
      </w:r>
      <w:r>
        <w:t>n the Berners River during 1972–</w:t>
      </w:r>
      <w:r w:rsidRPr="00817229">
        <w:t xml:space="preserve">2013 and Chapman estimates of </w:t>
      </w:r>
      <w:proofErr w:type="spellStart"/>
      <w:r w:rsidRPr="00817229">
        <w:t>pre</w:t>
      </w:r>
      <w:del w:id="521" w:author="jb" w:date="2017-08-16T11:55:00Z">
        <w:r w:rsidRPr="00817229" w:rsidDel="005C209D">
          <w:delText>-</w:delText>
        </w:r>
      </w:del>
      <w:r w:rsidRPr="00817229">
        <w:t>smolt</w:t>
      </w:r>
      <w:proofErr w:type="spellEnd"/>
      <w:r w:rsidRPr="00817229">
        <w:t xml:space="preserve"> and smolt production. Also shown in bold </w:t>
      </w:r>
      <w:r w:rsidR="00D66FB2" w:rsidRPr="00817229">
        <w:t>italics</w:t>
      </w:r>
      <w:r w:rsidRPr="00817229">
        <w:t xml:space="preserve"> is projected smolt abundance based on estimated </w:t>
      </w:r>
      <w:proofErr w:type="spellStart"/>
      <w:r w:rsidRPr="00817229">
        <w:t>pre</w:t>
      </w:r>
      <w:del w:id="522" w:author="jb" w:date="2017-08-16T11:55:00Z">
        <w:r w:rsidRPr="00817229" w:rsidDel="005C209D">
          <w:delText>-</w:delText>
        </w:r>
      </w:del>
      <w:r w:rsidRPr="00817229">
        <w:t>smolt</w:t>
      </w:r>
      <w:proofErr w:type="spellEnd"/>
      <w:r w:rsidRPr="00817229">
        <w:t xml:space="preserve"> abundance multiplied by 0.4449, the 1989 smolt estimate as a proportion </w:t>
      </w:r>
      <w:r w:rsidR="004846E6">
        <w:t xml:space="preserve">of the 1988 </w:t>
      </w:r>
      <w:proofErr w:type="spellStart"/>
      <w:r w:rsidR="004846E6">
        <w:t>pre</w:t>
      </w:r>
      <w:del w:id="523" w:author="jb" w:date="2017-08-16T11:56:00Z">
        <w:r w:rsidR="004846E6" w:rsidDel="005C209D">
          <w:delText>-</w:delText>
        </w:r>
      </w:del>
      <w:r w:rsidR="004846E6">
        <w:t>smolt</w:t>
      </w:r>
      <w:proofErr w:type="spellEnd"/>
      <w:r w:rsidR="004846E6">
        <w:t xml:space="preserve"> estimate.</w:t>
      </w:r>
      <w:bookmarkEnd w:id="519"/>
    </w:p>
    <w:p w:rsidR="00A35483" w:rsidRDefault="004846E6" w:rsidP="00817229">
      <w:pPr>
        <w:pStyle w:val="Caption"/>
      </w:pPr>
      <w:r>
        <w:t xml:space="preserve"> </w:t>
      </w:r>
      <w:r w:rsidR="00817229" w:rsidRPr="00817229">
        <w:t>Fish were coded-wire</w:t>
      </w:r>
      <w:r w:rsidR="0031754B">
        <w:t>-</w:t>
      </w:r>
      <w:r w:rsidR="00817229" w:rsidRPr="00817229">
        <w:t>tagged in all years except 1972 when they were marked with fluorescent pigment (Gray et al. 1978).</w:t>
      </w:r>
    </w:p>
    <w:tbl>
      <w:tblPr>
        <w:tblW w:w="9267" w:type="dxa"/>
        <w:tblInd w:w="93" w:type="dxa"/>
        <w:tblLook w:val="04A0" w:firstRow="1" w:lastRow="0" w:firstColumn="1" w:lastColumn="0" w:noHBand="0" w:noVBand="1"/>
      </w:tblPr>
      <w:tblGrid>
        <w:gridCol w:w="592"/>
        <w:gridCol w:w="622"/>
        <w:gridCol w:w="621"/>
        <w:gridCol w:w="319"/>
        <w:gridCol w:w="827"/>
        <w:gridCol w:w="642"/>
        <w:gridCol w:w="656"/>
        <w:gridCol w:w="162"/>
        <w:gridCol w:w="798"/>
        <w:gridCol w:w="706"/>
        <w:gridCol w:w="818"/>
        <w:gridCol w:w="162"/>
        <w:gridCol w:w="774"/>
        <w:gridCol w:w="784"/>
        <w:gridCol w:w="784"/>
      </w:tblGrid>
      <w:tr w:rsidR="00E15038" w:rsidRPr="00D967F8" w:rsidTr="00D66FB2">
        <w:trPr>
          <w:trHeight w:val="245"/>
        </w:trPr>
        <w:tc>
          <w:tcPr>
            <w:tcW w:w="568"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3536" w:type="dxa"/>
            <w:gridSpan w:val="6"/>
            <w:tcBorders>
              <w:top w:val="single" w:sz="4" w:space="0" w:color="auto"/>
              <w:left w:val="nil"/>
              <w:right w:val="nil"/>
            </w:tcBorders>
            <w:shd w:val="clear" w:color="auto" w:fill="auto"/>
            <w:noWrap/>
            <w:tcMar>
              <w:left w:w="0" w:type="dxa"/>
              <w:right w:w="0" w:type="dxa"/>
            </w:tcMar>
            <w:vAlign w:val="bottom"/>
          </w:tcPr>
          <w:p w:rsidR="008937E1" w:rsidRPr="00A35483" w:rsidRDefault="008937E1" w:rsidP="00FE2D51">
            <w:pPr>
              <w:pBdr>
                <w:bottom w:val="single" w:sz="4" w:space="1" w:color="auto"/>
              </w:pBdr>
              <w:spacing w:after="0"/>
              <w:jc w:val="center"/>
              <w:rPr>
                <w:sz w:val="18"/>
                <w:szCs w:val="20"/>
              </w:rPr>
            </w:pPr>
            <w:r>
              <w:rPr>
                <w:sz w:val="18"/>
                <w:szCs w:val="20"/>
              </w:rPr>
              <w:t xml:space="preserve">Number of Fish </w:t>
            </w:r>
            <w:r w:rsidR="00FE2D51">
              <w:rPr>
                <w:sz w:val="18"/>
                <w:szCs w:val="20"/>
              </w:rPr>
              <w:t>Tagged</w:t>
            </w:r>
          </w:p>
        </w:tc>
        <w:tc>
          <w:tcPr>
            <w:tcW w:w="144"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770"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center"/>
              <w:rPr>
                <w:sz w:val="18"/>
                <w:szCs w:val="20"/>
              </w:rPr>
            </w:pPr>
          </w:p>
        </w:tc>
        <w:tc>
          <w:tcPr>
            <w:tcW w:w="1464" w:type="dxa"/>
            <w:gridSpan w:val="2"/>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144"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c>
          <w:tcPr>
            <w:tcW w:w="746" w:type="dxa"/>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center"/>
              <w:rPr>
                <w:sz w:val="18"/>
                <w:szCs w:val="20"/>
              </w:rPr>
            </w:pPr>
          </w:p>
        </w:tc>
        <w:tc>
          <w:tcPr>
            <w:tcW w:w="1512" w:type="dxa"/>
            <w:gridSpan w:val="2"/>
            <w:tcBorders>
              <w:top w:val="single" w:sz="4" w:space="0" w:color="auto"/>
              <w:left w:val="nil"/>
              <w:right w:val="nil"/>
            </w:tcBorders>
            <w:shd w:val="clear" w:color="auto" w:fill="auto"/>
            <w:noWrap/>
            <w:tcMar>
              <w:left w:w="0" w:type="dxa"/>
              <w:right w:w="0" w:type="dxa"/>
            </w:tcMar>
            <w:vAlign w:val="bottom"/>
          </w:tcPr>
          <w:p w:rsidR="008937E1" w:rsidRPr="00A35483" w:rsidRDefault="008937E1" w:rsidP="00A35483">
            <w:pPr>
              <w:spacing w:after="0"/>
              <w:jc w:val="left"/>
              <w:rPr>
                <w:sz w:val="18"/>
                <w:szCs w:val="20"/>
              </w:rPr>
            </w:pPr>
          </w:p>
        </w:tc>
      </w:tr>
      <w:tr w:rsidR="00D66FB2" w:rsidRPr="00D967F8" w:rsidTr="00D66FB2">
        <w:trPr>
          <w:trHeight w:hRule="exact" w:val="245"/>
        </w:trPr>
        <w:tc>
          <w:tcPr>
            <w:tcW w:w="568"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1193" w:type="dxa"/>
            <w:gridSpan w:val="2"/>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center"/>
              <w:rPr>
                <w:sz w:val="18"/>
                <w:szCs w:val="20"/>
              </w:rPr>
            </w:pPr>
            <w:r w:rsidRPr="00A35483">
              <w:rPr>
                <w:sz w:val="18"/>
                <w:szCs w:val="20"/>
              </w:rPr>
              <w:t>Fry (Pond)</w:t>
            </w:r>
          </w:p>
        </w:tc>
        <w:tc>
          <w:tcPr>
            <w:tcW w:w="298"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2045" w:type="dxa"/>
            <w:gridSpan w:val="3"/>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center"/>
              <w:rPr>
                <w:sz w:val="18"/>
                <w:szCs w:val="20"/>
              </w:rPr>
            </w:pPr>
            <w:r>
              <w:rPr>
                <w:sz w:val="18"/>
                <w:szCs w:val="20"/>
              </w:rPr>
              <w:t>All Areas</w:t>
            </w:r>
          </w:p>
        </w:tc>
        <w:tc>
          <w:tcPr>
            <w:tcW w:w="144"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770"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center"/>
              <w:rPr>
                <w:sz w:val="18"/>
                <w:szCs w:val="20"/>
              </w:rPr>
            </w:pPr>
            <w:proofErr w:type="spellStart"/>
            <w:r w:rsidRPr="00A35483">
              <w:rPr>
                <w:sz w:val="18"/>
                <w:szCs w:val="20"/>
              </w:rPr>
              <w:t>Presmolt</w:t>
            </w:r>
            <w:proofErr w:type="spellEnd"/>
          </w:p>
        </w:tc>
        <w:tc>
          <w:tcPr>
            <w:tcW w:w="1464" w:type="dxa"/>
            <w:gridSpan w:val="2"/>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left"/>
              <w:rPr>
                <w:sz w:val="18"/>
                <w:szCs w:val="20"/>
              </w:rPr>
            </w:pPr>
            <w:r w:rsidRPr="00A35483">
              <w:rPr>
                <w:sz w:val="18"/>
                <w:szCs w:val="20"/>
              </w:rPr>
              <w:t>Confidence Bounds</w:t>
            </w:r>
          </w:p>
        </w:tc>
        <w:tc>
          <w:tcPr>
            <w:tcW w:w="144"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left"/>
              <w:rPr>
                <w:sz w:val="18"/>
                <w:szCs w:val="20"/>
              </w:rPr>
            </w:pPr>
            <w:r w:rsidRPr="00A35483">
              <w:rPr>
                <w:sz w:val="18"/>
                <w:szCs w:val="20"/>
              </w:rPr>
              <w:t> </w:t>
            </w:r>
          </w:p>
        </w:tc>
        <w:tc>
          <w:tcPr>
            <w:tcW w:w="746" w:type="dxa"/>
            <w:tcBorders>
              <w:left w:val="nil"/>
              <w:bottom w:val="nil"/>
              <w:right w:val="nil"/>
            </w:tcBorders>
            <w:shd w:val="clear" w:color="auto" w:fill="auto"/>
            <w:noWrap/>
            <w:tcMar>
              <w:left w:w="0" w:type="dxa"/>
              <w:right w:w="0" w:type="dxa"/>
            </w:tcMar>
            <w:vAlign w:val="bottom"/>
            <w:hideMark/>
          </w:tcPr>
          <w:p w:rsidR="00D66FB2" w:rsidRPr="00A35483" w:rsidRDefault="00D66FB2" w:rsidP="00A35483">
            <w:pPr>
              <w:spacing w:after="0"/>
              <w:jc w:val="center"/>
              <w:rPr>
                <w:sz w:val="18"/>
                <w:szCs w:val="20"/>
              </w:rPr>
            </w:pPr>
            <w:r w:rsidRPr="00A35483">
              <w:rPr>
                <w:sz w:val="18"/>
                <w:szCs w:val="20"/>
              </w:rPr>
              <w:t>Smolt</w:t>
            </w:r>
          </w:p>
        </w:tc>
        <w:tc>
          <w:tcPr>
            <w:tcW w:w="1512" w:type="dxa"/>
            <w:gridSpan w:val="2"/>
            <w:tcBorders>
              <w:left w:val="nil"/>
              <w:right w:val="nil"/>
            </w:tcBorders>
            <w:shd w:val="clear" w:color="auto" w:fill="auto"/>
            <w:noWrap/>
            <w:tcMar>
              <w:left w:w="0" w:type="dxa"/>
              <w:right w:w="0" w:type="dxa"/>
            </w:tcMar>
            <w:vAlign w:val="bottom"/>
            <w:hideMark/>
          </w:tcPr>
          <w:p w:rsidR="00D66FB2" w:rsidRPr="00A35483" w:rsidRDefault="00D66FB2" w:rsidP="00D66FB2">
            <w:pPr>
              <w:pBdr>
                <w:bottom w:val="single" w:sz="4" w:space="1" w:color="auto"/>
              </w:pBdr>
              <w:spacing w:after="0"/>
              <w:jc w:val="left"/>
              <w:rPr>
                <w:sz w:val="18"/>
                <w:szCs w:val="20"/>
              </w:rPr>
            </w:pPr>
            <w:r w:rsidRPr="00A35483">
              <w:rPr>
                <w:sz w:val="18"/>
                <w:szCs w:val="20"/>
              </w:rPr>
              <w:t>Confidence Bounds</w:t>
            </w:r>
          </w:p>
        </w:tc>
      </w:tr>
      <w:tr w:rsidR="00E15038" w:rsidRPr="00D967F8" w:rsidTr="00D66FB2">
        <w:trPr>
          <w:trHeight w:hRule="exact" w:val="245"/>
        </w:trPr>
        <w:tc>
          <w:tcPr>
            <w:tcW w:w="568"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Year</w:t>
            </w:r>
          </w:p>
        </w:tc>
        <w:tc>
          <w:tcPr>
            <w:tcW w:w="597"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Shaul</w:t>
            </w:r>
          </w:p>
        </w:tc>
        <w:tc>
          <w:tcPr>
            <w:tcW w:w="59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Other</w:t>
            </w:r>
          </w:p>
        </w:tc>
        <w:tc>
          <w:tcPr>
            <w:tcW w:w="298"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 </w:t>
            </w:r>
          </w:p>
        </w:tc>
        <w:tc>
          <w:tcPr>
            <w:tcW w:w="799"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proofErr w:type="spellStart"/>
            <w:r w:rsidRPr="00A35483">
              <w:rPr>
                <w:sz w:val="18"/>
                <w:szCs w:val="20"/>
              </w:rPr>
              <w:t>Presmolts</w:t>
            </w:r>
            <w:proofErr w:type="spellEnd"/>
          </w:p>
        </w:tc>
        <w:tc>
          <w:tcPr>
            <w:tcW w:w="616" w:type="dxa"/>
            <w:tcBorders>
              <w:top w:val="nil"/>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Smolts</w:t>
            </w:r>
          </w:p>
        </w:tc>
        <w:tc>
          <w:tcPr>
            <w:tcW w:w="630" w:type="dxa"/>
            <w:tcBorders>
              <w:top w:val="nil"/>
              <w:left w:val="nil"/>
              <w:bottom w:val="single" w:sz="4" w:space="0" w:color="auto"/>
              <w:right w:val="nil"/>
            </w:tcBorders>
            <w:shd w:val="clear" w:color="auto" w:fill="auto"/>
            <w:noWrap/>
            <w:tcMar>
              <w:left w:w="115" w:type="dxa"/>
              <w:right w:w="0" w:type="dxa"/>
            </w:tcMar>
            <w:vAlign w:val="center"/>
            <w:hideMark/>
          </w:tcPr>
          <w:p w:rsidR="00A35483" w:rsidRPr="00A35483" w:rsidRDefault="00A35483" w:rsidP="00A35483">
            <w:pPr>
              <w:spacing w:after="0"/>
              <w:jc w:val="center"/>
              <w:rPr>
                <w:sz w:val="18"/>
                <w:szCs w:val="20"/>
              </w:rPr>
            </w:pPr>
            <w:r w:rsidRPr="00A35483">
              <w:rPr>
                <w:sz w:val="18"/>
                <w:szCs w:val="20"/>
              </w:rPr>
              <w:t>Mix</w:t>
            </w:r>
          </w:p>
        </w:tc>
        <w:tc>
          <w:tcPr>
            <w:tcW w:w="144"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 </w:t>
            </w:r>
          </w:p>
        </w:tc>
        <w:tc>
          <w:tcPr>
            <w:tcW w:w="770"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Estimate</w:t>
            </w:r>
          </w:p>
        </w:tc>
        <w:tc>
          <w:tcPr>
            <w:tcW w:w="679"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Lower</w:t>
            </w:r>
          </w:p>
        </w:tc>
        <w:tc>
          <w:tcPr>
            <w:tcW w:w="785"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Upper</w:t>
            </w:r>
          </w:p>
        </w:tc>
        <w:tc>
          <w:tcPr>
            <w:tcW w:w="144"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 </w:t>
            </w:r>
          </w:p>
        </w:tc>
        <w:tc>
          <w:tcPr>
            <w:tcW w:w="74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Estimate</w:t>
            </w:r>
          </w:p>
        </w:tc>
        <w:tc>
          <w:tcPr>
            <w:tcW w:w="75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Lower</w:t>
            </w:r>
          </w:p>
        </w:tc>
        <w:tc>
          <w:tcPr>
            <w:tcW w:w="756" w:type="dxa"/>
            <w:tcBorders>
              <w:left w:val="nil"/>
              <w:bottom w:val="single" w:sz="4" w:space="0" w:color="auto"/>
              <w:right w:val="nil"/>
            </w:tcBorders>
            <w:shd w:val="clear" w:color="auto" w:fill="auto"/>
            <w:noWrap/>
            <w:tcMar>
              <w:left w:w="0" w:type="dxa"/>
              <w:right w:w="0" w:type="dxa"/>
            </w:tcMar>
            <w:vAlign w:val="center"/>
            <w:hideMark/>
          </w:tcPr>
          <w:p w:rsidR="00A35483" w:rsidRPr="00A35483" w:rsidRDefault="00A35483" w:rsidP="00A35483">
            <w:pPr>
              <w:spacing w:after="0"/>
              <w:jc w:val="center"/>
              <w:rPr>
                <w:sz w:val="18"/>
                <w:szCs w:val="20"/>
              </w:rPr>
            </w:pPr>
            <w:r w:rsidRPr="00A35483">
              <w:rPr>
                <w:sz w:val="18"/>
                <w:szCs w:val="20"/>
              </w:rPr>
              <w:t>Upper</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1972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8,066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296,058</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207,352</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517,409</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B5FA4">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B5FA4">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B5FA4">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1973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E87062">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C927D5">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C927D5">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927D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131,714</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E1503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E1503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1974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E87062">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C927D5">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C927D5">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927D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1975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E87062">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C927D5">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C927D5">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C927D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1976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11,343</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241,805</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168,063</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430,858</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EC356E">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1977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11,138</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249,760</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193,729</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351,392</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107,577</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1978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83DBB">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9E5E26">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9E5E26">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9E5E2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111,116</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1979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83DBB">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9E5E26">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9E5E26">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9E5E2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8937E1" w:rsidRDefault="00E15038" w:rsidP="00E15038">
            <w:pPr>
              <w:spacing w:after="0"/>
              <w:jc w:val="center"/>
              <w:rPr>
                <w:bCs/>
                <w:iCs/>
                <w:sz w:val="18"/>
                <w:szCs w:val="20"/>
              </w:rPr>
            </w:pPr>
            <w:r w:rsidRPr="005D19C1">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A2C34">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CA2C34">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1980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10,929</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968,397</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609,546</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2,354,580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5D19C1">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5D19C1">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5D19C1">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1981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7,826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486,340</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345,261</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822,377</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430,832</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1982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E15038">
            <w:pPr>
              <w:spacing w:after="0"/>
              <w:jc w:val="center"/>
              <w:rPr>
                <w:sz w:val="18"/>
                <w:szCs w:val="20"/>
              </w:rPr>
            </w:pPr>
            <w:r w:rsidRPr="005E523F">
              <w:rPr>
                <w:sz w:val="18"/>
                <w:szCs w:val="20"/>
              </w:rPr>
              <w:t>-</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7952C6">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7952C6">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7952C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216,369</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1983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10,348</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402,481</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307,607</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581,980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FE6E23">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FE6E23">
              <w:rPr>
                <w:sz w:val="18"/>
                <w:szCs w:val="20"/>
              </w:rPr>
              <w:t>-</w:t>
            </w:r>
          </w:p>
        </w:tc>
        <w:tc>
          <w:tcPr>
            <w:tcW w:w="756"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FE6E2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1984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15,326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466,903</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321,233</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854,303</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179,061</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1985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10,110</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390,764</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298,165</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566,789</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207,721</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1986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8,740</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282,534</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214,154</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415,067</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173,848</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1987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10,349</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450,482</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357,989</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607,420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125,697</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1988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vAlign w:val="bottom"/>
            <w:hideMark/>
          </w:tcPr>
          <w:p w:rsidR="00E15038" w:rsidRPr="00A35483" w:rsidRDefault="00E15038" w:rsidP="00A35483">
            <w:pPr>
              <w:spacing w:after="0"/>
              <w:jc w:val="right"/>
              <w:rPr>
                <w:sz w:val="18"/>
                <w:szCs w:val="20"/>
              </w:rPr>
            </w:pPr>
            <w:r w:rsidRPr="00A35483">
              <w:rPr>
                <w:sz w:val="18"/>
                <w:szCs w:val="20"/>
              </w:rPr>
              <w:t>9,926</w:t>
            </w:r>
          </w:p>
        </w:tc>
        <w:tc>
          <w:tcPr>
            <w:tcW w:w="616"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B84E65">
              <w:rPr>
                <w:sz w:val="18"/>
                <w:szCs w:val="20"/>
              </w:rPr>
              <w:t>-</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B84E65">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vAlign w:val="bottom"/>
            <w:hideMark/>
          </w:tcPr>
          <w:p w:rsidR="00E15038" w:rsidRPr="00A35483" w:rsidRDefault="00E15038" w:rsidP="00A35483">
            <w:pPr>
              <w:spacing w:after="0"/>
              <w:jc w:val="right"/>
              <w:rPr>
                <w:sz w:val="18"/>
                <w:szCs w:val="20"/>
              </w:rPr>
            </w:pPr>
            <w:r w:rsidRPr="00A35483">
              <w:rPr>
                <w:sz w:val="18"/>
                <w:szCs w:val="20"/>
              </w:rPr>
              <w:t>368,626</w:t>
            </w:r>
          </w:p>
        </w:tc>
        <w:tc>
          <w:tcPr>
            <w:tcW w:w="679"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282,434</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530,530</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b/>
                <w:bCs/>
                <w:i/>
                <w:iCs/>
                <w:sz w:val="18"/>
                <w:szCs w:val="20"/>
              </w:rPr>
            </w:pPr>
            <w:r w:rsidRPr="00A35483">
              <w:rPr>
                <w:b/>
                <w:bCs/>
                <w:i/>
                <w:iCs/>
                <w:sz w:val="18"/>
                <w:szCs w:val="20"/>
              </w:rPr>
              <w:t>200,416</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c>
          <w:tcPr>
            <w:tcW w:w="756"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6300B8">
            <w:pPr>
              <w:spacing w:after="0"/>
              <w:jc w:val="center"/>
              <w:rPr>
                <w:sz w:val="18"/>
                <w:szCs w:val="20"/>
              </w:rPr>
            </w:pPr>
            <w:r w:rsidRPr="00A35483">
              <w:rPr>
                <w:sz w:val="18"/>
                <w:szCs w:val="20"/>
              </w:rPr>
              <w:t>-</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1989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6,438</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right"/>
              <w:rPr>
                <w:sz w:val="18"/>
                <w:szCs w:val="20"/>
              </w:rPr>
            </w:pPr>
            <w:r w:rsidRPr="00A35483">
              <w:rPr>
                <w:sz w:val="18"/>
                <w:szCs w:val="20"/>
              </w:rPr>
              <w:t>6,681</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E15038">
            <w:pPr>
              <w:spacing w:after="0"/>
              <w:jc w:val="center"/>
              <w:rPr>
                <w:sz w:val="18"/>
                <w:szCs w:val="20"/>
              </w:rPr>
            </w:pPr>
            <w:r w:rsidRPr="00681D07">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163,998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130,805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219,767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1990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23,598</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right"/>
              <w:rPr>
                <w:sz w:val="18"/>
                <w:szCs w:val="20"/>
              </w:rPr>
            </w:pPr>
            <w:r w:rsidRPr="00A35483">
              <w:rPr>
                <w:sz w:val="18"/>
                <w:szCs w:val="20"/>
              </w:rPr>
              <w:t>2,781</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141,291</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126,565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159,896</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1991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21,456</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right"/>
              <w:rPr>
                <w:sz w:val="18"/>
                <w:szCs w:val="20"/>
              </w:rPr>
            </w:pPr>
            <w:r w:rsidRPr="00A35483">
              <w:rPr>
                <w:sz w:val="18"/>
                <w:szCs w:val="20"/>
              </w:rPr>
              <w:t>5,083</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187,688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163,433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220,398</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1992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52,406</w:t>
            </w:r>
          </w:p>
        </w:tc>
        <w:tc>
          <w:tcPr>
            <w:tcW w:w="630"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E15038">
            <w:pPr>
              <w:spacing w:after="0"/>
              <w:jc w:val="center"/>
              <w:rPr>
                <w:b/>
                <w:sz w:val="18"/>
                <w:szCs w:val="20"/>
              </w:rPr>
            </w:pPr>
            <w:r w:rsidRPr="00681D07">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326,312</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290,329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372,477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1993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54,023</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255,519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230,304</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286,935</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1994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43,077</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181,503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161,101</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207,823</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1995 </w:t>
            </w:r>
          </w:p>
        </w:tc>
        <w:tc>
          <w:tcPr>
            <w:tcW w:w="597"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074C52">
              <w:rPr>
                <w:sz w:val="18"/>
                <w:szCs w:val="20"/>
              </w:rPr>
              <w:t>-</w:t>
            </w:r>
          </w:p>
        </w:tc>
        <w:tc>
          <w:tcPr>
            <w:tcW w:w="596" w:type="dxa"/>
            <w:tcBorders>
              <w:top w:val="nil"/>
              <w:left w:val="nil"/>
              <w:bottom w:val="nil"/>
              <w:right w:val="nil"/>
            </w:tcBorders>
            <w:shd w:val="clear" w:color="auto" w:fill="auto"/>
            <w:noWrap/>
            <w:tcMar>
              <w:left w:w="0" w:type="dxa"/>
              <w:right w:w="58" w:type="dxa"/>
            </w:tcMar>
            <w:vAlign w:val="center"/>
            <w:hideMark/>
          </w:tcPr>
          <w:p w:rsidR="00E15038" w:rsidRDefault="00E15038" w:rsidP="00E15038">
            <w:pPr>
              <w:jc w:val="center"/>
            </w:pPr>
            <w:r w:rsidRPr="005E523F">
              <w:rPr>
                <w:sz w:val="18"/>
                <w:szCs w:val="20"/>
              </w:rPr>
              <w:t>-</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26,017</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194,019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170,939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224,305</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1996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5,351</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40,954</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133,629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120,639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149,752</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1997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5,040</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16,733</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139,959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119,493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168,884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1998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5,482</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35,179</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252,168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222,185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291,505</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1999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5,341</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34,166</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183,023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161,872</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210,531</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2000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2,815</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2,588</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58,262</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268,777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242,034</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302,164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2001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2,979</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2,969</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33,615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264,599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228,970</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313,359</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2002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2,939</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3,100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29,980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148,513</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132,355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169,164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2003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2,905</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2,134</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38,148</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185,125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166,612</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208,268</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2004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413F8" w:rsidP="00A35483">
            <w:pPr>
              <w:spacing w:after="0"/>
              <w:jc w:val="right"/>
              <w:rPr>
                <w:sz w:val="18"/>
                <w:szCs w:val="20"/>
              </w:rPr>
            </w:pPr>
            <w:r>
              <w:rPr>
                <w:sz w:val="18"/>
                <w:szCs w:val="20"/>
              </w:rPr>
              <w:t>2,892</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2,621</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29,821</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144,778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128,124</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166,409</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2005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007D7" w:rsidP="00A35483">
            <w:pPr>
              <w:spacing w:after="0"/>
              <w:jc w:val="right"/>
              <w:rPr>
                <w:sz w:val="18"/>
                <w:szCs w:val="20"/>
              </w:rPr>
            </w:pPr>
            <w:r>
              <w:rPr>
                <w:sz w:val="18"/>
                <w:szCs w:val="20"/>
              </w:rPr>
              <w:t>2,697</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3,481</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33,200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124,070</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109,586</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142,967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2006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2,368</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25,995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114,648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101,657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131,447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2007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3,565</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18,970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89,169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79,447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101,604</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2008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5,009</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10,945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102,318</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83,600</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131,836</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2009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2,906</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13,100</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160,627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137,769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192,578</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2010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2,584</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13,535</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130,727</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108,009</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165,547</w:t>
            </w:r>
          </w:p>
        </w:tc>
      </w:tr>
      <w:tr w:rsidR="00E15038" w:rsidRPr="00D967F8" w:rsidTr="00D66FB2">
        <w:trPr>
          <w:trHeight w:hRule="exact" w:val="245"/>
        </w:trPr>
        <w:tc>
          <w:tcPr>
            <w:tcW w:w="56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2011 </w:t>
            </w:r>
          </w:p>
        </w:tc>
        <w:tc>
          <w:tcPr>
            <w:tcW w:w="597"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2,553</w:t>
            </w:r>
          </w:p>
        </w:tc>
        <w:tc>
          <w:tcPr>
            <w:tcW w:w="59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bottom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21,532</w:t>
            </w:r>
          </w:p>
        </w:tc>
        <w:tc>
          <w:tcPr>
            <w:tcW w:w="630" w:type="dxa"/>
            <w:tcBorders>
              <w:top w:val="nil"/>
              <w:left w:val="nil"/>
              <w:bottom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bottom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112,305</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100,306</w:t>
            </w:r>
          </w:p>
        </w:tc>
        <w:tc>
          <w:tcPr>
            <w:tcW w:w="756" w:type="dxa"/>
            <w:tcBorders>
              <w:top w:val="nil"/>
              <w:left w:val="nil"/>
              <w:bottom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127,565</w:t>
            </w:r>
          </w:p>
        </w:tc>
      </w:tr>
      <w:tr w:rsidR="00E15038" w:rsidRPr="00D967F8" w:rsidTr="00A14BC4">
        <w:trPr>
          <w:trHeight w:hRule="exact" w:val="245"/>
        </w:trPr>
        <w:tc>
          <w:tcPr>
            <w:tcW w:w="568"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center"/>
              <w:rPr>
                <w:sz w:val="18"/>
                <w:szCs w:val="20"/>
              </w:rPr>
            </w:pPr>
            <w:r w:rsidRPr="00A35483">
              <w:rPr>
                <w:sz w:val="18"/>
                <w:szCs w:val="20"/>
              </w:rPr>
              <w:t xml:space="preserve">2012 </w:t>
            </w:r>
          </w:p>
        </w:tc>
        <w:tc>
          <w:tcPr>
            <w:tcW w:w="597" w:type="dxa"/>
            <w:tcBorders>
              <w:top w:val="nil"/>
              <w:left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2,547</w:t>
            </w:r>
          </w:p>
        </w:tc>
        <w:tc>
          <w:tcPr>
            <w:tcW w:w="596" w:type="dxa"/>
            <w:tcBorders>
              <w:top w:val="nil"/>
              <w:left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0</w:t>
            </w:r>
          </w:p>
        </w:tc>
        <w:tc>
          <w:tcPr>
            <w:tcW w:w="298"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99" w:type="dxa"/>
            <w:tcBorders>
              <w:top w:val="nil"/>
              <w:left w:val="nil"/>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right w:val="nil"/>
            </w:tcBorders>
            <w:shd w:val="clear" w:color="auto" w:fill="auto"/>
            <w:noWrap/>
            <w:tcMar>
              <w:left w:w="0" w:type="dxa"/>
              <w:right w:w="58" w:type="dxa"/>
            </w:tcMar>
            <w:vAlign w:val="bottom"/>
            <w:hideMark/>
          </w:tcPr>
          <w:p w:rsidR="00E15038" w:rsidRPr="00A35483" w:rsidRDefault="00E15038" w:rsidP="00A35483">
            <w:pPr>
              <w:spacing w:after="0"/>
              <w:jc w:val="right"/>
              <w:rPr>
                <w:sz w:val="18"/>
                <w:szCs w:val="20"/>
              </w:rPr>
            </w:pPr>
            <w:r w:rsidRPr="00A35483">
              <w:rPr>
                <w:sz w:val="18"/>
                <w:szCs w:val="20"/>
              </w:rPr>
              <w:t>13,698</w:t>
            </w:r>
          </w:p>
        </w:tc>
        <w:tc>
          <w:tcPr>
            <w:tcW w:w="630" w:type="dxa"/>
            <w:tcBorders>
              <w:top w:val="nil"/>
              <w:left w:val="nil"/>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70" w:type="dxa"/>
            <w:tcBorders>
              <w:top w:val="nil"/>
              <w:left w:val="nil"/>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right w:val="nil"/>
            </w:tcBorders>
            <w:shd w:val="clear" w:color="auto" w:fill="auto"/>
            <w:noWrap/>
            <w:tcMar>
              <w:left w:w="0" w:type="dxa"/>
              <w:right w:w="0" w:type="dxa"/>
            </w:tcMar>
            <w:vAlign w:val="bottom"/>
            <w:hideMark/>
          </w:tcPr>
          <w:p w:rsidR="00E15038" w:rsidRPr="00A35483" w:rsidRDefault="00E15038" w:rsidP="00A35483">
            <w:pPr>
              <w:spacing w:after="0"/>
              <w:jc w:val="left"/>
              <w:rPr>
                <w:sz w:val="18"/>
                <w:szCs w:val="20"/>
              </w:rPr>
            </w:pPr>
          </w:p>
        </w:tc>
        <w:tc>
          <w:tcPr>
            <w:tcW w:w="746" w:type="dxa"/>
            <w:tcBorders>
              <w:top w:val="nil"/>
              <w:left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151,016</w:t>
            </w:r>
          </w:p>
        </w:tc>
        <w:tc>
          <w:tcPr>
            <w:tcW w:w="756" w:type="dxa"/>
            <w:tcBorders>
              <w:top w:val="nil"/>
              <w:left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126,585</w:t>
            </w:r>
          </w:p>
        </w:tc>
        <w:tc>
          <w:tcPr>
            <w:tcW w:w="756" w:type="dxa"/>
            <w:tcBorders>
              <w:top w:val="nil"/>
              <w:left w:val="nil"/>
              <w:right w:val="nil"/>
            </w:tcBorders>
            <w:shd w:val="clear" w:color="auto" w:fill="auto"/>
            <w:noWrap/>
            <w:tcMar>
              <w:left w:w="0" w:type="dxa"/>
              <w:right w:w="86" w:type="dxa"/>
            </w:tcMar>
            <w:vAlign w:val="bottom"/>
            <w:hideMark/>
          </w:tcPr>
          <w:p w:rsidR="00E15038" w:rsidRPr="00A35483" w:rsidRDefault="00E15038" w:rsidP="00A35483">
            <w:pPr>
              <w:spacing w:after="0"/>
              <w:jc w:val="right"/>
              <w:rPr>
                <w:sz w:val="18"/>
                <w:szCs w:val="20"/>
              </w:rPr>
            </w:pPr>
            <w:r w:rsidRPr="00A35483">
              <w:rPr>
                <w:sz w:val="18"/>
                <w:szCs w:val="20"/>
              </w:rPr>
              <w:t>187,132</w:t>
            </w:r>
          </w:p>
        </w:tc>
      </w:tr>
      <w:tr w:rsidR="00E15038" w:rsidRPr="00D967F8" w:rsidTr="00A14BC4">
        <w:trPr>
          <w:trHeight w:hRule="exact" w:val="245"/>
        </w:trPr>
        <w:tc>
          <w:tcPr>
            <w:tcW w:w="568"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center"/>
              <w:rPr>
                <w:sz w:val="18"/>
                <w:szCs w:val="20"/>
              </w:rPr>
            </w:pPr>
            <w:r w:rsidRPr="00A35483">
              <w:rPr>
                <w:sz w:val="18"/>
                <w:szCs w:val="20"/>
              </w:rPr>
              <w:t xml:space="preserve">2013 </w:t>
            </w:r>
          </w:p>
        </w:tc>
        <w:tc>
          <w:tcPr>
            <w:tcW w:w="597" w:type="dxa"/>
            <w:tcBorders>
              <w:top w:val="nil"/>
              <w:left w:val="nil"/>
              <w:bottom w:val="single" w:sz="4" w:space="0" w:color="auto"/>
              <w:right w:val="nil"/>
            </w:tcBorders>
            <w:shd w:val="clear" w:color="auto" w:fill="auto"/>
            <w:noWrap/>
            <w:tcMar>
              <w:left w:w="0" w:type="dxa"/>
              <w:right w:w="58" w:type="dxa"/>
            </w:tcMar>
            <w:vAlign w:val="center"/>
            <w:hideMark/>
          </w:tcPr>
          <w:p w:rsidR="00E15038" w:rsidRPr="00A35483" w:rsidRDefault="00E15038" w:rsidP="00A35483">
            <w:pPr>
              <w:spacing w:after="0"/>
              <w:jc w:val="right"/>
              <w:rPr>
                <w:sz w:val="18"/>
                <w:szCs w:val="20"/>
              </w:rPr>
            </w:pPr>
            <w:r w:rsidRPr="00A35483">
              <w:rPr>
                <w:sz w:val="18"/>
                <w:szCs w:val="20"/>
              </w:rPr>
              <w:t>1,340</w:t>
            </w:r>
          </w:p>
        </w:tc>
        <w:tc>
          <w:tcPr>
            <w:tcW w:w="596" w:type="dxa"/>
            <w:tcBorders>
              <w:top w:val="nil"/>
              <w:left w:val="nil"/>
              <w:bottom w:val="single" w:sz="4" w:space="0" w:color="auto"/>
              <w:right w:val="nil"/>
            </w:tcBorders>
            <w:shd w:val="clear" w:color="auto" w:fill="auto"/>
            <w:noWrap/>
            <w:tcMar>
              <w:left w:w="0" w:type="dxa"/>
              <w:right w:w="58" w:type="dxa"/>
            </w:tcMar>
            <w:vAlign w:val="center"/>
            <w:hideMark/>
          </w:tcPr>
          <w:p w:rsidR="00E15038" w:rsidRPr="00A35483" w:rsidRDefault="00E15038" w:rsidP="00E15038">
            <w:pPr>
              <w:spacing w:after="0"/>
              <w:jc w:val="right"/>
              <w:rPr>
                <w:sz w:val="18"/>
                <w:szCs w:val="20"/>
              </w:rPr>
            </w:pPr>
            <w:r>
              <w:rPr>
                <w:sz w:val="18"/>
                <w:szCs w:val="20"/>
              </w:rPr>
              <w:t>0</w:t>
            </w:r>
          </w:p>
        </w:tc>
        <w:tc>
          <w:tcPr>
            <w:tcW w:w="298"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left"/>
              <w:rPr>
                <w:sz w:val="18"/>
                <w:szCs w:val="20"/>
              </w:rPr>
            </w:pPr>
            <w:r w:rsidRPr="00A35483">
              <w:rPr>
                <w:sz w:val="18"/>
                <w:szCs w:val="20"/>
              </w:rPr>
              <w:t> </w:t>
            </w:r>
          </w:p>
        </w:tc>
        <w:tc>
          <w:tcPr>
            <w:tcW w:w="799" w:type="dxa"/>
            <w:tcBorders>
              <w:top w:val="nil"/>
              <w:left w:val="nil"/>
              <w:bottom w:val="single" w:sz="4" w:space="0" w:color="auto"/>
              <w:right w:val="nil"/>
            </w:tcBorders>
            <w:shd w:val="clear" w:color="auto" w:fill="auto"/>
            <w:noWrap/>
            <w:tcMar>
              <w:left w:w="0" w:type="dxa"/>
              <w:right w:w="173" w:type="dxa"/>
            </w:tcMar>
            <w:hideMark/>
          </w:tcPr>
          <w:p w:rsidR="00E15038" w:rsidRDefault="00E15038" w:rsidP="00E15038">
            <w:pPr>
              <w:jc w:val="center"/>
            </w:pPr>
            <w:r w:rsidRPr="00802B81">
              <w:rPr>
                <w:sz w:val="18"/>
                <w:szCs w:val="20"/>
              </w:rPr>
              <w:t>-</w:t>
            </w:r>
          </w:p>
        </w:tc>
        <w:tc>
          <w:tcPr>
            <w:tcW w:w="616" w:type="dxa"/>
            <w:tcBorders>
              <w:top w:val="nil"/>
              <w:left w:val="nil"/>
              <w:bottom w:val="single" w:sz="4" w:space="0" w:color="auto"/>
              <w:right w:val="nil"/>
            </w:tcBorders>
            <w:shd w:val="clear" w:color="auto" w:fill="auto"/>
            <w:noWrap/>
            <w:tcMar>
              <w:left w:w="0" w:type="dxa"/>
              <w:right w:w="58" w:type="dxa"/>
            </w:tcMar>
            <w:vAlign w:val="center"/>
            <w:hideMark/>
          </w:tcPr>
          <w:p w:rsidR="00E15038" w:rsidRPr="00A35483" w:rsidRDefault="00E15038" w:rsidP="00A35483">
            <w:pPr>
              <w:spacing w:after="0"/>
              <w:jc w:val="right"/>
              <w:rPr>
                <w:sz w:val="18"/>
                <w:szCs w:val="20"/>
              </w:rPr>
            </w:pPr>
            <w:r w:rsidRPr="00A35483">
              <w:rPr>
                <w:sz w:val="18"/>
                <w:szCs w:val="20"/>
              </w:rPr>
              <w:t>20,191</w:t>
            </w:r>
          </w:p>
        </w:tc>
        <w:tc>
          <w:tcPr>
            <w:tcW w:w="630" w:type="dxa"/>
            <w:tcBorders>
              <w:top w:val="nil"/>
              <w:left w:val="nil"/>
              <w:bottom w:val="single" w:sz="4" w:space="0" w:color="auto"/>
              <w:right w:val="nil"/>
            </w:tcBorders>
            <w:shd w:val="clear" w:color="auto" w:fill="auto"/>
            <w:noWrap/>
            <w:tcMar>
              <w:left w:w="0" w:type="dxa"/>
              <w:right w:w="0" w:type="dxa"/>
            </w:tcMar>
            <w:hideMark/>
          </w:tcPr>
          <w:p w:rsidR="00E15038" w:rsidRDefault="00E15038" w:rsidP="00E15038">
            <w:pPr>
              <w:jc w:val="center"/>
            </w:pPr>
            <w:r w:rsidRPr="00672C36">
              <w:rPr>
                <w:sz w:val="18"/>
                <w:szCs w:val="20"/>
              </w:rPr>
              <w:t>-</w:t>
            </w:r>
          </w:p>
        </w:tc>
        <w:tc>
          <w:tcPr>
            <w:tcW w:w="144"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left"/>
              <w:rPr>
                <w:sz w:val="18"/>
                <w:szCs w:val="20"/>
              </w:rPr>
            </w:pPr>
            <w:r w:rsidRPr="00A35483">
              <w:rPr>
                <w:sz w:val="18"/>
                <w:szCs w:val="20"/>
              </w:rPr>
              <w:t> </w:t>
            </w:r>
          </w:p>
        </w:tc>
        <w:tc>
          <w:tcPr>
            <w:tcW w:w="770" w:type="dxa"/>
            <w:tcBorders>
              <w:top w:val="nil"/>
              <w:left w:val="nil"/>
              <w:bottom w:val="single" w:sz="4" w:space="0" w:color="auto"/>
              <w:right w:val="nil"/>
            </w:tcBorders>
            <w:shd w:val="clear" w:color="auto" w:fill="auto"/>
            <w:noWrap/>
            <w:tcMar>
              <w:left w:w="0" w:type="dxa"/>
              <w:right w:w="115" w:type="dxa"/>
            </w:tcMar>
            <w:hideMark/>
          </w:tcPr>
          <w:p w:rsidR="00E15038" w:rsidRDefault="00E15038" w:rsidP="00E15038">
            <w:pPr>
              <w:jc w:val="center"/>
            </w:pPr>
            <w:r w:rsidRPr="00681D07">
              <w:rPr>
                <w:sz w:val="18"/>
                <w:szCs w:val="20"/>
              </w:rPr>
              <w:t>-</w:t>
            </w:r>
          </w:p>
        </w:tc>
        <w:tc>
          <w:tcPr>
            <w:tcW w:w="679" w:type="dxa"/>
            <w:tcBorders>
              <w:top w:val="nil"/>
              <w:left w:val="nil"/>
              <w:bottom w:val="single" w:sz="4" w:space="0" w:color="auto"/>
              <w:right w:val="nil"/>
            </w:tcBorders>
            <w:shd w:val="clear" w:color="auto" w:fill="auto"/>
            <w:noWrap/>
            <w:tcMar>
              <w:left w:w="0" w:type="dxa"/>
              <w:right w:w="58" w:type="dxa"/>
            </w:tcMar>
            <w:hideMark/>
          </w:tcPr>
          <w:p w:rsidR="00E15038" w:rsidRDefault="00E15038" w:rsidP="00E15038">
            <w:pPr>
              <w:jc w:val="center"/>
            </w:pPr>
            <w:r w:rsidRPr="00326353">
              <w:rPr>
                <w:sz w:val="18"/>
                <w:szCs w:val="20"/>
              </w:rPr>
              <w:t>-</w:t>
            </w:r>
          </w:p>
        </w:tc>
        <w:tc>
          <w:tcPr>
            <w:tcW w:w="785" w:type="dxa"/>
            <w:tcBorders>
              <w:top w:val="nil"/>
              <w:left w:val="nil"/>
              <w:bottom w:val="single" w:sz="4" w:space="0" w:color="auto"/>
              <w:right w:val="nil"/>
            </w:tcBorders>
            <w:shd w:val="clear" w:color="auto" w:fill="auto"/>
            <w:noWrap/>
            <w:tcMar>
              <w:left w:w="0" w:type="dxa"/>
              <w:right w:w="86" w:type="dxa"/>
            </w:tcMar>
            <w:hideMark/>
          </w:tcPr>
          <w:p w:rsidR="00E15038" w:rsidRDefault="00E15038" w:rsidP="00E15038">
            <w:pPr>
              <w:jc w:val="center"/>
            </w:pPr>
            <w:r w:rsidRPr="001F44F4">
              <w:rPr>
                <w:sz w:val="18"/>
                <w:szCs w:val="20"/>
              </w:rPr>
              <w:t>-</w:t>
            </w:r>
          </w:p>
        </w:tc>
        <w:tc>
          <w:tcPr>
            <w:tcW w:w="144" w:type="dxa"/>
            <w:tcBorders>
              <w:top w:val="nil"/>
              <w:left w:val="nil"/>
              <w:bottom w:val="single" w:sz="4" w:space="0" w:color="auto"/>
              <w:right w:val="nil"/>
            </w:tcBorders>
            <w:shd w:val="clear" w:color="auto" w:fill="auto"/>
            <w:noWrap/>
            <w:tcMar>
              <w:left w:w="0" w:type="dxa"/>
              <w:right w:w="0" w:type="dxa"/>
            </w:tcMar>
            <w:vAlign w:val="center"/>
            <w:hideMark/>
          </w:tcPr>
          <w:p w:rsidR="00E15038" w:rsidRPr="00A35483" w:rsidRDefault="00E15038" w:rsidP="00A35483">
            <w:pPr>
              <w:spacing w:after="0"/>
              <w:jc w:val="left"/>
              <w:rPr>
                <w:sz w:val="18"/>
                <w:szCs w:val="20"/>
              </w:rPr>
            </w:pPr>
            <w:r w:rsidRPr="00A35483">
              <w:rPr>
                <w:sz w:val="18"/>
                <w:szCs w:val="20"/>
              </w:rPr>
              <w:t> </w:t>
            </w:r>
          </w:p>
        </w:tc>
        <w:tc>
          <w:tcPr>
            <w:tcW w:w="746" w:type="dxa"/>
            <w:tcBorders>
              <w:top w:val="nil"/>
              <w:left w:val="nil"/>
              <w:bottom w:val="single" w:sz="4" w:space="0" w:color="auto"/>
              <w:right w:val="nil"/>
            </w:tcBorders>
            <w:shd w:val="clear" w:color="auto" w:fill="auto"/>
            <w:noWrap/>
            <w:tcMar>
              <w:left w:w="0" w:type="dxa"/>
              <w:right w:w="86" w:type="dxa"/>
            </w:tcMar>
            <w:vAlign w:val="center"/>
            <w:hideMark/>
          </w:tcPr>
          <w:p w:rsidR="00E15038" w:rsidRPr="00A35483" w:rsidRDefault="00E15038" w:rsidP="00A35483">
            <w:pPr>
              <w:spacing w:after="0"/>
              <w:jc w:val="right"/>
              <w:rPr>
                <w:sz w:val="18"/>
                <w:szCs w:val="20"/>
              </w:rPr>
            </w:pPr>
            <w:r w:rsidRPr="00A35483">
              <w:rPr>
                <w:sz w:val="18"/>
                <w:szCs w:val="20"/>
              </w:rPr>
              <w:t>232,019</w:t>
            </w:r>
          </w:p>
        </w:tc>
        <w:tc>
          <w:tcPr>
            <w:tcW w:w="756" w:type="dxa"/>
            <w:tcBorders>
              <w:top w:val="nil"/>
              <w:left w:val="nil"/>
              <w:bottom w:val="single" w:sz="4" w:space="0" w:color="auto"/>
              <w:right w:val="nil"/>
            </w:tcBorders>
            <w:shd w:val="clear" w:color="auto" w:fill="auto"/>
            <w:noWrap/>
            <w:tcMar>
              <w:left w:w="0" w:type="dxa"/>
              <w:right w:w="86" w:type="dxa"/>
            </w:tcMar>
            <w:vAlign w:val="center"/>
            <w:hideMark/>
          </w:tcPr>
          <w:p w:rsidR="00E15038" w:rsidRPr="00A35483" w:rsidRDefault="00E15038" w:rsidP="00A35483">
            <w:pPr>
              <w:spacing w:after="0"/>
              <w:jc w:val="right"/>
              <w:rPr>
                <w:sz w:val="18"/>
                <w:szCs w:val="20"/>
              </w:rPr>
            </w:pPr>
            <w:r w:rsidRPr="00A35483">
              <w:rPr>
                <w:sz w:val="18"/>
                <w:szCs w:val="20"/>
              </w:rPr>
              <w:t>204,986</w:t>
            </w:r>
          </w:p>
        </w:tc>
        <w:tc>
          <w:tcPr>
            <w:tcW w:w="756" w:type="dxa"/>
            <w:tcBorders>
              <w:top w:val="nil"/>
              <w:left w:val="nil"/>
              <w:bottom w:val="single" w:sz="4" w:space="0" w:color="auto"/>
              <w:right w:val="nil"/>
            </w:tcBorders>
            <w:shd w:val="clear" w:color="auto" w:fill="auto"/>
            <w:noWrap/>
            <w:tcMar>
              <w:left w:w="0" w:type="dxa"/>
              <w:right w:w="86" w:type="dxa"/>
            </w:tcMar>
            <w:vAlign w:val="center"/>
            <w:hideMark/>
          </w:tcPr>
          <w:p w:rsidR="00E15038" w:rsidRPr="00A35483" w:rsidRDefault="00E15038" w:rsidP="00A35483">
            <w:pPr>
              <w:spacing w:after="0"/>
              <w:jc w:val="right"/>
              <w:rPr>
                <w:sz w:val="18"/>
                <w:szCs w:val="20"/>
              </w:rPr>
            </w:pPr>
            <w:r w:rsidRPr="00A35483">
              <w:rPr>
                <w:sz w:val="18"/>
                <w:szCs w:val="20"/>
              </w:rPr>
              <w:t>267,263</w:t>
            </w:r>
          </w:p>
        </w:tc>
      </w:tr>
      <w:tr w:rsidR="002222C4" w:rsidRPr="00D967F8" w:rsidTr="00A14BC4">
        <w:trPr>
          <w:trHeight w:hRule="exact" w:val="245"/>
        </w:trPr>
        <w:tc>
          <w:tcPr>
            <w:tcW w:w="568"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center"/>
              <w:rPr>
                <w:sz w:val="18"/>
                <w:szCs w:val="20"/>
              </w:rPr>
            </w:pPr>
          </w:p>
        </w:tc>
        <w:tc>
          <w:tcPr>
            <w:tcW w:w="597" w:type="dxa"/>
            <w:tcBorders>
              <w:top w:val="single" w:sz="4" w:space="0" w:color="auto"/>
              <w:left w:val="nil"/>
              <w:bottom w:val="single" w:sz="4" w:space="0" w:color="auto"/>
              <w:right w:val="nil"/>
            </w:tcBorders>
            <w:shd w:val="clear" w:color="auto" w:fill="auto"/>
            <w:noWrap/>
            <w:tcMar>
              <w:left w:w="0" w:type="dxa"/>
              <w:right w:w="58" w:type="dxa"/>
            </w:tcMar>
            <w:vAlign w:val="center"/>
          </w:tcPr>
          <w:p w:rsidR="002222C4" w:rsidRPr="00A35483" w:rsidRDefault="002222C4" w:rsidP="00A35483">
            <w:pPr>
              <w:spacing w:after="0"/>
              <w:jc w:val="right"/>
              <w:rPr>
                <w:sz w:val="18"/>
                <w:szCs w:val="20"/>
              </w:rPr>
            </w:pPr>
          </w:p>
        </w:tc>
        <w:tc>
          <w:tcPr>
            <w:tcW w:w="596" w:type="dxa"/>
            <w:tcBorders>
              <w:top w:val="single" w:sz="4" w:space="0" w:color="auto"/>
              <w:left w:val="nil"/>
              <w:bottom w:val="single" w:sz="4" w:space="0" w:color="auto"/>
              <w:right w:val="nil"/>
            </w:tcBorders>
            <w:shd w:val="clear" w:color="auto" w:fill="auto"/>
            <w:noWrap/>
            <w:tcMar>
              <w:left w:w="0" w:type="dxa"/>
              <w:right w:w="58" w:type="dxa"/>
            </w:tcMar>
            <w:vAlign w:val="center"/>
          </w:tcPr>
          <w:p w:rsidR="002222C4" w:rsidRDefault="002222C4" w:rsidP="00E15038">
            <w:pPr>
              <w:spacing w:after="0"/>
              <w:jc w:val="right"/>
              <w:rPr>
                <w:sz w:val="18"/>
                <w:szCs w:val="20"/>
              </w:rPr>
            </w:pPr>
          </w:p>
        </w:tc>
        <w:tc>
          <w:tcPr>
            <w:tcW w:w="298"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left"/>
              <w:rPr>
                <w:sz w:val="18"/>
                <w:szCs w:val="20"/>
              </w:rPr>
            </w:pPr>
          </w:p>
        </w:tc>
        <w:tc>
          <w:tcPr>
            <w:tcW w:w="799" w:type="dxa"/>
            <w:tcBorders>
              <w:top w:val="single" w:sz="4" w:space="0" w:color="auto"/>
              <w:left w:val="nil"/>
              <w:bottom w:val="single" w:sz="4" w:space="0" w:color="auto"/>
              <w:right w:val="nil"/>
            </w:tcBorders>
            <w:shd w:val="clear" w:color="auto" w:fill="auto"/>
            <w:noWrap/>
            <w:tcMar>
              <w:left w:w="0" w:type="dxa"/>
              <w:right w:w="173" w:type="dxa"/>
            </w:tcMar>
          </w:tcPr>
          <w:p w:rsidR="002222C4" w:rsidRPr="00802B81" w:rsidRDefault="002222C4" w:rsidP="00E15038">
            <w:pPr>
              <w:jc w:val="center"/>
              <w:rPr>
                <w:sz w:val="18"/>
                <w:szCs w:val="20"/>
              </w:rPr>
            </w:pPr>
          </w:p>
        </w:tc>
        <w:tc>
          <w:tcPr>
            <w:tcW w:w="616" w:type="dxa"/>
            <w:tcBorders>
              <w:top w:val="single" w:sz="4" w:space="0" w:color="auto"/>
              <w:left w:val="nil"/>
              <w:bottom w:val="single" w:sz="4" w:space="0" w:color="auto"/>
              <w:right w:val="nil"/>
            </w:tcBorders>
            <w:shd w:val="clear" w:color="auto" w:fill="auto"/>
            <w:noWrap/>
            <w:tcMar>
              <w:left w:w="0" w:type="dxa"/>
              <w:right w:w="58" w:type="dxa"/>
            </w:tcMar>
            <w:vAlign w:val="center"/>
          </w:tcPr>
          <w:p w:rsidR="002222C4" w:rsidRPr="00A35483" w:rsidRDefault="002222C4" w:rsidP="00A35483">
            <w:pPr>
              <w:spacing w:after="0"/>
              <w:jc w:val="right"/>
              <w:rPr>
                <w:sz w:val="18"/>
                <w:szCs w:val="20"/>
              </w:rPr>
            </w:pPr>
          </w:p>
        </w:tc>
        <w:tc>
          <w:tcPr>
            <w:tcW w:w="630" w:type="dxa"/>
            <w:tcBorders>
              <w:top w:val="single" w:sz="4" w:space="0" w:color="auto"/>
              <w:left w:val="nil"/>
              <w:bottom w:val="single" w:sz="4" w:space="0" w:color="auto"/>
              <w:right w:val="nil"/>
            </w:tcBorders>
            <w:shd w:val="clear" w:color="auto" w:fill="auto"/>
            <w:noWrap/>
            <w:tcMar>
              <w:left w:w="0" w:type="dxa"/>
              <w:right w:w="0" w:type="dxa"/>
            </w:tcMar>
          </w:tcPr>
          <w:p w:rsidR="002222C4" w:rsidRPr="00672C36" w:rsidRDefault="002222C4" w:rsidP="00E15038">
            <w:pPr>
              <w:jc w:val="center"/>
              <w:rPr>
                <w:sz w:val="18"/>
                <w:szCs w:val="20"/>
              </w:rPr>
            </w:pPr>
          </w:p>
        </w:tc>
        <w:tc>
          <w:tcPr>
            <w:tcW w:w="144"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left"/>
              <w:rPr>
                <w:sz w:val="18"/>
                <w:szCs w:val="20"/>
              </w:rPr>
            </w:pPr>
          </w:p>
        </w:tc>
        <w:tc>
          <w:tcPr>
            <w:tcW w:w="770" w:type="dxa"/>
            <w:tcBorders>
              <w:top w:val="single" w:sz="4" w:space="0" w:color="auto"/>
              <w:left w:val="nil"/>
              <w:bottom w:val="single" w:sz="4" w:space="0" w:color="auto"/>
              <w:right w:val="nil"/>
            </w:tcBorders>
            <w:shd w:val="clear" w:color="auto" w:fill="auto"/>
            <w:noWrap/>
            <w:tcMar>
              <w:left w:w="0" w:type="dxa"/>
              <w:right w:w="115" w:type="dxa"/>
            </w:tcMar>
          </w:tcPr>
          <w:p w:rsidR="002222C4" w:rsidRPr="00681D07" w:rsidRDefault="002222C4" w:rsidP="00E15038">
            <w:pPr>
              <w:jc w:val="center"/>
              <w:rPr>
                <w:sz w:val="18"/>
                <w:szCs w:val="20"/>
              </w:rPr>
            </w:pPr>
          </w:p>
        </w:tc>
        <w:tc>
          <w:tcPr>
            <w:tcW w:w="679" w:type="dxa"/>
            <w:tcBorders>
              <w:top w:val="single" w:sz="4" w:space="0" w:color="auto"/>
              <w:left w:val="nil"/>
              <w:bottom w:val="single" w:sz="4" w:space="0" w:color="auto"/>
              <w:right w:val="nil"/>
            </w:tcBorders>
            <w:shd w:val="clear" w:color="auto" w:fill="auto"/>
            <w:noWrap/>
            <w:tcMar>
              <w:left w:w="0" w:type="dxa"/>
              <w:right w:w="58" w:type="dxa"/>
            </w:tcMar>
          </w:tcPr>
          <w:p w:rsidR="002222C4" w:rsidRPr="00326353" w:rsidRDefault="002222C4" w:rsidP="00E15038">
            <w:pPr>
              <w:jc w:val="center"/>
              <w:rPr>
                <w:sz w:val="18"/>
                <w:szCs w:val="20"/>
              </w:rPr>
            </w:pPr>
          </w:p>
        </w:tc>
        <w:tc>
          <w:tcPr>
            <w:tcW w:w="785" w:type="dxa"/>
            <w:tcBorders>
              <w:top w:val="single" w:sz="4" w:space="0" w:color="auto"/>
              <w:left w:val="nil"/>
              <w:bottom w:val="single" w:sz="4" w:space="0" w:color="auto"/>
              <w:right w:val="nil"/>
            </w:tcBorders>
            <w:shd w:val="clear" w:color="auto" w:fill="auto"/>
            <w:noWrap/>
            <w:tcMar>
              <w:left w:w="0" w:type="dxa"/>
              <w:right w:w="86" w:type="dxa"/>
            </w:tcMar>
          </w:tcPr>
          <w:p w:rsidR="002222C4" w:rsidRPr="001F44F4" w:rsidRDefault="002222C4" w:rsidP="00E15038">
            <w:pPr>
              <w:jc w:val="center"/>
              <w:rPr>
                <w:sz w:val="18"/>
                <w:szCs w:val="20"/>
              </w:rPr>
            </w:pPr>
          </w:p>
        </w:tc>
        <w:tc>
          <w:tcPr>
            <w:tcW w:w="144" w:type="dxa"/>
            <w:tcBorders>
              <w:top w:val="single" w:sz="4" w:space="0" w:color="auto"/>
              <w:left w:val="nil"/>
              <w:bottom w:val="single" w:sz="4" w:space="0" w:color="auto"/>
              <w:right w:val="nil"/>
            </w:tcBorders>
            <w:shd w:val="clear" w:color="auto" w:fill="auto"/>
            <w:noWrap/>
            <w:tcMar>
              <w:left w:w="0" w:type="dxa"/>
              <w:right w:w="0" w:type="dxa"/>
            </w:tcMar>
            <w:vAlign w:val="center"/>
          </w:tcPr>
          <w:p w:rsidR="002222C4" w:rsidRPr="00A35483" w:rsidRDefault="002222C4" w:rsidP="00A35483">
            <w:pPr>
              <w:spacing w:after="0"/>
              <w:jc w:val="left"/>
              <w:rPr>
                <w:sz w:val="18"/>
                <w:szCs w:val="20"/>
              </w:rPr>
            </w:pPr>
          </w:p>
        </w:tc>
        <w:tc>
          <w:tcPr>
            <w:tcW w:w="746" w:type="dxa"/>
            <w:tcBorders>
              <w:top w:val="single" w:sz="4" w:space="0" w:color="auto"/>
              <w:left w:val="nil"/>
              <w:bottom w:val="single" w:sz="4" w:space="0" w:color="auto"/>
              <w:right w:val="nil"/>
            </w:tcBorders>
            <w:shd w:val="clear" w:color="auto" w:fill="auto"/>
            <w:noWrap/>
            <w:tcMar>
              <w:left w:w="0" w:type="dxa"/>
              <w:right w:w="86" w:type="dxa"/>
            </w:tcMar>
            <w:vAlign w:val="center"/>
          </w:tcPr>
          <w:p w:rsidR="002222C4" w:rsidRPr="00A35483" w:rsidRDefault="002222C4" w:rsidP="00A35483">
            <w:pPr>
              <w:spacing w:after="0"/>
              <w:jc w:val="right"/>
              <w:rPr>
                <w:sz w:val="18"/>
                <w:szCs w:val="20"/>
              </w:rPr>
            </w:pPr>
          </w:p>
        </w:tc>
        <w:tc>
          <w:tcPr>
            <w:tcW w:w="756" w:type="dxa"/>
            <w:tcBorders>
              <w:top w:val="single" w:sz="4" w:space="0" w:color="auto"/>
              <w:left w:val="nil"/>
              <w:bottom w:val="single" w:sz="4" w:space="0" w:color="auto"/>
              <w:right w:val="nil"/>
            </w:tcBorders>
            <w:shd w:val="clear" w:color="auto" w:fill="auto"/>
            <w:noWrap/>
            <w:tcMar>
              <w:left w:w="0" w:type="dxa"/>
              <w:right w:w="86" w:type="dxa"/>
            </w:tcMar>
            <w:vAlign w:val="center"/>
          </w:tcPr>
          <w:p w:rsidR="002222C4" w:rsidRPr="00A35483" w:rsidRDefault="002222C4" w:rsidP="00A35483">
            <w:pPr>
              <w:spacing w:after="0"/>
              <w:jc w:val="right"/>
              <w:rPr>
                <w:sz w:val="18"/>
                <w:szCs w:val="20"/>
              </w:rPr>
            </w:pPr>
          </w:p>
        </w:tc>
        <w:tc>
          <w:tcPr>
            <w:tcW w:w="756" w:type="dxa"/>
            <w:tcBorders>
              <w:top w:val="single" w:sz="4" w:space="0" w:color="auto"/>
              <w:left w:val="nil"/>
              <w:bottom w:val="single" w:sz="4" w:space="0" w:color="auto"/>
              <w:right w:val="nil"/>
            </w:tcBorders>
            <w:shd w:val="clear" w:color="auto" w:fill="auto"/>
            <w:noWrap/>
            <w:tcMar>
              <w:left w:w="0" w:type="dxa"/>
              <w:right w:w="86" w:type="dxa"/>
            </w:tcMar>
            <w:vAlign w:val="center"/>
          </w:tcPr>
          <w:p w:rsidR="002222C4" w:rsidRPr="00A35483" w:rsidRDefault="002222C4" w:rsidP="00A35483">
            <w:pPr>
              <w:spacing w:after="0"/>
              <w:jc w:val="right"/>
              <w:rPr>
                <w:sz w:val="18"/>
                <w:szCs w:val="20"/>
              </w:rPr>
            </w:pPr>
          </w:p>
        </w:tc>
      </w:tr>
    </w:tbl>
    <w:p w:rsidR="00996928" w:rsidRPr="002222C4" w:rsidRDefault="00E70B11" w:rsidP="002222C4">
      <w:pPr>
        <w:pStyle w:val="Caption"/>
      </w:pPr>
      <w:bookmarkStart w:id="524" w:name="_Toc490647922"/>
      <w:r>
        <w:lastRenderedPageBreak/>
        <w:t xml:space="preserve">Appendix B </w:t>
      </w:r>
      <w:fldSimple w:instr=" SEQ Appendix_B \* ARABIC ">
        <w:r w:rsidR="009C1768">
          <w:rPr>
            <w:noProof/>
          </w:rPr>
          <w:t>4</w:t>
        </w:r>
      </w:fldSimple>
      <w:r>
        <w:t>.–</w:t>
      </w:r>
      <w:r w:rsidRPr="00E70B11">
        <w:t>Total catch and estimated age composition (percent of total) and average length-at-age (mm) of coho salmon smolts migrating from Shaul Pond.</w:t>
      </w:r>
      <w:bookmarkEnd w:id="524"/>
    </w:p>
    <w:tbl>
      <w:tblPr>
        <w:tblW w:w="9375" w:type="dxa"/>
        <w:tblInd w:w="93" w:type="dxa"/>
        <w:tblLayout w:type="fixed"/>
        <w:tblLook w:val="04A0" w:firstRow="1" w:lastRow="0" w:firstColumn="1" w:lastColumn="0" w:noHBand="0" w:noVBand="1"/>
      </w:tblPr>
      <w:tblGrid>
        <w:gridCol w:w="1005"/>
        <w:gridCol w:w="900"/>
        <w:gridCol w:w="900"/>
        <w:gridCol w:w="630"/>
        <w:gridCol w:w="900"/>
        <w:gridCol w:w="900"/>
        <w:gridCol w:w="270"/>
        <w:gridCol w:w="38"/>
        <w:gridCol w:w="682"/>
        <w:gridCol w:w="990"/>
        <w:gridCol w:w="38"/>
        <w:gridCol w:w="862"/>
        <w:gridCol w:w="38"/>
        <w:gridCol w:w="1210"/>
        <w:gridCol w:w="12"/>
      </w:tblGrid>
      <w:tr w:rsidR="00F77F60" w:rsidRPr="00D66FB2" w:rsidTr="00A14BC4">
        <w:trPr>
          <w:trHeight w:val="300"/>
        </w:trPr>
        <w:tc>
          <w:tcPr>
            <w:tcW w:w="1005" w:type="dxa"/>
            <w:tcBorders>
              <w:top w:val="single" w:sz="4" w:space="0" w:color="auto"/>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r w:rsidRPr="00D66FB2">
              <w:rPr>
                <w:sz w:val="20"/>
                <w:szCs w:val="20"/>
              </w:rPr>
              <w:t xml:space="preserve">  </w:t>
            </w:r>
          </w:p>
        </w:tc>
        <w:tc>
          <w:tcPr>
            <w:tcW w:w="900" w:type="dxa"/>
            <w:tcBorders>
              <w:top w:val="single" w:sz="4" w:space="0" w:color="auto"/>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r w:rsidRPr="00D66FB2">
              <w:rPr>
                <w:sz w:val="20"/>
                <w:szCs w:val="20"/>
              </w:rPr>
              <w:t> </w:t>
            </w:r>
          </w:p>
        </w:tc>
        <w:tc>
          <w:tcPr>
            <w:tcW w:w="900" w:type="dxa"/>
            <w:tcBorders>
              <w:top w:val="single" w:sz="4" w:space="0" w:color="auto"/>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r w:rsidRPr="00D66FB2">
              <w:rPr>
                <w:sz w:val="20"/>
                <w:szCs w:val="20"/>
              </w:rPr>
              <w:t> </w:t>
            </w:r>
          </w:p>
        </w:tc>
        <w:tc>
          <w:tcPr>
            <w:tcW w:w="2430" w:type="dxa"/>
            <w:gridSpan w:val="3"/>
            <w:tcBorders>
              <w:top w:val="single" w:sz="4" w:space="0" w:color="auto"/>
              <w:left w:val="nil"/>
              <w:right w:val="nil"/>
            </w:tcBorders>
            <w:shd w:val="clear" w:color="auto" w:fill="auto"/>
            <w:noWrap/>
            <w:vAlign w:val="bottom"/>
            <w:hideMark/>
          </w:tcPr>
          <w:p w:rsidR="00996928" w:rsidRPr="00D66FB2" w:rsidRDefault="00996928" w:rsidP="00D66FB2">
            <w:pPr>
              <w:pBdr>
                <w:bottom w:val="single" w:sz="4" w:space="1" w:color="auto"/>
              </w:pBdr>
              <w:spacing w:after="0"/>
              <w:jc w:val="center"/>
              <w:rPr>
                <w:sz w:val="20"/>
                <w:szCs w:val="20"/>
              </w:rPr>
            </w:pPr>
            <w:r w:rsidRPr="00D66FB2">
              <w:rPr>
                <w:sz w:val="20"/>
                <w:szCs w:val="20"/>
              </w:rPr>
              <w:t>Age (Percent)</w:t>
            </w:r>
          </w:p>
        </w:tc>
        <w:tc>
          <w:tcPr>
            <w:tcW w:w="270" w:type="dxa"/>
            <w:tcBorders>
              <w:top w:val="single" w:sz="4" w:space="0" w:color="auto"/>
              <w:left w:val="nil"/>
              <w:bottom w:val="nil"/>
              <w:right w:val="nil"/>
            </w:tcBorders>
            <w:shd w:val="clear" w:color="auto" w:fill="auto"/>
            <w:noWrap/>
            <w:vAlign w:val="bottom"/>
          </w:tcPr>
          <w:p w:rsidR="00996928" w:rsidRPr="00D66FB2" w:rsidRDefault="00996928" w:rsidP="00996928">
            <w:pPr>
              <w:spacing w:after="0"/>
              <w:jc w:val="left"/>
              <w:rPr>
                <w:sz w:val="20"/>
                <w:szCs w:val="20"/>
              </w:rPr>
            </w:pPr>
          </w:p>
        </w:tc>
        <w:tc>
          <w:tcPr>
            <w:tcW w:w="3870" w:type="dxa"/>
            <w:gridSpan w:val="8"/>
            <w:tcBorders>
              <w:top w:val="single" w:sz="4" w:space="0" w:color="auto"/>
              <w:left w:val="nil"/>
              <w:right w:val="nil"/>
            </w:tcBorders>
            <w:shd w:val="clear" w:color="auto" w:fill="auto"/>
            <w:noWrap/>
            <w:vAlign w:val="bottom"/>
            <w:hideMark/>
          </w:tcPr>
          <w:p w:rsidR="00996928" w:rsidRPr="00D66FB2" w:rsidRDefault="00996928" w:rsidP="00D66FB2">
            <w:pPr>
              <w:pBdr>
                <w:bottom w:val="single" w:sz="4" w:space="1" w:color="auto"/>
              </w:pBdr>
              <w:spacing w:after="0"/>
              <w:jc w:val="center"/>
              <w:rPr>
                <w:sz w:val="20"/>
                <w:szCs w:val="20"/>
              </w:rPr>
            </w:pPr>
            <w:r w:rsidRPr="00D66FB2">
              <w:rPr>
                <w:sz w:val="20"/>
                <w:szCs w:val="20"/>
              </w:rPr>
              <w:t>Age (Average Length in mm)</w:t>
            </w:r>
          </w:p>
        </w:tc>
      </w:tr>
      <w:tr w:rsidR="00F77F60" w:rsidRPr="00D66FB2" w:rsidTr="00A14BC4">
        <w:trPr>
          <w:gridAfter w:val="1"/>
          <w:wAfter w:w="12" w:type="dxa"/>
          <w:trHeight w:val="300"/>
        </w:trPr>
        <w:tc>
          <w:tcPr>
            <w:tcW w:w="1005"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Year</w:t>
            </w:r>
          </w:p>
        </w:tc>
        <w:tc>
          <w:tcPr>
            <w:tcW w:w="900"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Catch</w:t>
            </w:r>
          </w:p>
        </w:tc>
        <w:tc>
          <w:tcPr>
            <w:tcW w:w="900"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Sample</w:t>
            </w:r>
          </w:p>
        </w:tc>
        <w:tc>
          <w:tcPr>
            <w:tcW w:w="630" w:type="dxa"/>
            <w:tcBorders>
              <w:left w:val="nil"/>
              <w:bottom w:val="single" w:sz="4" w:space="0" w:color="auto"/>
              <w:right w:val="nil"/>
            </w:tcBorders>
            <w:shd w:val="clear" w:color="auto" w:fill="auto"/>
            <w:noWrap/>
            <w:tcMar>
              <w:left w:w="115" w:type="dxa"/>
              <w:right w:w="202" w:type="dxa"/>
            </w:tcMar>
            <w:vAlign w:val="bottom"/>
            <w:hideMark/>
          </w:tcPr>
          <w:p w:rsidR="00996928" w:rsidRPr="00D66FB2" w:rsidRDefault="00996928" w:rsidP="00996928">
            <w:pPr>
              <w:spacing w:after="0"/>
              <w:jc w:val="right"/>
              <w:rPr>
                <w:sz w:val="20"/>
                <w:szCs w:val="20"/>
              </w:rPr>
            </w:pPr>
            <w:r w:rsidRPr="00D66FB2">
              <w:rPr>
                <w:sz w:val="20"/>
                <w:szCs w:val="20"/>
              </w:rPr>
              <w:t>1</w:t>
            </w:r>
          </w:p>
        </w:tc>
        <w:tc>
          <w:tcPr>
            <w:tcW w:w="900" w:type="dxa"/>
            <w:tcBorders>
              <w:left w:val="nil"/>
              <w:bottom w:val="single" w:sz="4" w:space="0" w:color="auto"/>
              <w:right w:val="nil"/>
            </w:tcBorders>
            <w:shd w:val="clear" w:color="auto" w:fill="auto"/>
            <w:noWrap/>
            <w:tcMar>
              <w:left w:w="115" w:type="dxa"/>
              <w:right w:w="202" w:type="dxa"/>
            </w:tcMar>
            <w:vAlign w:val="bottom"/>
            <w:hideMark/>
          </w:tcPr>
          <w:p w:rsidR="00996928" w:rsidRPr="00D66FB2" w:rsidRDefault="00996928" w:rsidP="00996928">
            <w:pPr>
              <w:spacing w:after="0"/>
              <w:jc w:val="right"/>
              <w:rPr>
                <w:sz w:val="20"/>
                <w:szCs w:val="20"/>
              </w:rPr>
            </w:pPr>
            <w:r w:rsidRPr="00D66FB2">
              <w:rPr>
                <w:sz w:val="20"/>
                <w:szCs w:val="20"/>
              </w:rPr>
              <w:t>2</w:t>
            </w:r>
          </w:p>
        </w:tc>
        <w:tc>
          <w:tcPr>
            <w:tcW w:w="900" w:type="dxa"/>
            <w:tcBorders>
              <w:left w:val="nil"/>
              <w:bottom w:val="single" w:sz="4" w:space="0" w:color="auto"/>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3</w:t>
            </w:r>
          </w:p>
        </w:tc>
        <w:tc>
          <w:tcPr>
            <w:tcW w:w="308" w:type="dxa"/>
            <w:gridSpan w:val="2"/>
            <w:tcBorders>
              <w:top w:val="nil"/>
              <w:left w:val="nil"/>
              <w:bottom w:val="single" w:sz="4" w:space="0" w:color="auto"/>
              <w:right w:val="nil"/>
            </w:tcBorders>
            <w:shd w:val="clear" w:color="auto" w:fill="auto"/>
            <w:noWrap/>
            <w:tcMar>
              <w:left w:w="115" w:type="dxa"/>
              <w:right w:w="173" w:type="dxa"/>
            </w:tcMar>
            <w:vAlign w:val="bottom"/>
            <w:hideMark/>
          </w:tcPr>
          <w:p w:rsidR="00996928" w:rsidRPr="00D66FB2" w:rsidRDefault="00996928" w:rsidP="00996928">
            <w:pPr>
              <w:spacing w:after="0"/>
              <w:jc w:val="left"/>
              <w:rPr>
                <w:sz w:val="20"/>
                <w:szCs w:val="20"/>
              </w:rPr>
            </w:pPr>
          </w:p>
        </w:tc>
        <w:tc>
          <w:tcPr>
            <w:tcW w:w="682" w:type="dxa"/>
            <w:tcBorders>
              <w:top w:val="nil"/>
              <w:left w:val="nil"/>
              <w:bottom w:val="single" w:sz="4" w:space="0" w:color="auto"/>
              <w:right w:val="nil"/>
            </w:tcBorders>
            <w:shd w:val="clear" w:color="auto" w:fill="auto"/>
            <w:noWrap/>
            <w:tcMar>
              <w:left w:w="115" w:type="dxa"/>
              <w:right w:w="216" w:type="dxa"/>
            </w:tcMar>
            <w:vAlign w:val="bottom"/>
            <w:hideMark/>
          </w:tcPr>
          <w:p w:rsidR="00996928" w:rsidRPr="00D66FB2" w:rsidRDefault="00996928" w:rsidP="00996928">
            <w:pPr>
              <w:spacing w:after="0"/>
              <w:jc w:val="right"/>
              <w:rPr>
                <w:sz w:val="20"/>
                <w:szCs w:val="20"/>
              </w:rPr>
            </w:pPr>
            <w:r w:rsidRPr="00D66FB2">
              <w:rPr>
                <w:sz w:val="20"/>
                <w:szCs w:val="20"/>
              </w:rPr>
              <w:t>1</w:t>
            </w:r>
          </w:p>
        </w:tc>
        <w:tc>
          <w:tcPr>
            <w:tcW w:w="1028" w:type="dxa"/>
            <w:gridSpan w:val="2"/>
            <w:tcBorders>
              <w:top w:val="nil"/>
              <w:left w:val="nil"/>
              <w:bottom w:val="single" w:sz="4" w:space="0" w:color="auto"/>
              <w:right w:val="nil"/>
            </w:tcBorders>
            <w:shd w:val="clear" w:color="auto" w:fill="auto"/>
            <w:noWrap/>
            <w:tcMar>
              <w:left w:w="115" w:type="dxa"/>
              <w:right w:w="216" w:type="dxa"/>
            </w:tcMar>
            <w:vAlign w:val="bottom"/>
            <w:hideMark/>
          </w:tcPr>
          <w:p w:rsidR="00996928" w:rsidRPr="00D66FB2" w:rsidRDefault="00F77F60" w:rsidP="00996928">
            <w:pPr>
              <w:spacing w:after="0"/>
              <w:jc w:val="right"/>
              <w:rPr>
                <w:sz w:val="20"/>
                <w:szCs w:val="20"/>
              </w:rPr>
            </w:pPr>
            <w:r w:rsidRPr="00D66FB2">
              <w:rPr>
                <w:sz w:val="20"/>
                <w:szCs w:val="20"/>
              </w:rPr>
              <w:t xml:space="preserve">     </w:t>
            </w:r>
            <w:r w:rsidR="00996928" w:rsidRPr="00D66FB2">
              <w:rPr>
                <w:sz w:val="20"/>
                <w:szCs w:val="20"/>
              </w:rPr>
              <w:t>2</w:t>
            </w:r>
          </w:p>
        </w:tc>
        <w:tc>
          <w:tcPr>
            <w:tcW w:w="900" w:type="dxa"/>
            <w:gridSpan w:val="2"/>
            <w:tcBorders>
              <w:top w:val="nil"/>
              <w:left w:val="nil"/>
              <w:bottom w:val="single" w:sz="4" w:space="0" w:color="auto"/>
              <w:right w:val="nil"/>
            </w:tcBorders>
            <w:shd w:val="clear" w:color="auto" w:fill="auto"/>
            <w:noWrap/>
            <w:tcMar>
              <w:left w:w="115" w:type="dxa"/>
              <w:right w:w="216" w:type="dxa"/>
            </w:tcMar>
            <w:vAlign w:val="bottom"/>
            <w:hideMark/>
          </w:tcPr>
          <w:p w:rsidR="00996928" w:rsidRPr="00D66FB2" w:rsidRDefault="00996928" w:rsidP="00996928">
            <w:pPr>
              <w:spacing w:after="0"/>
              <w:jc w:val="right"/>
              <w:rPr>
                <w:sz w:val="20"/>
                <w:szCs w:val="20"/>
              </w:rPr>
            </w:pPr>
            <w:r w:rsidRPr="00D66FB2">
              <w:rPr>
                <w:sz w:val="20"/>
                <w:szCs w:val="20"/>
              </w:rPr>
              <w:t>3</w:t>
            </w:r>
          </w:p>
        </w:tc>
        <w:tc>
          <w:tcPr>
            <w:tcW w:w="1210" w:type="dxa"/>
            <w:tcBorders>
              <w:top w:val="nil"/>
              <w:left w:val="nil"/>
              <w:bottom w:val="single" w:sz="4" w:space="0" w:color="auto"/>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Combined</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1990</w:t>
            </w:r>
          </w:p>
        </w:tc>
        <w:tc>
          <w:tcPr>
            <w:tcW w:w="900" w:type="dxa"/>
            <w:tcBorders>
              <w:top w:val="nil"/>
              <w:left w:val="nil"/>
              <w:bottom w:val="nil"/>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18,415</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452</w:t>
            </w:r>
          </w:p>
        </w:tc>
        <w:tc>
          <w:tcPr>
            <w:tcW w:w="63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36.7</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62.8</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0.4</w:t>
            </w:r>
          </w:p>
        </w:tc>
        <w:tc>
          <w:tcPr>
            <w:tcW w:w="270" w:type="dxa"/>
            <w:tcBorders>
              <w:top w:val="nil"/>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105</w:t>
            </w:r>
          </w:p>
        </w:tc>
        <w:tc>
          <w:tcPr>
            <w:tcW w:w="99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113</w:t>
            </w:r>
          </w:p>
        </w:tc>
        <w:tc>
          <w:tcPr>
            <w:tcW w:w="90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123</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996928" w:rsidRPr="00D66FB2" w:rsidRDefault="00996928"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1991</w:t>
            </w:r>
          </w:p>
        </w:tc>
        <w:tc>
          <w:tcPr>
            <w:tcW w:w="900" w:type="dxa"/>
            <w:tcBorders>
              <w:top w:val="nil"/>
              <w:left w:val="nil"/>
              <w:bottom w:val="nil"/>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14,966</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344</w:t>
            </w:r>
          </w:p>
        </w:tc>
        <w:tc>
          <w:tcPr>
            <w:tcW w:w="63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52.6</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47.4</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93</w:t>
            </w:r>
          </w:p>
        </w:tc>
        <w:tc>
          <w:tcPr>
            <w:tcW w:w="99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115</w:t>
            </w:r>
          </w:p>
        </w:tc>
        <w:tc>
          <w:tcPr>
            <w:tcW w:w="90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996928" w:rsidRPr="00D66FB2" w:rsidRDefault="00996928"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1992</w:t>
            </w:r>
          </w:p>
        </w:tc>
        <w:tc>
          <w:tcPr>
            <w:tcW w:w="900" w:type="dxa"/>
            <w:tcBorders>
              <w:top w:val="nil"/>
              <w:left w:val="nil"/>
              <w:bottom w:val="nil"/>
              <w:right w:val="nil"/>
            </w:tcBorders>
            <w:shd w:val="clear" w:color="auto" w:fill="auto"/>
            <w:noWrap/>
            <w:tcMar>
              <w:left w:w="115" w:type="dxa"/>
              <w:right w:w="173" w:type="dxa"/>
            </w:tcMar>
            <w:vAlign w:val="bottom"/>
            <w:hideMark/>
          </w:tcPr>
          <w:p w:rsidR="00996928" w:rsidRPr="00D66FB2" w:rsidRDefault="00996928" w:rsidP="00996928">
            <w:pPr>
              <w:spacing w:after="0"/>
              <w:jc w:val="right"/>
              <w:rPr>
                <w:sz w:val="20"/>
                <w:szCs w:val="20"/>
              </w:rPr>
            </w:pPr>
            <w:r w:rsidRPr="00D66FB2">
              <w:rPr>
                <w:sz w:val="20"/>
                <w:szCs w:val="20"/>
              </w:rPr>
              <w:t>35,861</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center"/>
              <w:rPr>
                <w:sz w:val="20"/>
                <w:szCs w:val="20"/>
              </w:rPr>
            </w:pPr>
            <w:r w:rsidRPr="00D66FB2">
              <w:rPr>
                <w:sz w:val="20"/>
                <w:szCs w:val="20"/>
              </w:rPr>
              <w:t>872</w:t>
            </w:r>
          </w:p>
        </w:tc>
        <w:tc>
          <w:tcPr>
            <w:tcW w:w="63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43.1</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56.9</w:t>
            </w:r>
          </w:p>
        </w:tc>
        <w:tc>
          <w:tcPr>
            <w:tcW w:w="90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996928" w:rsidRPr="00D66FB2" w:rsidRDefault="00996928"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996928" w:rsidRPr="00D66FB2" w:rsidRDefault="00996928"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996928" w:rsidRPr="00D66FB2" w:rsidRDefault="00996928"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1993</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35,439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882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64.7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35.3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D45250">
            <w:pPr>
              <w:spacing w:after="0"/>
              <w:jc w:val="left"/>
              <w:rPr>
                <w:sz w:val="20"/>
                <w:szCs w:val="20"/>
              </w:rPr>
            </w:pPr>
            <w:r w:rsidRPr="00D66FB2">
              <w:rPr>
                <w:sz w:val="20"/>
                <w:szCs w:val="20"/>
              </w:rPr>
              <w:t> </w:t>
            </w: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95</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104</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98</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1994</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33,694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742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73.2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26.5</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0.3</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107</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131</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101</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1995</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19,152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460</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57.2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42.4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0.4</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126</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105</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1996</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32,430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521</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50.3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49.7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95</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1997</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12,403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309</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34.3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65.4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0.3</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111</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116</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1998</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25,978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583</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37.5</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62.0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0.5</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108</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124</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1999</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23,691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513</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39.8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59.6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0.6</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149</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2000</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27,064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432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49.1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50.9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103</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2001</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24,522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395</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39.0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61.0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108</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105</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2002</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25,265</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434</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33.6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65.7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0.7</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125</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105</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2003</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29,843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498</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48.6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51.4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2004</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24,512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534</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54.3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45.7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104</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2005</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24,726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571</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38.9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61.1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104</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109</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2006</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17,358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398</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67.8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32.2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117</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2007</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13,257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348</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52.0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48.0</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2008</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8,494</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304</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57.9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42.1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106</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110</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2009</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7,322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265</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52.1</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47.9</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105</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101</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2010</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9,726</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265</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47.7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52.3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97</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109</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103</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2011</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14,482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302</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56.3</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43.7</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101</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112</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00"/>
        </w:trPr>
        <w:tc>
          <w:tcPr>
            <w:tcW w:w="1005"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2012</w:t>
            </w:r>
          </w:p>
        </w:tc>
        <w:tc>
          <w:tcPr>
            <w:tcW w:w="900" w:type="dxa"/>
            <w:tcBorders>
              <w:top w:val="nil"/>
              <w:left w:val="nil"/>
              <w:bottom w:val="nil"/>
              <w:right w:val="nil"/>
            </w:tcBorders>
            <w:shd w:val="clear" w:color="auto" w:fill="auto"/>
            <w:noWrap/>
            <w:tcMar>
              <w:left w:w="115" w:type="dxa"/>
              <w:right w:w="173" w:type="dxa"/>
            </w:tcMar>
            <w:vAlign w:val="bottom"/>
            <w:hideMark/>
          </w:tcPr>
          <w:p w:rsidR="00F77F60" w:rsidRPr="00D66FB2" w:rsidRDefault="00F77F60" w:rsidP="00996928">
            <w:pPr>
              <w:spacing w:after="0"/>
              <w:jc w:val="right"/>
              <w:rPr>
                <w:sz w:val="20"/>
                <w:szCs w:val="20"/>
              </w:rPr>
            </w:pPr>
            <w:r w:rsidRPr="00D66FB2">
              <w:rPr>
                <w:sz w:val="20"/>
                <w:szCs w:val="20"/>
              </w:rPr>
              <w:t>11,498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center"/>
              <w:rPr>
                <w:sz w:val="20"/>
                <w:szCs w:val="20"/>
              </w:rPr>
            </w:pPr>
            <w:r w:rsidRPr="00D66FB2">
              <w:rPr>
                <w:sz w:val="20"/>
                <w:szCs w:val="20"/>
              </w:rPr>
              <w:t>276</w:t>
            </w:r>
          </w:p>
        </w:tc>
        <w:tc>
          <w:tcPr>
            <w:tcW w:w="63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34.8</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65.2</w:t>
            </w:r>
          </w:p>
        </w:tc>
        <w:tc>
          <w:tcPr>
            <w:tcW w:w="90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nil"/>
              <w:right w:val="nil"/>
            </w:tcBorders>
            <w:shd w:val="clear" w:color="auto" w:fill="auto"/>
            <w:noWrap/>
            <w:vAlign w:val="bottom"/>
            <w:hideMark/>
          </w:tcPr>
          <w:p w:rsidR="00F77F60" w:rsidRPr="00D66FB2" w:rsidRDefault="00F77F60" w:rsidP="00996928">
            <w:pPr>
              <w:spacing w:after="0"/>
              <w:jc w:val="left"/>
              <w:rPr>
                <w:sz w:val="20"/>
                <w:szCs w:val="20"/>
              </w:rPr>
            </w:pPr>
          </w:p>
        </w:tc>
        <w:tc>
          <w:tcPr>
            <w:tcW w:w="72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100</w:t>
            </w:r>
          </w:p>
        </w:tc>
        <w:tc>
          <w:tcPr>
            <w:tcW w:w="990" w:type="dxa"/>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110</w:t>
            </w:r>
          </w:p>
        </w:tc>
        <w:tc>
          <w:tcPr>
            <w:tcW w:w="900" w:type="dxa"/>
            <w:gridSpan w:val="2"/>
            <w:tcBorders>
              <w:top w:val="nil"/>
              <w:left w:val="nil"/>
              <w:bottom w:val="nil"/>
              <w:right w:val="nil"/>
            </w:tcBorders>
            <w:shd w:val="clear" w:color="auto" w:fill="auto"/>
            <w:noWrap/>
            <w:vAlign w:val="bottom"/>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bottom"/>
            <w:hideMark/>
          </w:tcPr>
          <w:p w:rsidR="00F77F60" w:rsidRPr="00D66FB2" w:rsidRDefault="00F77F60" w:rsidP="00996928">
            <w:pPr>
              <w:spacing w:after="0"/>
              <w:jc w:val="right"/>
              <w:rPr>
                <w:sz w:val="20"/>
                <w:szCs w:val="20"/>
              </w:rPr>
            </w:pPr>
            <w:r w:rsidRPr="00D66FB2">
              <w:rPr>
                <w:sz w:val="20"/>
                <w:szCs w:val="20"/>
              </w:rPr>
              <w:t>106</w:t>
            </w:r>
          </w:p>
        </w:tc>
      </w:tr>
      <w:tr w:rsidR="00F77F60" w:rsidRPr="00D66FB2" w:rsidTr="00A14BC4">
        <w:trPr>
          <w:trHeight w:val="346"/>
        </w:trPr>
        <w:tc>
          <w:tcPr>
            <w:tcW w:w="1005"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2013</w:t>
            </w:r>
          </w:p>
        </w:tc>
        <w:tc>
          <w:tcPr>
            <w:tcW w:w="900" w:type="dxa"/>
            <w:tcBorders>
              <w:top w:val="nil"/>
              <w:left w:val="nil"/>
              <w:bottom w:val="nil"/>
              <w:right w:val="nil"/>
            </w:tcBorders>
            <w:shd w:val="clear" w:color="auto" w:fill="auto"/>
            <w:noWrap/>
            <w:tcMar>
              <w:left w:w="115" w:type="dxa"/>
              <w:right w:w="173" w:type="dxa"/>
            </w:tcMar>
            <w:vAlign w:val="center"/>
            <w:hideMark/>
          </w:tcPr>
          <w:p w:rsidR="00F77F60" w:rsidRPr="00D66FB2" w:rsidRDefault="00F77F60" w:rsidP="00996928">
            <w:pPr>
              <w:spacing w:after="0"/>
              <w:jc w:val="right"/>
              <w:rPr>
                <w:sz w:val="20"/>
                <w:szCs w:val="20"/>
              </w:rPr>
            </w:pPr>
            <w:r w:rsidRPr="00D66FB2">
              <w:rPr>
                <w:sz w:val="20"/>
                <w:szCs w:val="20"/>
              </w:rPr>
              <w:t>14,172</w:t>
            </w:r>
          </w:p>
        </w:tc>
        <w:tc>
          <w:tcPr>
            <w:tcW w:w="900" w:type="dxa"/>
            <w:tcBorders>
              <w:top w:val="nil"/>
              <w:left w:val="nil"/>
              <w:bottom w:val="nil"/>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352</w:t>
            </w:r>
          </w:p>
        </w:tc>
        <w:tc>
          <w:tcPr>
            <w:tcW w:w="63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48.9</w:t>
            </w:r>
          </w:p>
        </w:tc>
        <w:tc>
          <w:tcPr>
            <w:tcW w:w="90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51.1</w:t>
            </w:r>
          </w:p>
        </w:tc>
        <w:tc>
          <w:tcPr>
            <w:tcW w:w="90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0.0</w:t>
            </w:r>
          </w:p>
        </w:tc>
        <w:tc>
          <w:tcPr>
            <w:tcW w:w="270"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left"/>
              <w:rPr>
                <w:sz w:val="20"/>
                <w:szCs w:val="20"/>
              </w:rPr>
            </w:pPr>
            <w:r w:rsidRPr="00D66FB2">
              <w:rPr>
                <w:sz w:val="20"/>
                <w:szCs w:val="20"/>
              </w:rPr>
              <w:t> </w:t>
            </w:r>
          </w:p>
        </w:tc>
        <w:tc>
          <w:tcPr>
            <w:tcW w:w="720" w:type="dxa"/>
            <w:gridSpan w:val="2"/>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92</w:t>
            </w:r>
          </w:p>
        </w:tc>
        <w:tc>
          <w:tcPr>
            <w:tcW w:w="990" w:type="dxa"/>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106</w:t>
            </w:r>
          </w:p>
        </w:tc>
        <w:tc>
          <w:tcPr>
            <w:tcW w:w="900" w:type="dxa"/>
            <w:gridSpan w:val="2"/>
            <w:tcBorders>
              <w:top w:val="nil"/>
              <w:left w:val="nil"/>
              <w:bottom w:val="nil"/>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w:t>
            </w:r>
          </w:p>
        </w:tc>
        <w:tc>
          <w:tcPr>
            <w:tcW w:w="1260" w:type="dxa"/>
            <w:gridSpan w:val="3"/>
            <w:tcBorders>
              <w:top w:val="nil"/>
              <w:left w:val="nil"/>
              <w:bottom w:val="nil"/>
              <w:right w:val="nil"/>
            </w:tcBorders>
            <w:shd w:val="clear" w:color="auto" w:fill="auto"/>
            <w:noWrap/>
            <w:tcMar>
              <w:left w:w="115" w:type="dxa"/>
              <w:right w:w="317" w:type="dxa"/>
            </w:tcMar>
            <w:vAlign w:val="center"/>
            <w:hideMark/>
          </w:tcPr>
          <w:p w:rsidR="00F77F60" w:rsidRPr="00D66FB2" w:rsidRDefault="00F77F60" w:rsidP="00996928">
            <w:pPr>
              <w:spacing w:after="0"/>
              <w:jc w:val="right"/>
              <w:rPr>
                <w:sz w:val="20"/>
                <w:szCs w:val="20"/>
              </w:rPr>
            </w:pPr>
            <w:r w:rsidRPr="00D66FB2">
              <w:rPr>
                <w:sz w:val="20"/>
                <w:szCs w:val="20"/>
              </w:rPr>
              <w:t>99</w:t>
            </w:r>
          </w:p>
        </w:tc>
      </w:tr>
      <w:tr w:rsidR="00F77F60" w:rsidRPr="00D66FB2" w:rsidTr="00A14BC4">
        <w:trPr>
          <w:trHeight w:val="346"/>
        </w:trPr>
        <w:tc>
          <w:tcPr>
            <w:tcW w:w="1005"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Average</w:t>
            </w:r>
          </w:p>
        </w:tc>
        <w:tc>
          <w:tcPr>
            <w:tcW w:w="900" w:type="dxa"/>
            <w:tcBorders>
              <w:top w:val="single" w:sz="4" w:space="0" w:color="auto"/>
              <w:left w:val="nil"/>
              <w:bottom w:val="single" w:sz="4" w:space="0" w:color="auto"/>
              <w:right w:val="nil"/>
            </w:tcBorders>
            <w:shd w:val="clear" w:color="auto" w:fill="auto"/>
            <w:noWrap/>
            <w:tcMar>
              <w:left w:w="115" w:type="dxa"/>
              <w:right w:w="173" w:type="dxa"/>
            </w:tcMar>
            <w:vAlign w:val="center"/>
            <w:hideMark/>
          </w:tcPr>
          <w:p w:rsidR="00F77F60" w:rsidRPr="00D66FB2" w:rsidRDefault="00F77F60" w:rsidP="00996928">
            <w:pPr>
              <w:spacing w:after="0"/>
              <w:jc w:val="right"/>
              <w:rPr>
                <w:sz w:val="20"/>
                <w:szCs w:val="20"/>
              </w:rPr>
            </w:pPr>
            <w:r w:rsidRPr="00D66FB2">
              <w:rPr>
                <w:sz w:val="20"/>
                <w:szCs w:val="20"/>
              </w:rPr>
              <w:t>21,011</w:t>
            </w:r>
          </w:p>
        </w:tc>
        <w:tc>
          <w:tcPr>
            <w:tcW w:w="90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center"/>
              <w:rPr>
                <w:sz w:val="20"/>
                <w:szCs w:val="20"/>
              </w:rPr>
            </w:pPr>
            <w:r w:rsidRPr="00D66FB2">
              <w:rPr>
                <w:sz w:val="20"/>
                <w:szCs w:val="20"/>
              </w:rPr>
              <w:t>461</w:t>
            </w:r>
          </w:p>
        </w:tc>
        <w:tc>
          <w:tcPr>
            <w:tcW w:w="63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48.8</w:t>
            </w:r>
          </w:p>
        </w:tc>
        <w:tc>
          <w:tcPr>
            <w:tcW w:w="90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51.1</w:t>
            </w:r>
          </w:p>
        </w:tc>
        <w:tc>
          <w:tcPr>
            <w:tcW w:w="90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0.1</w:t>
            </w:r>
          </w:p>
        </w:tc>
        <w:tc>
          <w:tcPr>
            <w:tcW w:w="270" w:type="dxa"/>
            <w:tcBorders>
              <w:top w:val="nil"/>
              <w:left w:val="nil"/>
              <w:bottom w:val="single" w:sz="4" w:space="0" w:color="auto"/>
              <w:right w:val="nil"/>
            </w:tcBorders>
            <w:shd w:val="clear" w:color="auto" w:fill="auto"/>
            <w:noWrap/>
            <w:vAlign w:val="center"/>
            <w:hideMark/>
          </w:tcPr>
          <w:p w:rsidR="00F77F60" w:rsidRPr="00D66FB2" w:rsidRDefault="00F77F60" w:rsidP="00996928">
            <w:pPr>
              <w:spacing w:after="0"/>
              <w:jc w:val="left"/>
              <w:rPr>
                <w:sz w:val="20"/>
                <w:szCs w:val="20"/>
              </w:rPr>
            </w:pPr>
            <w:r w:rsidRPr="00D66FB2">
              <w:rPr>
                <w:sz w:val="20"/>
                <w:szCs w:val="20"/>
              </w:rPr>
              <w:t> </w:t>
            </w:r>
          </w:p>
        </w:tc>
        <w:tc>
          <w:tcPr>
            <w:tcW w:w="720" w:type="dxa"/>
            <w:gridSpan w:val="2"/>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99</w:t>
            </w:r>
          </w:p>
        </w:tc>
        <w:tc>
          <w:tcPr>
            <w:tcW w:w="990" w:type="dxa"/>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110</w:t>
            </w:r>
          </w:p>
        </w:tc>
        <w:tc>
          <w:tcPr>
            <w:tcW w:w="900" w:type="dxa"/>
            <w:gridSpan w:val="2"/>
            <w:tcBorders>
              <w:top w:val="single" w:sz="4" w:space="0" w:color="auto"/>
              <w:left w:val="nil"/>
              <w:bottom w:val="single" w:sz="4" w:space="0" w:color="auto"/>
              <w:right w:val="nil"/>
            </w:tcBorders>
            <w:shd w:val="clear" w:color="auto" w:fill="auto"/>
            <w:noWrap/>
            <w:vAlign w:val="center"/>
            <w:hideMark/>
          </w:tcPr>
          <w:p w:rsidR="00F77F60" w:rsidRPr="00D66FB2" w:rsidRDefault="00F77F60" w:rsidP="00996928">
            <w:pPr>
              <w:spacing w:after="0"/>
              <w:jc w:val="right"/>
              <w:rPr>
                <w:sz w:val="20"/>
                <w:szCs w:val="20"/>
              </w:rPr>
            </w:pPr>
            <w:r w:rsidRPr="00D66FB2">
              <w:rPr>
                <w:sz w:val="20"/>
                <w:szCs w:val="20"/>
              </w:rPr>
              <w:t>128</w:t>
            </w:r>
          </w:p>
        </w:tc>
        <w:tc>
          <w:tcPr>
            <w:tcW w:w="1260" w:type="dxa"/>
            <w:gridSpan w:val="3"/>
            <w:tcBorders>
              <w:top w:val="single" w:sz="4" w:space="0" w:color="auto"/>
              <w:left w:val="nil"/>
              <w:bottom w:val="single" w:sz="4" w:space="0" w:color="auto"/>
              <w:right w:val="nil"/>
            </w:tcBorders>
            <w:shd w:val="clear" w:color="auto" w:fill="auto"/>
            <w:noWrap/>
            <w:tcMar>
              <w:left w:w="115" w:type="dxa"/>
              <w:right w:w="317" w:type="dxa"/>
            </w:tcMar>
            <w:vAlign w:val="center"/>
            <w:hideMark/>
          </w:tcPr>
          <w:p w:rsidR="00F77F60" w:rsidRPr="00D66FB2" w:rsidRDefault="00F77F60" w:rsidP="00996928">
            <w:pPr>
              <w:spacing w:after="0"/>
              <w:jc w:val="right"/>
              <w:rPr>
                <w:sz w:val="20"/>
                <w:szCs w:val="20"/>
              </w:rPr>
            </w:pPr>
            <w:r w:rsidRPr="00D66FB2">
              <w:rPr>
                <w:sz w:val="20"/>
                <w:szCs w:val="20"/>
              </w:rPr>
              <w:t>105</w:t>
            </w:r>
          </w:p>
        </w:tc>
      </w:tr>
    </w:tbl>
    <w:p w:rsidR="00EA2A07" w:rsidRPr="00EA2A07" w:rsidRDefault="00EA2A07" w:rsidP="00E82ACB"/>
    <w:p w:rsidR="00E66DC4" w:rsidRPr="00E145CB" w:rsidRDefault="00E66DC4" w:rsidP="00E66DC4">
      <w:pPr>
        <w:rPr>
          <w:szCs w:val="22"/>
        </w:rPr>
        <w:sectPr w:rsidR="00E66DC4" w:rsidRPr="00E145CB" w:rsidSect="0044325E">
          <w:headerReference w:type="default" r:id="rId153"/>
          <w:footerReference w:type="default" r:id="rId154"/>
          <w:pgSz w:w="12240" w:h="15840" w:code="1"/>
          <w:pgMar w:top="1440" w:right="1440" w:bottom="1440" w:left="1440" w:header="720" w:footer="547" w:gutter="0"/>
          <w:cols w:space="432"/>
          <w:formProt w:val="0"/>
        </w:sectPr>
      </w:pPr>
    </w:p>
    <w:p w:rsidR="00E66DC4" w:rsidRDefault="00E66DC4" w:rsidP="00E66DC4">
      <w:pPr>
        <w:pStyle w:val="Caption"/>
      </w:pPr>
      <w:bookmarkStart w:id="525" w:name="_Toc490647923"/>
      <w:r>
        <w:lastRenderedPageBreak/>
        <w:t xml:space="preserve">Appendix B </w:t>
      </w:r>
      <w:fldSimple w:instr=" SEQ Appendix_B \* ARABIC ">
        <w:r>
          <w:rPr>
            <w:noProof/>
          </w:rPr>
          <w:t>5</w:t>
        </w:r>
      </w:fldSimple>
      <w:r>
        <w:t>.–</w:t>
      </w:r>
      <w:r w:rsidRPr="00E70B11">
        <w:t xml:space="preserve">Estimated Berners River smolt production based on inseason downstream recovery samples compared with the final estimate generated from a sample of adult </w:t>
      </w:r>
      <w:proofErr w:type="spellStart"/>
      <w:r w:rsidRPr="00E70B11">
        <w:t>spawners</w:t>
      </w:r>
      <w:proofErr w:type="spellEnd"/>
      <w:r w:rsidRPr="00E70B11">
        <w:t xml:space="preserve"> </w:t>
      </w:r>
      <w:r>
        <w:t xml:space="preserve">in </w:t>
      </w:r>
      <w:r w:rsidRPr="00E70B11">
        <w:t>the year following sea migration.</w:t>
      </w:r>
      <w:bookmarkEnd w:id="525"/>
    </w:p>
    <w:tbl>
      <w:tblPr>
        <w:tblW w:w="5000" w:type="pct"/>
        <w:tblLook w:val="04A0" w:firstRow="1" w:lastRow="0" w:firstColumn="1" w:lastColumn="0" w:noHBand="0" w:noVBand="1"/>
      </w:tblPr>
      <w:tblGrid>
        <w:gridCol w:w="599"/>
        <w:gridCol w:w="1804"/>
        <w:gridCol w:w="956"/>
        <w:gridCol w:w="959"/>
        <w:gridCol w:w="70"/>
        <w:gridCol w:w="822"/>
        <w:gridCol w:w="962"/>
        <w:gridCol w:w="912"/>
        <w:gridCol w:w="876"/>
        <w:gridCol w:w="936"/>
        <w:gridCol w:w="1107"/>
        <w:gridCol w:w="62"/>
        <w:gridCol w:w="796"/>
        <w:gridCol w:w="798"/>
        <w:gridCol w:w="70"/>
        <w:gridCol w:w="1231"/>
      </w:tblGrid>
      <w:tr w:rsidR="00E66DC4" w:rsidRPr="00A14BC4" w:rsidTr="00D20C29">
        <w:trPr>
          <w:trHeight w:val="255"/>
        </w:trPr>
        <w:tc>
          <w:tcPr>
            <w:tcW w:w="231"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xml:space="preserve">  </w:t>
            </w:r>
          </w:p>
        </w:tc>
        <w:tc>
          <w:tcPr>
            <w:tcW w:w="1434" w:type="pct"/>
            <w:gridSpan w:val="3"/>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Final Smolt Estimate</w:t>
            </w:r>
          </w:p>
        </w:tc>
        <w:tc>
          <w:tcPr>
            <w:tcW w:w="2193" w:type="pct"/>
            <w:gridSpan w:val="7"/>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Inseason Estimate (Smolt Recovery Sample)</w:t>
            </w:r>
          </w:p>
        </w:tc>
        <w:tc>
          <w:tcPr>
            <w:tcW w:w="24"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0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30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2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476"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Percent</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Smolt</w:t>
            </w:r>
          </w:p>
        </w:tc>
        <w:tc>
          <w:tcPr>
            <w:tcW w:w="696"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Point</w:t>
            </w:r>
          </w:p>
        </w:tc>
        <w:tc>
          <w:tcPr>
            <w:tcW w:w="739" w:type="pct"/>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95% C. I. Bounds</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Number</w:t>
            </w:r>
          </w:p>
        </w:tc>
        <w:tc>
          <w:tcPr>
            <w:tcW w:w="371"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Recovery</w:t>
            </w:r>
          </w:p>
        </w:tc>
        <w:tc>
          <w:tcPr>
            <w:tcW w:w="352"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Number</w:t>
            </w:r>
          </w:p>
        </w:tc>
        <w:tc>
          <w:tcPr>
            <w:tcW w:w="338" w:type="pct"/>
            <w:tcBorders>
              <w:top w:val="single" w:sz="4" w:space="0" w:color="auto"/>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Point</w:t>
            </w:r>
          </w:p>
        </w:tc>
        <w:tc>
          <w:tcPr>
            <w:tcW w:w="787" w:type="pct"/>
            <w:gridSpan w:val="2"/>
            <w:tcBorders>
              <w:top w:val="single" w:sz="4" w:space="0" w:color="auto"/>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95% C. I. Bounds</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p>
        </w:tc>
        <w:tc>
          <w:tcPr>
            <w:tcW w:w="615" w:type="pct"/>
            <w:gridSpan w:val="2"/>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Percent Marked</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Difference</w:t>
            </w:r>
          </w:p>
        </w:tc>
      </w:tr>
      <w:tr w:rsidR="00E66DC4" w:rsidRPr="00A14BC4" w:rsidTr="00D20C29">
        <w:trPr>
          <w:trHeight w:hRule="exact" w:val="216"/>
        </w:trPr>
        <w:tc>
          <w:tcPr>
            <w:tcW w:w="23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Year</w:t>
            </w:r>
          </w:p>
        </w:tc>
        <w:tc>
          <w:tcPr>
            <w:tcW w:w="69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Estimate</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Lower</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Upper</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31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Marked</w:t>
            </w:r>
          </w:p>
        </w:tc>
        <w:tc>
          <w:tcPr>
            <w:tcW w:w="37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Sample</w:t>
            </w:r>
          </w:p>
        </w:tc>
        <w:tc>
          <w:tcPr>
            <w:tcW w:w="352"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of Marks</w:t>
            </w:r>
          </w:p>
        </w:tc>
        <w:tc>
          <w:tcPr>
            <w:tcW w:w="338"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Estimate</w:t>
            </w:r>
          </w:p>
        </w:tc>
        <w:tc>
          <w:tcPr>
            <w:tcW w:w="361" w:type="pct"/>
            <w:tcBorders>
              <w:top w:val="nil"/>
              <w:left w:val="nil"/>
              <w:bottom w:val="single" w:sz="4" w:space="0" w:color="auto"/>
              <w:right w:val="nil"/>
            </w:tcBorders>
            <w:shd w:val="clear" w:color="auto" w:fill="auto"/>
            <w:noWrap/>
            <w:tcMar>
              <w:left w:w="0" w:type="dxa"/>
              <w:right w:w="86" w:type="dxa"/>
            </w:tcMar>
            <w:vAlign w:val="bottom"/>
            <w:hideMark/>
          </w:tcPr>
          <w:p w:rsidR="00E66DC4" w:rsidRPr="00A14BC4" w:rsidRDefault="00E66DC4" w:rsidP="00D20C29">
            <w:pPr>
              <w:spacing w:after="0"/>
              <w:jc w:val="right"/>
              <w:rPr>
                <w:sz w:val="18"/>
                <w:szCs w:val="18"/>
              </w:rPr>
            </w:pPr>
            <w:r w:rsidRPr="00A14BC4">
              <w:rPr>
                <w:sz w:val="18"/>
                <w:szCs w:val="18"/>
              </w:rPr>
              <w:t>Lower</w:t>
            </w:r>
          </w:p>
        </w:tc>
        <w:tc>
          <w:tcPr>
            <w:tcW w:w="426" w:type="pct"/>
            <w:tcBorders>
              <w:top w:val="nil"/>
              <w:left w:val="nil"/>
              <w:bottom w:val="single" w:sz="4" w:space="0" w:color="auto"/>
              <w:right w:val="nil"/>
            </w:tcBorders>
            <w:shd w:val="clear" w:color="auto" w:fill="auto"/>
            <w:noWrap/>
            <w:tcMar>
              <w:left w:w="0" w:type="dxa"/>
              <w:right w:w="86" w:type="dxa"/>
            </w:tcMar>
            <w:vAlign w:val="bottom"/>
            <w:hideMark/>
          </w:tcPr>
          <w:p w:rsidR="00E66DC4" w:rsidRPr="00A14BC4" w:rsidRDefault="00E66DC4" w:rsidP="00D20C29">
            <w:pPr>
              <w:spacing w:after="0"/>
              <w:jc w:val="right"/>
              <w:rPr>
                <w:sz w:val="18"/>
                <w:szCs w:val="18"/>
              </w:rPr>
            </w:pPr>
            <w:r w:rsidRPr="00A14BC4">
              <w:rPr>
                <w:sz w:val="18"/>
                <w:szCs w:val="18"/>
              </w:rPr>
              <w:t>Upper</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p>
        </w:tc>
        <w:tc>
          <w:tcPr>
            <w:tcW w:w="30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Adults</w:t>
            </w:r>
          </w:p>
        </w:tc>
        <w:tc>
          <w:tcPr>
            <w:tcW w:w="30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Smolts</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in Estimates</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2009</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160,627</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137,769</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192,578</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13,100</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1,247</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109</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148,636</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125,305</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182,642</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8.1%</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8.7%</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-7.5%</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2010</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130,727</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108,009</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165,547</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13,535</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675</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42</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212,798</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164,213</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302,209</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10.2%</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6.2%</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62.8%</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2011</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112,305</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100,306</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127,565</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21,532</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769</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130</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126,567</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108,101</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152,641</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19.1%</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16.9%</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12.7%</w:t>
            </w:r>
          </w:p>
        </w:tc>
      </w:tr>
      <w:tr w:rsidR="00E66DC4" w:rsidRPr="00A14BC4" w:rsidTr="00D20C29">
        <w:trPr>
          <w:trHeight w:val="255"/>
        </w:trPr>
        <w:tc>
          <w:tcPr>
            <w:tcW w:w="231"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2012</w:t>
            </w:r>
          </w:p>
        </w:tc>
        <w:tc>
          <w:tcPr>
            <w:tcW w:w="69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151,016</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126,585</w:t>
            </w:r>
          </w:p>
        </w:tc>
        <w:tc>
          <w:tcPr>
            <w:tcW w:w="369"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187,132</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31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13,698</w:t>
            </w:r>
          </w:p>
        </w:tc>
        <w:tc>
          <w:tcPr>
            <w:tcW w:w="371"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182</w:t>
            </w:r>
          </w:p>
        </w:tc>
        <w:tc>
          <w:tcPr>
            <w:tcW w:w="352"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17</w:t>
            </w:r>
          </w:p>
        </w:tc>
        <w:tc>
          <w:tcPr>
            <w:tcW w:w="338"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139,272</w:t>
            </w:r>
          </w:p>
        </w:tc>
        <w:tc>
          <w:tcPr>
            <w:tcW w:w="361" w:type="pct"/>
            <w:tcBorders>
              <w:top w:val="nil"/>
              <w:left w:val="nil"/>
              <w:bottom w:val="nil"/>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95,953</w:t>
            </w:r>
          </w:p>
        </w:tc>
        <w:tc>
          <w:tcPr>
            <w:tcW w:w="426"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253,895</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9.0%</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9.3%</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-7.8%</w:t>
            </w:r>
          </w:p>
        </w:tc>
      </w:tr>
      <w:tr w:rsidR="00E66DC4" w:rsidRPr="00A14BC4" w:rsidTr="00D20C29">
        <w:trPr>
          <w:trHeight w:val="255"/>
        </w:trPr>
        <w:tc>
          <w:tcPr>
            <w:tcW w:w="23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2013</w:t>
            </w:r>
          </w:p>
        </w:tc>
        <w:tc>
          <w:tcPr>
            <w:tcW w:w="69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232,019</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204,986</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267,263</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31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20,191</w:t>
            </w:r>
          </w:p>
        </w:tc>
        <w:tc>
          <w:tcPr>
            <w:tcW w:w="371"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115</w:t>
            </w:r>
          </w:p>
        </w:tc>
        <w:tc>
          <w:tcPr>
            <w:tcW w:w="352"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w:t>
            </w:r>
          </w:p>
        </w:tc>
        <w:tc>
          <w:tcPr>
            <w:tcW w:w="338"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334,609</w:t>
            </w:r>
          </w:p>
        </w:tc>
        <w:tc>
          <w:tcPr>
            <w:tcW w:w="361" w:type="pct"/>
            <w:tcBorders>
              <w:top w:val="nil"/>
              <w:left w:val="nil"/>
              <w:bottom w:val="single" w:sz="4" w:space="0" w:color="auto"/>
              <w:right w:val="nil"/>
            </w:tcBorders>
            <w:shd w:val="clear" w:color="auto" w:fill="auto"/>
            <w:noWrap/>
            <w:tcMar>
              <w:left w:w="0" w:type="dxa"/>
              <w:right w:w="29" w:type="dxa"/>
            </w:tcMar>
            <w:vAlign w:val="bottom"/>
            <w:hideMark/>
          </w:tcPr>
          <w:p w:rsidR="00E66DC4" w:rsidRPr="00A14BC4" w:rsidRDefault="00E66DC4" w:rsidP="00D20C29">
            <w:pPr>
              <w:spacing w:after="0"/>
              <w:jc w:val="right"/>
              <w:rPr>
                <w:sz w:val="18"/>
                <w:szCs w:val="18"/>
              </w:rPr>
            </w:pPr>
            <w:r w:rsidRPr="00A14BC4">
              <w:rPr>
                <w:sz w:val="18"/>
                <w:szCs w:val="18"/>
              </w:rPr>
              <w:t>197,777</w:t>
            </w:r>
          </w:p>
        </w:tc>
        <w:tc>
          <w:tcPr>
            <w:tcW w:w="42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right"/>
              <w:rPr>
                <w:sz w:val="18"/>
                <w:szCs w:val="18"/>
              </w:rPr>
            </w:pPr>
            <w:r w:rsidRPr="00A14BC4">
              <w:rPr>
                <w:sz w:val="18"/>
                <w:szCs w:val="18"/>
              </w:rPr>
              <w:t>1,085,877</w:t>
            </w:r>
          </w:p>
        </w:tc>
        <w:tc>
          <w:tcPr>
            <w:tcW w:w="24"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8.7%</w:t>
            </w:r>
          </w:p>
        </w:tc>
        <w:tc>
          <w:tcPr>
            <w:tcW w:w="307" w:type="pct"/>
            <w:tcBorders>
              <w:top w:val="nil"/>
              <w:left w:val="nil"/>
              <w:bottom w:val="nil"/>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5.2%</w:t>
            </w:r>
          </w:p>
        </w:tc>
        <w:tc>
          <w:tcPr>
            <w:tcW w:w="27" w:type="pct"/>
            <w:tcBorders>
              <w:top w:val="nil"/>
              <w:left w:val="nil"/>
              <w:bottom w:val="nil"/>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p>
        </w:tc>
        <w:tc>
          <w:tcPr>
            <w:tcW w:w="476" w:type="pct"/>
            <w:tcBorders>
              <w:top w:val="nil"/>
              <w:left w:val="nil"/>
              <w:bottom w:val="nil"/>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44.2%</w:t>
            </w:r>
          </w:p>
        </w:tc>
      </w:tr>
      <w:tr w:rsidR="00E66DC4" w:rsidRPr="00A14BC4" w:rsidTr="00D20C29">
        <w:trPr>
          <w:trHeight w:val="255"/>
        </w:trPr>
        <w:tc>
          <w:tcPr>
            <w:tcW w:w="23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Avg.</w:t>
            </w:r>
          </w:p>
        </w:tc>
        <w:tc>
          <w:tcPr>
            <w:tcW w:w="69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157,339</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69"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1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16,411</w:t>
            </w:r>
          </w:p>
        </w:tc>
        <w:tc>
          <w:tcPr>
            <w:tcW w:w="371"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598</w:t>
            </w:r>
          </w:p>
        </w:tc>
        <w:tc>
          <w:tcPr>
            <w:tcW w:w="352" w:type="pct"/>
            <w:tcBorders>
              <w:top w:val="nil"/>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61</w:t>
            </w:r>
          </w:p>
        </w:tc>
        <w:tc>
          <w:tcPr>
            <w:tcW w:w="338"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center"/>
              <w:rPr>
                <w:sz w:val="18"/>
                <w:szCs w:val="18"/>
              </w:rPr>
            </w:pPr>
            <w:r w:rsidRPr="00A14BC4">
              <w:rPr>
                <w:sz w:val="18"/>
                <w:szCs w:val="18"/>
              </w:rPr>
              <w:t>192,376</w:t>
            </w:r>
          </w:p>
        </w:tc>
        <w:tc>
          <w:tcPr>
            <w:tcW w:w="361"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426"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24"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sz w:val="18"/>
                <w:szCs w:val="18"/>
              </w:rPr>
            </w:pPr>
            <w:r w:rsidRPr="00A14BC4">
              <w:rPr>
                <w:sz w:val="18"/>
                <w:szCs w:val="18"/>
              </w:rPr>
              <w:t> </w:t>
            </w:r>
          </w:p>
        </w:tc>
        <w:tc>
          <w:tcPr>
            <w:tcW w:w="307" w:type="pct"/>
            <w:tcBorders>
              <w:top w:val="single" w:sz="4" w:space="0" w:color="auto"/>
              <w:left w:val="nil"/>
              <w:bottom w:val="single" w:sz="4" w:space="0" w:color="auto"/>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11.0%</w:t>
            </w:r>
          </w:p>
        </w:tc>
        <w:tc>
          <w:tcPr>
            <w:tcW w:w="307" w:type="pct"/>
            <w:tcBorders>
              <w:top w:val="single" w:sz="4" w:space="0" w:color="auto"/>
              <w:left w:val="nil"/>
              <w:bottom w:val="single" w:sz="4" w:space="0" w:color="auto"/>
              <w:right w:val="nil"/>
            </w:tcBorders>
            <w:shd w:val="clear" w:color="auto" w:fill="auto"/>
            <w:noWrap/>
            <w:tcMar>
              <w:left w:w="0" w:type="dxa"/>
              <w:right w:w="58" w:type="dxa"/>
            </w:tcMar>
            <w:vAlign w:val="bottom"/>
            <w:hideMark/>
          </w:tcPr>
          <w:p w:rsidR="00E66DC4" w:rsidRPr="00A14BC4" w:rsidRDefault="00E66DC4" w:rsidP="00D20C29">
            <w:pPr>
              <w:spacing w:after="0"/>
              <w:jc w:val="right"/>
              <w:rPr>
                <w:sz w:val="18"/>
                <w:szCs w:val="18"/>
              </w:rPr>
            </w:pPr>
            <w:r w:rsidRPr="00A14BC4">
              <w:rPr>
                <w:sz w:val="18"/>
                <w:szCs w:val="18"/>
              </w:rPr>
              <w:t>9.3%</w:t>
            </w:r>
          </w:p>
        </w:tc>
        <w:tc>
          <w:tcPr>
            <w:tcW w:w="27" w:type="pct"/>
            <w:tcBorders>
              <w:top w:val="nil"/>
              <w:left w:val="nil"/>
              <w:bottom w:val="single" w:sz="4" w:space="0" w:color="auto"/>
              <w:right w:val="nil"/>
            </w:tcBorders>
            <w:shd w:val="clear" w:color="auto" w:fill="auto"/>
            <w:noWrap/>
            <w:tcMar>
              <w:left w:w="0" w:type="dxa"/>
              <w:right w:w="0" w:type="dxa"/>
            </w:tcMar>
            <w:vAlign w:val="bottom"/>
            <w:hideMark/>
          </w:tcPr>
          <w:p w:rsidR="00E66DC4" w:rsidRPr="00A14BC4" w:rsidRDefault="00E66DC4" w:rsidP="00D20C29">
            <w:pPr>
              <w:spacing w:after="0"/>
              <w:jc w:val="left"/>
              <w:rPr>
                <w:rFonts w:ascii="Arial" w:hAnsi="Arial" w:cs="Arial"/>
                <w:sz w:val="18"/>
                <w:szCs w:val="18"/>
              </w:rPr>
            </w:pPr>
            <w:r w:rsidRPr="00A14BC4">
              <w:rPr>
                <w:rFonts w:ascii="Arial" w:hAnsi="Arial" w:cs="Arial"/>
                <w:sz w:val="18"/>
                <w:szCs w:val="18"/>
              </w:rPr>
              <w:t> </w:t>
            </w:r>
          </w:p>
        </w:tc>
        <w:tc>
          <w:tcPr>
            <w:tcW w:w="476" w:type="pct"/>
            <w:tcBorders>
              <w:top w:val="single" w:sz="4" w:space="0" w:color="auto"/>
              <w:left w:val="nil"/>
              <w:bottom w:val="single" w:sz="4" w:space="0" w:color="auto"/>
              <w:right w:val="nil"/>
            </w:tcBorders>
            <w:shd w:val="clear" w:color="auto" w:fill="auto"/>
            <w:noWrap/>
            <w:tcMar>
              <w:left w:w="0" w:type="dxa"/>
              <w:right w:w="216" w:type="dxa"/>
            </w:tcMar>
            <w:vAlign w:val="bottom"/>
            <w:hideMark/>
          </w:tcPr>
          <w:p w:rsidR="00E66DC4" w:rsidRPr="00A14BC4" w:rsidRDefault="00E66DC4" w:rsidP="00D20C29">
            <w:pPr>
              <w:spacing w:after="0"/>
              <w:jc w:val="right"/>
              <w:rPr>
                <w:sz w:val="18"/>
                <w:szCs w:val="18"/>
              </w:rPr>
            </w:pPr>
            <w:r w:rsidRPr="00A14BC4">
              <w:rPr>
                <w:sz w:val="18"/>
                <w:szCs w:val="18"/>
              </w:rPr>
              <w:t>20.9%</w:t>
            </w:r>
          </w:p>
        </w:tc>
      </w:tr>
    </w:tbl>
    <w:p w:rsidR="00E66DC4" w:rsidRDefault="00E66DC4" w:rsidP="00E66DC4"/>
    <w:p w:rsidR="00E66DC4" w:rsidRPr="00E145CB" w:rsidRDefault="00E66DC4" w:rsidP="00E66DC4">
      <w:pPr>
        <w:rPr>
          <w:b/>
          <w:szCs w:val="22"/>
        </w:rPr>
        <w:sectPr w:rsidR="00E66DC4" w:rsidRPr="00E145CB" w:rsidSect="0044325E">
          <w:headerReference w:type="default" r:id="rId155"/>
          <w:footerReference w:type="default" r:id="rId156"/>
          <w:pgSz w:w="15840" w:h="12240" w:orient="landscape" w:code="1"/>
          <w:pgMar w:top="1440" w:right="1440" w:bottom="1440" w:left="1440" w:header="720" w:footer="547" w:gutter="0"/>
          <w:cols w:space="432"/>
          <w:formProt w:val="0"/>
        </w:sectPr>
      </w:pPr>
    </w:p>
    <w:p w:rsidR="00E66DC4" w:rsidRPr="00E145CB" w:rsidRDefault="00E66DC4" w:rsidP="00E66DC4">
      <w:pPr>
        <w:spacing w:after="200" w:line="276" w:lineRule="auto"/>
        <w:jc w:val="left"/>
        <w:rPr>
          <w:rFonts w:asciiTheme="minorHAnsi" w:eastAsiaTheme="minorHAnsi" w:hAnsiTheme="minorHAnsi" w:cstheme="minorBidi"/>
          <w:sz w:val="22"/>
          <w:szCs w:val="22"/>
        </w:rPr>
      </w:pPr>
    </w:p>
    <w:p w:rsidR="00E66DC4" w:rsidRDefault="00E66DC4" w:rsidP="00E66DC4">
      <w:pPr>
        <w:pStyle w:val="Caption"/>
        <w:ind w:firstLine="0"/>
      </w:pPr>
    </w:p>
    <w:p w:rsidR="007D2013" w:rsidRDefault="007D2013" w:rsidP="00975E89"/>
    <w:p w:rsidR="00EA2A07" w:rsidRDefault="00EA2A07" w:rsidP="00975E89">
      <w:pPr>
        <w:rPr>
          <w:sz w:val="22"/>
          <w:szCs w:val="20"/>
        </w:rPr>
      </w:pPr>
    </w:p>
    <w:p w:rsidR="00EA2A07" w:rsidRDefault="00EA2A07" w:rsidP="00975E89">
      <w:pPr>
        <w:rPr>
          <w:sz w:val="22"/>
          <w:szCs w:val="20"/>
        </w:rPr>
      </w:pPr>
    </w:p>
    <w:p w:rsidR="00BC279A" w:rsidRDefault="00BC279A" w:rsidP="00975E89"/>
    <w:p w:rsidR="00BC279A" w:rsidRDefault="00BC279A" w:rsidP="00BC279A"/>
    <w:p w:rsidR="00BC279A" w:rsidRPr="00BC279A" w:rsidRDefault="00BC279A" w:rsidP="00E82ACB"/>
    <w:p w:rsidR="00D262B9" w:rsidRDefault="00D262B9" w:rsidP="00E82ACB"/>
    <w:p w:rsidR="00D262B9" w:rsidRDefault="00D262B9" w:rsidP="00E82ACB"/>
    <w:p w:rsidR="00D262B9" w:rsidRDefault="00D262B9" w:rsidP="00E82ACB"/>
    <w:p w:rsidR="00D262B9" w:rsidRDefault="00D262B9" w:rsidP="00E82ACB"/>
    <w:p w:rsidR="00D262B9" w:rsidRDefault="00D262B9" w:rsidP="00E82ACB"/>
    <w:p w:rsidR="00BC279A" w:rsidRDefault="00BC279A" w:rsidP="00BC279A">
      <w:pPr>
        <w:pStyle w:val="Heading1"/>
      </w:pPr>
      <w:bookmarkStart w:id="526" w:name="_Toc487200871"/>
      <w:r>
        <w:t>Appendix C</w:t>
      </w:r>
      <w:proofErr w:type="gramStart"/>
      <w:r>
        <w:t>:</w:t>
      </w:r>
      <w:proofErr w:type="gramEnd"/>
      <w:r>
        <w:br w:type="textWrapping" w:clear="all"/>
        <w:t>Fry-to-smolt and Fry-to-adult survival</w:t>
      </w:r>
      <w:bookmarkEnd w:id="526"/>
    </w:p>
    <w:p w:rsidR="002222C4" w:rsidRDefault="002222C4">
      <w:pPr>
        <w:spacing w:after="0"/>
        <w:jc w:val="left"/>
      </w:pPr>
      <w:r>
        <w:br w:type="page"/>
      </w:r>
    </w:p>
    <w:p w:rsidR="00D262B9" w:rsidRDefault="00E70B11" w:rsidP="00E70B11">
      <w:pPr>
        <w:pStyle w:val="Caption"/>
      </w:pPr>
      <w:bookmarkStart w:id="527" w:name="_Toc487202827"/>
      <w:r>
        <w:lastRenderedPageBreak/>
        <w:t xml:space="preserve">Appendix C </w:t>
      </w:r>
      <w:fldSimple w:instr=" SEQ Appendix_C \* ARABIC ">
        <w:r w:rsidR="009C1768">
          <w:rPr>
            <w:noProof/>
          </w:rPr>
          <w:t>1</w:t>
        </w:r>
      </w:fldSimple>
      <w:r>
        <w:t>.–</w:t>
      </w:r>
      <w:r w:rsidRPr="00E70B11">
        <w:t>Estimated Berners River coho salmon spawning escapement, escapement adjusted to constant per capita egg biomass, and estimated fry-to-smolt survival for half-length tagged newly-emerged fry released in Shaul Pond.</w:t>
      </w:r>
      <w:bookmarkEnd w:id="527"/>
    </w:p>
    <w:tbl>
      <w:tblPr>
        <w:tblW w:w="9236" w:type="dxa"/>
        <w:tblInd w:w="93" w:type="dxa"/>
        <w:tblLook w:val="04A0" w:firstRow="1" w:lastRow="0" w:firstColumn="1" w:lastColumn="0" w:noHBand="0" w:noVBand="1"/>
      </w:tblPr>
      <w:tblGrid>
        <w:gridCol w:w="960"/>
        <w:gridCol w:w="1060"/>
        <w:gridCol w:w="1140"/>
        <w:gridCol w:w="1024"/>
        <w:gridCol w:w="1470"/>
        <w:gridCol w:w="1470"/>
        <w:gridCol w:w="1176"/>
        <w:gridCol w:w="960"/>
      </w:tblGrid>
      <w:tr w:rsidR="00D66FB2" w:rsidRPr="00D262B9" w:rsidTr="00D66FB2">
        <w:trPr>
          <w:trHeight w:val="259"/>
        </w:trPr>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D262B9">
            <w:pPr>
              <w:spacing w:after="0"/>
              <w:jc w:val="center"/>
              <w:rPr>
                <w:color w:val="000000"/>
                <w:sz w:val="18"/>
                <w:szCs w:val="18"/>
              </w:rPr>
            </w:pPr>
            <w:r w:rsidRPr="00D262B9">
              <w:rPr>
                <w:color w:val="000000"/>
                <w:sz w:val="18"/>
                <w:szCs w:val="18"/>
              </w:rPr>
              <w:t>Brood</w:t>
            </w:r>
          </w:p>
          <w:p w:rsidR="00D66FB2" w:rsidRPr="00D262B9" w:rsidRDefault="00D66FB2" w:rsidP="00D262B9">
            <w:pPr>
              <w:spacing w:after="0"/>
              <w:jc w:val="center"/>
              <w:rPr>
                <w:color w:val="000000"/>
                <w:sz w:val="18"/>
                <w:szCs w:val="18"/>
              </w:rPr>
            </w:pPr>
            <w:r w:rsidRPr="00D262B9">
              <w:rPr>
                <w:color w:val="000000"/>
                <w:sz w:val="18"/>
                <w:szCs w:val="18"/>
              </w:rPr>
              <w:t>Year</w:t>
            </w:r>
          </w:p>
        </w:tc>
        <w:tc>
          <w:tcPr>
            <w:tcW w:w="106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417E0F">
            <w:pPr>
              <w:spacing w:after="0"/>
              <w:jc w:val="center"/>
              <w:rPr>
                <w:color w:val="000000"/>
                <w:sz w:val="18"/>
                <w:szCs w:val="18"/>
              </w:rPr>
            </w:pPr>
            <w:r w:rsidRPr="00D262B9">
              <w:rPr>
                <w:color w:val="000000"/>
                <w:sz w:val="18"/>
                <w:szCs w:val="18"/>
              </w:rPr>
              <w:t>Number of</w:t>
            </w:r>
          </w:p>
          <w:p w:rsidR="00D66FB2" w:rsidRPr="00D262B9" w:rsidRDefault="00D66FB2" w:rsidP="00417E0F">
            <w:pPr>
              <w:spacing w:after="0"/>
              <w:jc w:val="center"/>
              <w:rPr>
                <w:color w:val="000000"/>
                <w:sz w:val="18"/>
                <w:szCs w:val="18"/>
              </w:rPr>
            </w:pPr>
            <w:proofErr w:type="spellStart"/>
            <w:r w:rsidRPr="00D262B9">
              <w:rPr>
                <w:color w:val="000000"/>
                <w:sz w:val="18"/>
                <w:szCs w:val="18"/>
              </w:rPr>
              <w:t>Spawners</w:t>
            </w:r>
            <w:proofErr w:type="spellEnd"/>
          </w:p>
        </w:tc>
        <w:tc>
          <w:tcPr>
            <w:tcW w:w="114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D262B9">
            <w:pPr>
              <w:spacing w:after="0"/>
              <w:jc w:val="center"/>
              <w:rPr>
                <w:color w:val="000000"/>
                <w:sz w:val="18"/>
                <w:szCs w:val="18"/>
              </w:rPr>
            </w:pPr>
            <w:r>
              <w:rPr>
                <w:color w:val="000000"/>
                <w:sz w:val="18"/>
                <w:szCs w:val="18"/>
              </w:rPr>
              <w:t>PCEB</w:t>
            </w:r>
          </w:p>
          <w:p w:rsidR="00D66FB2" w:rsidRPr="00D262B9" w:rsidRDefault="00D66FB2" w:rsidP="00D262B9">
            <w:pPr>
              <w:spacing w:after="0"/>
              <w:jc w:val="center"/>
              <w:rPr>
                <w:color w:val="000000"/>
                <w:sz w:val="18"/>
                <w:szCs w:val="18"/>
              </w:rPr>
            </w:pPr>
            <w:r w:rsidRPr="00D262B9">
              <w:rPr>
                <w:color w:val="000000"/>
                <w:sz w:val="18"/>
                <w:szCs w:val="18"/>
              </w:rPr>
              <w:t>Index</w:t>
            </w:r>
          </w:p>
        </w:tc>
        <w:tc>
          <w:tcPr>
            <w:tcW w:w="1016" w:type="dxa"/>
            <w:vMerge w:val="restart"/>
            <w:tcBorders>
              <w:top w:val="single" w:sz="4" w:space="0" w:color="auto"/>
              <w:left w:val="nil"/>
              <w:right w:val="nil"/>
            </w:tcBorders>
            <w:shd w:val="clear" w:color="auto" w:fill="auto"/>
            <w:noWrap/>
            <w:tcMar>
              <w:left w:w="58" w:type="dxa"/>
              <w:right w:w="0" w:type="dxa"/>
            </w:tcMar>
            <w:vAlign w:val="bottom"/>
            <w:hideMark/>
          </w:tcPr>
          <w:p w:rsidR="00D66FB2" w:rsidRPr="00D262B9" w:rsidRDefault="00D66FB2" w:rsidP="00417E0F">
            <w:pPr>
              <w:spacing w:after="0"/>
              <w:jc w:val="center"/>
              <w:rPr>
                <w:color w:val="000000"/>
                <w:sz w:val="18"/>
                <w:szCs w:val="18"/>
              </w:rPr>
            </w:pPr>
            <w:r>
              <w:rPr>
                <w:color w:val="000000"/>
                <w:sz w:val="18"/>
                <w:szCs w:val="18"/>
              </w:rPr>
              <w:t>Adjusted</w:t>
            </w:r>
          </w:p>
          <w:p w:rsidR="00D66FB2" w:rsidRPr="00D262B9" w:rsidRDefault="00D66FB2" w:rsidP="00417E0F">
            <w:pPr>
              <w:spacing w:after="0"/>
              <w:jc w:val="center"/>
              <w:rPr>
                <w:color w:val="000000"/>
                <w:sz w:val="18"/>
                <w:szCs w:val="18"/>
              </w:rPr>
            </w:pPr>
            <w:proofErr w:type="spellStart"/>
            <w:r w:rsidRPr="00D262B9">
              <w:rPr>
                <w:color w:val="000000"/>
                <w:sz w:val="18"/>
                <w:szCs w:val="18"/>
              </w:rPr>
              <w:t>Spawners</w:t>
            </w:r>
            <w:proofErr w:type="spellEnd"/>
          </w:p>
        </w:tc>
        <w:tc>
          <w:tcPr>
            <w:tcW w:w="4100" w:type="dxa"/>
            <w:gridSpan w:val="3"/>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CC0F06">
            <w:pPr>
              <w:pBdr>
                <w:bottom w:val="single" w:sz="4" w:space="0" w:color="auto"/>
              </w:pBdr>
              <w:spacing w:after="0"/>
              <w:jc w:val="center"/>
              <w:rPr>
                <w:color w:val="000000"/>
                <w:sz w:val="18"/>
                <w:szCs w:val="18"/>
              </w:rPr>
            </w:pPr>
            <w:r w:rsidRPr="00D262B9">
              <w:rPr>
                <w:color w:val="000000"/>
                <w:sz w:val="18"/>
                <w:szCs w:val="18"/>
              </w:rPr>
              <w:t>Fry-to-Smolt Percent Survival (Smolt Age)</w:t>
            </w:r>
          </w:p>
        </w:tc>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D66FB2" w:rsidRPr="00D262B9" w:rsidRDefault="00D66FB2" w:rsidP="00D262B9">
            <w:pPr>
              <w:spacing w:after="0"/>
              <w:jc w:val="right"/>
              <w:rPr>
                <w:color w:val="000000"/>
                <w:sz w:val="18"/>
                <w:szCs w:val="18"/>
              </w:rPr>
            </w:pPr>
            <w:r w:rsidRPr="00D262B9">
              <w:rPr>
                <w:color w:val="000000"/>
                <w:sz w:val="18"/>
                <w:szCs w:val="18"/>
              </w:rPr>
              <w:t>Total</w:t>
            </w:r>
          </w:p>
        </w:tc>
      </w:tr>
      <w:tr w:rsidR="00D66FB2" w:rsidRPr="00D262B9" w:rsidTr="00D66FB2">
        <w:trPr>
          <w:trHeight w:val="259"/>
        </w:trPr>
        <w:tc>
          <w:tcPr>
            <w:tcW w:w="96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D262B9">
            <w:pPr>
              <w:spacing w:after="0"/>
              <w:jc w:val="center"/>
              <w:rPr>
                <w:color w:val="000000"/>
                <w:sz w:val="18"/>
                <w:szCs w:val="18"/>
              </w:rPr>
            </w:pPr>
          </w:p>
        </w:tc>
        <w:tc>
          <w:tcPr>
            <w:tcW w:w="106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417E0F">
            <w:pPr>
              <w:spacing w:after="0"/>
              <w:jc w:val="center"/>
              <w:rPr>
                <w:color w:val="000000"/>
                <w:sz w:val="18"/>
                <w:szCs w:val="18"/>
              </w:rPr>
            </w:pPr>
          </w:p>
        </w:tc>
        <w:tc>
          <w:tcPr>
            <w:tcW w:w="114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D262B9">
            <w:pPr>
              <w:spacing w:after="0"/>
              <w:jc w:val="center"/>
              <w:rPr>
                <w:color w:val="000000"/>
                <w:sz w:val="18"/>
                <w:szCs w:val="18"/>
              </w:rPr>
            </w:pPr>
          </w:p>
        </w:tc>
        <w:tc>
          <w:tcPr>
            <w:tcW w:w="1016" w:type="dxa"/>
            <w:vMerge/>
            <w:tcBorders>
              <w:left w:val="nil"/>
              <w:bottom w:val="single" w:sz="4" w:space="0" w:color="auto"/>
              <w:right w:val="nil"/>
            </w:tcBorders>
            <w:shd w:val="clear" w:color="auto" w:fill="auto"/>
            <w:noWrap/>
            <w:tcMar>
              <w:left w:w="58" w:type="dxa"/>
              <w:right w:w="0" w:type="dxa"/>
            </w:tcMar>
            <w:vAlign w:val="center"/>
            <w:hideMark/>
          </w:tcPr>
          <w:p w:rsidR="00D66FB2" w:rsidRPr="00D262B9" w:rsidRDefault="00D66FB2" w:rsidP="00417E0F">
            <w:pPr>
              <w:spacing w:after="0"/>
              <w:jc w:val="center"/>
              <w:rPr>
                <w:color w:val="000000"/>
                <w:sz w:val="18"/>
                <w:szCs w:val="18"/>
              </w:rPr>
            </w:pPr>
          </w:p>
        </w:tc>
        <w:tc>
          <w:tcPr>
            <w:tcW w:w="1470" w:type="dxa"/>
            <w:tcBorders>
              <w:left w:val="nil"/>
              <w:bottom w:val="single" w:sz="4" w:space="0" w:color="auto"/>
              <w:right w:val="nil"/>
            </w:tcBorders>
            <w:shd w:val="clear" w:color="auto" w:fill="auto"/>
            <w:noWrap/>
            <w:tcMar>
              <w:left w:w="58" w:type="dxa"/>
              <w:right w:w="490" w:type="dxa"/>
            </w:tcMar>
            <w:vAlign w:val="center"/>
            <w:hideMark/>
          </w:tcPr>
          <w:p w:rsidR="00D66FB2" w:rsidRPr="00D262B9" w:rsidRDefault="00D66FB2" w:rsidP="00D262B9">
            <w:pPr>
              <w:spacing w:after="0"/>
              <w:jc w:val="right"/>
              <w:rPr>
                <w:color w:val="000000"/>
                <w:sz w:val="18"/>
                <w:szCs w:val="18"/>
              </w:rPr>
            </w:pPr>
            <w:r w:rsidRPr="00D262B9">
              <w:rPr>
                <w:color w:val="000000"/>
                <w:sz w:val="18"/>
                <w:szCs w:val="18"/>
              </w:rPr>
              <w:t>1</w:t>
            </w:r>
          </w:p>
        </w:tc>
        <w:tc>
          <w:tcPr>
            <w:tcW w:w="1470" w:type="dxa"/>
            <w:tcBorders>
              <w:left w:val="nil"/>
              <w:bottom w:val="single" w:sz="4" w:space="0" w:color="auto"/>
              <w:right w:val="nil"/>
            </w:tcBorders>
            <w:shd w:val="clear" w:color="auto" w:fill="auto"/>
            <w:noWrap/>
            <w:tcMar>
              <w:left w:w="58" w:type="dxa"/>
              <w:right w:w="634" w:type="dxa"/>
            </w:tcMar>
            <w:vAlign w:val="center"/>
            <w:hideMark/>
          </w:tcPr>
          <w:p w:rsidR="00D66FB2" w:rsidRPr="00D262B9" w:rsidRDefault="00D66FB2" w:rsidP="00D262B9">
            <w:pPr>
              <w:spacing w:after="0"/>
              <w:jc w:val="right"/>
              <w:rPr>
                <w:color w:val="000000"/>
                <w:sz w:val="18"/>
                <w:szCs w:val="18"/>
              </w:rPr>
            </w:pPr>
            <w:r w:rsidRPr="00D262B9">
              <w:rPr>
                <w:color w:val="000000"/>
                <w:sz w:val="18"/>
                <w:szCs w:val="18"/>
              </w:rPr>
              <w:t>2</w:t>
            </w:r>
          </w:p>
        </w:tc>
        <w:tc>
          <w:tcPr>
            <w:tcW w:w="1160" w:type="dxa"/>
            <w:tcBorders>
              <w:left w:val="nil"/>
              <w:bottom w:val="single" w:sz="4" w:space="0" w:color="auto"/>
              <w:right w:val="nil"/>
            </w:tcBorders>
            <w:shd w:val="clear" w:color="auto" w:fill="auto"/>
            <w:noWrap/>
            <w:tcMar>
              <w:left w:w="0" w:type="dxa"/>
              <w:right w:w="0" w:type="dxa"/>
            </w:tcMar>
            <w:vAlign w:val="center"/>
            <w:hideMark/>
          </w:tcPr>
          <w:p w:rsidR="00D66FB2" w:rsidRPr="00D262B9" w:rsidRDefault="00D66FB2" w:rsidP="00FE3F1A">
            <w:pPr>
              <w:spacing w:after="0"/>
              <w:jc w:val="center"/>
              <w:rPr>
                <w:color w:val="000000"/>
                <w:sz w:val="18"/>
                <w:szCs w:val="18"/>
              </w:rPr>
            </w:pPr>
            <w:r w:rsidRPr="00D262B9">
              <w:rPr>
                <w:color w:val="000000"/>
                <w:sz w:val="18"/>
                <w:szCs w:val="18"/>
              </w:rPr>
              <w:t>3</w:t>
            </w:r>
          </w:p>
        </w:tc>
        <w:tc>
          <w:tcPr>
            <w:tcW w:w="960" w:type="dxa"/>
            <w:vMerge/>
            <w:tcBorders>
              <w:left w:val="nil"/>
              <w:bottom w:val="single" w:sz="4" w:space="0" w:color="auto"/>
              <w:right w:val="nil"/>
            </w:tcBorders>
            <w:shd w:val="clear" w:color="auto" w:fill="auto"/>
            <w:noWrap/>
            <w:tcMar>
              <w:left w:w="58" w:type="dxa"/>
              <w:right w:w="58" w:type="dxa"/>
            </w:tcMar>
            <w:vAlign w:val="center"/>
            <w:hideMark/>
          </w:tcPr>
          <w:p w:rsidR="00D66FB2" w:rsidRPr="00D262B9" w:rsidRDefault="00D66FB2" w:rsidP="00D262B9">
            <w:pPr>
              <w:spacing w:after="0"/>
              <w:jc w:val="right"/>
              <w:rPr>
                <w:color w:val="000000"/>
                <w:sz w:val="18"/>
                <w:szCs w:val="18"/>
              </w:rPr>
            </w:pPr>
          </w:p>
        </w:tc>
      </w:tr>
      <w:tr w:rsidR="00D262B9"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1995</w:t>
            </w:r>
          </w:p>
        </w:tc>
        <w:tc>
          <w:tcPr>
            <w:tcW w:w="1060"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6,138</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0.992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6,090</w:t>
            </w:r>
          </w:p>
        </w:tc>
        <w:tc>
          <w:tcPr>
            <w:tcW w:w="1470" w:type="dxa"/>
            <w:tcBorders>
              <w:top w:val="nil"/>
              <w:left w:val="nil"/>
              <w:bottom w:val="nil"/>
              <w:right w:val="nil"/>
            </w:tcBorders>
            <w:shd w:val="clear" w:color="auto" w:fill="auto"/>
            <w:noWrap/>
            <w:tcMar>
              <w:left w:w="58" w:type="dxa"/>
              <w:right w:w="432"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12.7</w:t>
            </w:r>
          </w:p>
        </w:tc>
        <w:tc>
          <w:tcPr>
            <w:tcW w:w="1470"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10.3</w:t>
            </w:r>
          </w:p>
        </w:tc>
        <w:tc>
          <w:tcPr>
            <w:tcW w:w="1160"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23.0</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1996</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1.039</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7,803</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6.4</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w:t>
            </w:r>
          </w:p>
        </w:tc>
        <w:tc>
          <w:tcPr>
            <w:tcW w:w="1160" w:type="dxa"/>
            <w:tcBorders>
              <w:top w:val="nil"/>
              <w:left w:val="nil"/>
              <w:bottom w:val="nil"/>
              <w:right w:val="nil"/>
            </w:tcBorders>
            <w:shd w:val="clear" w:color="auto" w:fill="auto"/>
            <w:noWrap/>
            <w:tcMar>
              <w:left w:w="0" w:type="dxa"/>
              <w:right w:w="0" w:type="dxa"/>
            </w:tcMar>
            <w:vAlign w:val="center"/>
            <w:hideMark/>
          </w:tcPr>
          <w:p w:rsidR="00FE3F1A" w:rsidRDefault="00FE3F1A" w:rsidP="00CC0F06">
            <w:pPr>
              <w:jc w:val="center"/>
            </w:pPr>
            <w:r w:rsidRPr="00567019">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8.5</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1997</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12,474</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1.147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14,307</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6.5</w:t>
            </w:r>
          </w:p>
        </w:tc>
        <w:tc>
          <w:tcPr>
            <w:tcW w:w="1160" w:type="dxa"/>
            <w:tcBorders>
              <w:top w:val="nil"/>
              <w:left w:val="nil"/>
              <w:bottom w:val="nil"/>
              <w:right w:val="nil"/>
            </w:tcBorders>
            <w:shd w:val="clear" w:color="auto" w:fill="auto"/>
            <w:noWrap/>
            <w:tcMar>
              <w:left w:w="0" w:type="dxa"/>
              <w:right w:w="0" w:type="dxa"/>
            </w:tcMar>
            <w:vAlign w:val="center"/>
            <w:hideMark/>
          </w:tcPr>
          <w:p w:rsidR="00FE3F1A" w:rsidRDefault="00FE3F1A" w:rsidP="00CC0F06">
            <w:pPr>
              <w:jc w:val="center"/>
            </w:pPr>
            <w:r w:rsidRPr="00567019">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9.3</w:t>
            </w:r>
          </w:p>
        </w:tc>
      </w:tr>
      <w:tr w:rsidR="00D262B9"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1998</w:t>
            </w:r>
          </w:p>
        </w:tc>
        <w:tc>
          <w:tcPr>
            <w:tcW w:w="1060"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8,443</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1.092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9,222</w:t>
            </w:r>
          </w:p>
        </w:tc>
        <w:tc>
          <w:tcPr>
            <w:tcW w:w="1470" w:type="dxa"/>
            <w:tcBorders>
              <w:top w:val="nil"/>
              <w:left w:val="nil"/>
              <w:bottom w:val="nil"/>
              <w:right w:val="nil"/>
            </w:tcBorders>
            <w:shd w:val="clear" w:color="auto" w:fill="auto"/>
            <w:noWrap/>
            <w:tcMar>
              <w:left w:w="58" w:type="dxa"/>
              <w:right w:w="432"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31.4</w:t>
            </w:r>
          </w:p>
        </w:tc>
        <w:tc>
          <w:tcPr>
            <w:tcW w:w="1470"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2.1</w:t>
            </w:r>
          </w:p>
        </w:tc>
        <w:tc>
          <w:tcPr>
            <w:tcW w:w="1160"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33.6</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1999</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12,313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0.775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9,543</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47.5</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12.9</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60.4</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2000</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13,219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1.051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13,892</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18.3</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25.7</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44.0</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2001</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23,943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0.937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22,428</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63.4</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3.1</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66.5</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2002</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34,382</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40,220</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5.0</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16.8</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2003</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12,549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13,427</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21.5</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6.2</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000000" w:fill="FFFFFF"/>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27.7</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2004</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17,936</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1.195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21,431</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0.3</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000000" w:fill="FFFFFF"/>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12.0</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2005</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6,479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0.800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5,183</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34.6</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0.2</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000000" w:fill="FFFFFF"/>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34.7</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2006</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6,789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1.284</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8,714</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10.0</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0.1</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10.1</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2007</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4,859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0.909</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4,415</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39.1</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3.3</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42.4</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2008</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8,527</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1.362</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11,617</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12.8</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7.4</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20.2</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2009</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5,250</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0.821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4,311</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4.9</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3.9</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8.9</w:t>
            </w:r>
          </w:p>
        </w:tc>
      </w:tr>
      <w:tr w:rsidR="00FE3F1A" w:rsidRPr="00D262B9" w:rsidTr="00D66FB2">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2010</w:t>
            </w:r>
          </w:p>
        </w:tc>
        <w:tc>
          <w:tcPr>
            <w:tcW w:w="1060"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9,334</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0.977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9,118</w:t>
            </w:r>
          </w:p>
        </w:tc>
        <w:tc>
          <w:tcPr>
            <w:tcW w:w="1470" w:type="dxa"/>
            <w:tcBorders>
              <w:top w:val="nil"/>
              <w:left w:val="nil"/>
              <w:bottom w:val="nil"/>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17.7</w:t>
            </w:r>
          </w:p>
        </w:tc>
        <w:tc>
          <w:tcPr>
            <w:tcW w:w="1470"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3.7</w:t>
            </w:r>
          </w:p>
        </w:tc>
        <w:tc>
          <w:tcPr>
            <w:tcW w:w="1160"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21.4</w:t>
            </w:r>
          </w:p>
        </w:tc>
      </w:tr>
      <w:tr w:rsidR="00FE3F1A" w:rsidRPr="00D262B9" w:rsidTr="00D66FB2">
        <w:trPr>
          <w:trHeight w:hRule="exact" w:val="259"/>
        </w:trPr>
        <w:tc>
          <w:tcPr>
            <w:tcW w:w="960" w:type="dxa"/>
            <w:tcBorders>
              <w:top w:val="nil"/>
              <w:left w:val="nil"/>
              <w:bottom w:val="single" w:sz="4" w:space="0" w:color="auto"/>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2011</w:t>
            </w:r>
          </w:p>
        </w:tc>
        <w:tc>
          <w:tcPr>
            <w:tcW w:w="1060" w:type="dxa"/>
            <w:tcBorders>
              <w:top w:val="nil"/>
              <w:left w:val="nil"/>
              <w:bottom w:val="single" w:sz="4" w:space="0" w:color="auto"/>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single" w:sz="4" w:space="0" w:color="auto"/>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0.739</w:t>
            </w:r>
          </w:p>
        </w:tc>
        <w:tc>
          <w:tcPr>
            <w:tcW w:w="1016" w:type="dxa"/>
            <w:tcBorders>
              <w:top w:val="nil"/>
              <w:left w:val="nil"/>
              <w:bottom w:val="single" w:sz="4" w:space="0" w:color="auto"/>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5,547</w:t>
            </w:r>
          </w:p>
        </w:tc>
        <w:tc>
          <w:tcPr>
            <w:tcW w:w="1470" w:type="dxa"/>
            <w:tcBorders>
              <w:top w:val="nil"/>
              <w:left w:val="nil"/>
              <w:bottom w:val="single" w:sz="4" w:space="0" w:color="auto"/>
              <w:right w:val="nil"/>
            </w:tcBorders>
            <w:shd w:val="clear" w:color="auto" w:fill="auto"/>
            <w:noWrap/>
            <w:tcMar>
              <w:left w:w="58" w:type="dxa"/>
              <w:right w:w="432"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14.6</w:t>
            </w:r>
          </w:p>
        </w:tc>
        <w:tc>
          <w:tcPr>
            <w:tcW w:w="1470" w:type="dxa"/>
            <w:tcBorders>
              <w:top w:val="nil"/>
              <w:left w:val="nil"/>
              <w:bottom w:val="single" w:sz="4" w:space="0" w:color="auto"/>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w:t>
            </w:r>
          </w:p>
        </w:tc>
        <w:tc>
          <w:tcPr>
            <w:tcW w:w="1160" w:type="dxa"/>
            <w:tcBorders>
              <w:top w:val="nil"/>
              <w:left w:val="nil"/>
              <w:bottom w:val="single" w:sz="4" w:space="0" w:color="auto"/>
              <w:right w:val="nil"/>
            </w:tcBorders>
            <w:shd w:val="clear" w:color="auto" w:fill="auto"/>
            <w:noWrap/>
            <w:tcMar>
              <w:left w:w="0" w:type="dxa"/>
              <w:right w:w="0" w:type="dxa"/>
            </w:tcMar>
            <w:hideMark/>
          </w:tcPr>
          <w:p w:rsidR="00FE3F1A" w:rsidRDefault="00FE3F1A" w:rsidP="00FE3F1A">
            <w:pPr>
              <w:jc w:val="center"/>
            </w:pPr>
            <w:r w:rsidRPr="00980304">
              <w:rPr>
                <w:color w:val="000000"/>
                <w:sz w:val="18"/>
                <w:szCs w:val="18"/>
              </w:rPr>
              <w:t>-</w:t>
            </w:r>
          </w:p>
        </w:tc>
        <w:tc>
          <w:tcPr>
            <w:tcW w:w="960" w:type="dxa"/>
            <w:tcBorders>
              <w:top w:val="nil"/>
              <w:left w:val="nil"/>
              <w:bottom w:val="single" w:sz="4" w:space="0" w:color="auto"/>
              <w:right w:val="nil"/>
            </w:tcBorders>
            <w:shd w:val="clear" w:color="auto" w:fill="auto"/>
            <w:noWrap/>
            <w:tcMar>
              <w:left w:w="58" w:type="dxa"/>
              <w:right w:w="5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w:t>
            </w:r>
          </w:p>
        </w:tc>
      </w:tr>
      <w:tr w:rsidR="00D262B9" w:rsidRPr="00D262B9" w:rsidTr="00D66FB2">
        <w:trPr>
          <w:trHeight w:val="300"/>
        </w:trPr>
        <w:tc>
          <w:tcPr>
            <w:tcW w:w="960" w:type="dxa"/>
            <w:tcBorders>
              <w:top w:val="nil"/>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Average</w:t>
            </w:r>
          </w:p>
        </w:tc>
        <w:tc>
          <w:tcPr>
            <w:tcW w:w="1060" w:type="dxa"/>
            <w:tcBorders>
              <w:top w:val="nil"/>
              <w:left w:val="nil"/>
              <w:bottom w:val="single" w:sz="4" w:space="0" w:color="auto"/>
              <w:right w:val="nil"/>
            </w:tcBorders>
            <w:shd w:val="clear" w:color="auto" w:fill="auto"/>
            <w:noWrap/>
            <w:tcMar>
              <w:left w:w="58" w:type="dxa"/>
              <w:right w:w="288"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11,627</w:t>
            </w:r>
          </w:p>
        </w:tc>
        <w:tc>
          <w:tcPr>
            <w:tcW w:w="1140" w:type="dxa"/>
            <w:tcBorders>
              <w:top w:val="nil"/>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1.021</w:t>
            </w:r>
          </w:p>
        </w:tc>
        <w:tc>
          <w:tcPr>
            <w:tcW w:w="1016" w:type="dxa"/>
            <w:tcBorders>
              <w:top w:val="nil"/>
              <w:left w:val="nil"/>
              <w:bottom w:val="single" w:sz="4" w:space="0" w:color="auto"/>
              <w:right w:val="nil"/>
            </w:tcBorders>
            <w:shd w:val="clear" w:color="auto" w:fill="auto"/>
            <w:noWrap/>
            <w:tcMar>
              <w:left w:w="58" w:type="dxa"/>
              <w:right w:w="21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12,192</w:t>
            </w:r>
          </w:p>
        </w:tc>
        <w:tc>
          <w:tcPr>
            <w:tcW w:w="1470" w:type="dxa"/>
            <w:tcBorders>
              <w:top w:val="nil"/>
              <w:left w:val="nil"/>
              <w:bottom w:val="single" w:sz="4" w:space="0" w:color="auto"/>
              <w:right w:val="nil"/>
            </w:tcBorders>
            <w:shd w:val="clear" w:color="auto" w:fill="auto"/>
            <w:noWrap/>
            <w:tcMar>
              <w:left w:w="58" w:type="dxa"/>
              <w:right w:w="432"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21.2</w:t>
            </w:r>
          </w:p>
        </w:tc>
        <w:tc>
          <w:tcPr>
            <w:tcW w:w="1470" w:type="dxa"/>
            <w:tcBorders>
              <w:top w:val="nil"/>
              <w:left w:val="nil"/>
              <w:bottom w:val="single" w:sz="4" w:space="0" w:color="auto"/>
              <w:right w:val="nil"/>
            </w:tcBorders>
            <w:shd w:val="clear" w:color="auto" w:fill="auto"/>
            <w:noWrap/>
            <w:tcMar>
              <w:left w:w="58" w:type="dxa"/>
              <w:right w:w="57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5.8</w:t>
            </w:r>
          </w:p>
        </w:tc>
        <w:tc>
          <w:tcPr>
            <w:tcW w:w="1160" w:type="dxa"/>
            <w:tcBorders>
              <w:top w:val="nil"/>
              <w:left w:val="nil"/>
              <w:bottom w:val="single" w:sz="4" w:space="0" w:color="auto"/>
              <w:right w:val="nil"/>
            </w:tcBorders>
            <w:shd w:val="clear" w:color="auto" w:fill="auto"/>
            <w:noWrap/>
            <w:tcMar>
              <w:left w:w="0" w:type="dxa"/>
              <w:right w:w="0" w:type="dxa"/>
            </w:tcMar>
            <w:vAlign w:val="center"/>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27.5</w:t>
            </w:r>
          </w:p>
        </w:tc>
      </w:tr>
    </w:tbl>
    <w:p w:rsidR="00D262B9" w:rsidRDefault="00D262B9">
      <w:pPr>
        <w:spacing w:after="0"/>
        <w:jc w:val="left"/>
      </w:pPr>
    </w:p>
    <w:p w:rsidR="00D262B9" w:rsidRDefault="00E70B11" w:rsidP="00E70B11">
      <w:pPr>
        <w:pStyle w:val="Caption"/>
      </w:pPr>
      <w:bookmarkStart w:id="528" w:name="_Toc487202828"/>
      <w:r>
        <w:t xml:space="preserve">Appendix C </w:t>
      </w:r>
      <w:fldSimple w:instr=" SEQ Appendix_C \* ARABIC ">
        <w:r w:rsidR="009C1768">
          <w:rPr>
            <w:noProof/>
          </w:rPr>
          <w:t>2</w:t>
        </w:r>
      </w:fldSimple>
      <w:r>
        <w:t>.–</w:t>
      </w:r>
      <w:r w:rsidRPr="00E70B11">
        <w:t>Estimated Berners River coho salmon spawning escapement, escapement adjusted to constant per capita egg biomass, and estimated fry-to-adult survival for half-length tagged newly-emerged fry released in Shaul Pond.</w:t>
      </w:r>
      <w:bookmarkEnd w:id="528"/>
    </w:p>
    <w:tbl>
      <w:tblPr>
        <w:tblW w:w="9348" w:type="dxa"/>
        <w:tblInd w:w="93" w:type="dxa"/>
        <w:tblLook w:val="04A0" w:firstRow="1" w:lastRow="0" w:firstColumn="1" w:lastColumn="0" w:noHBand="0" w:noVBand="1"/>
      </w:tblPr>
      <w:tblGrid>
        <w:gridCol w:w="960"/>
        <w:gridCol w:w="1188"/>
        <w:gridCol w:w="1139"/>
        <w:gridCol w:w="1023"/>
        <w:gridCol w:w="1627"/>
        <w:gridCol w:w="1196"/>
        <w:gridCol w:w="1291"/>
        <w:gridCol w:w="959"/>
      </w:tblGrid>
      <w:tr w:rsidR="00CC0F06" w:rsidRPr="00D262B9" w:rsidTr="00CC0F06">
        <w:trPr>
          <w:trHeight w:val="259"/>
        </w:trPr>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D262B9">
            <w:pPr>
              <w:spacing w:after="0"/>
              <w:jc w:val="center"/>
              <w:rPr>
                <w:color w:val="000000"/>
                <w:sz w:val="18"/>
                <w:szCs w:val="18"/>
              </w:rPr>
            </w:pPr>
            <w:r w:rsidRPr="00D262B9">
              <w:rPr>
                <w:color w:val="000000"/>
                <w:sz w:val="18"/>
                <w:szCs w:val="18"/>
              </w:rPr>
              <w:t>Brood</w:t>
            </w:r>
          </w:p>
          <w:p w:rsidR="00CC0F06" w:rsidRPr="00D262B9" w:rsidRDefault="00CC0F06" w:rsidP="00D262B9">
            <w:pPr>
              <w:spacing w:after="0"/>
              <w:jc w:val="center"/>
              <w:rPr>
                <w:color w:val="000000"/>
                <w:sz w:val="18"/>
                <w:szCs w:val="18"/>
              </w:rPr>
            </w:pPr>
            <w:r w:rsidRPr="00D262B9">
              <w:rPr>
                <w:color w:val="000000"/>
                <w:sz w:val="18"/>
                <w:szCs w:val="18"/>
              </w:rPr>
              <w:t>Year</w:t>
            </w:r>
          </w:p>
        </w:tc>
        <w:tc>
          <w:tcPr>
            <w:tcW w:w="1172" w:type="dxa"/>
            <w:vMerge w:val="restart"/>
            <w:tcBorders>
              <w:top w:val="single" w:sz="4" w:space="0" w:color="auto"/>
              <w:left w:val="nil"/>
              <w:right w:val="nil"/>
            </w:tcBorders>
            <w:shd w:val="clear" w:color="auto" w:fill="auto"/>
            <w:noWrap/>
            <w:tcMar>
              <w:left w:w="0" w:type="dxa"/>
              <w:right w:w="0" w:type="dxa"/>
            </w:tcMar>
            <w:vAlign w:val="bottom"/>
            <w:hideMark/>
          </w:tcPr>
          <w:p w:rsidR="00CC0F06" w:rsidRPr="00D262B9" w:rsidRDefault="00CC0F06" w:rsidP="00417E0F">
            <w:pPr>
              <w:spacing w:after="0"/>
              <w:jc w:val="center"/>
              <w:rPr>
                <w:color w:val="000000"/>
                <w:sz w:val="18"/>
                <w:szCs w:val="18"/>
              </w:rPr>
            </w:pPr>
            <w:r w:rsidRPr="00D262B9">
              <w:rPr>
                <w:color w:val="000000"/>
                <w:sz w:val="18"/>
                <w:szCs w:val="18"/>
              </w:rPr>
              <w:t>Number of</w:t>
            </w:r>
          </w:p>
          <w:p w:rsidR="00CC0F06" w:rsidRPr="00D262B9" w:rsidRDefault="00CC0F06" w:rsidP="00417E0F">
            <w:pPr>
              <w:spacing w:after="0"/>
              <w:jc w:val="center"/>
              <w:rPr>
                <w:color w:val="000000"/>
                <w:sz w:val="18"/>
                <w:szCs w:val="18"/>
              </w:rPr>
            </w:pPr>
            <w:proofErr w:type="spellStart"/>
            <w:r w:rsidRPr="00D262B9">
              <w:rPr>
                <w:color w:val="000000"/>
                <w:sz w:val="18"/>
                <w:szCs w:val="18"/>
              </w:rPr>
              <w:t>Spawners</w:t>
            </w:r>
            <w:proofErr w:type="spellEnd"/>
          </w:p>
        </w:tc>
        <w:tc>
          <w:tcPr>
            <w:tcW w:w="1140" w:type="dxa"/>
            <w:vMerge w:val="restart"/>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D262B9">
            <w:pPr>
              <w:spacing w:after="0"/>
              <w:jc w:val="center"/>
              <w:rPr>
                <w:color w:val="000000"/>
                <w:sz w:val="18"/>
                <w:szCs w:val="18"/>
              </w:rPr>
            </w:pPr>
            <w:r w:rsidRPr="00D262B9">
              <w:rPr>
                <w:color w:val="000000"/>
                <w:sz w:val="18"/>
                <w:szCs w:val="18"/>
              </w:rPr>
              <w:t>PCEB</w:t>
            </w:r>
          </w:p>
          <w:p w:rsidR="00CC0F06" w:rsidRPr="00D262B9" w:rsidRDefault="00CC0F06" w:rsidP="00D262B9">
            <w:pPr>
              <w:spacing w:after="0"/>
              <w:jc w:val="center"/>
              <w:rPr>
                <w:color w:val="000000"/>
                <w:sz w:val="18"/>
                <w:szCs w:val="18"/>
              </w:rPr>
            </w:pPr>
            <w:r w:rsidRPr="00D262B9">
              <w:rPr>
                <w:color w:val="000000"/>
                <w:sz w:val="18"/>
                <w:szCs w:val="18"/>
              </w:rPr>
              <w:t>Index</w:t>
            </w:r>
          </w:p>
        </w:tc>
        <w:tc>
          <w:tcPr>
            <w:tcW w:w="1016" w:type="dxa"/>
            <w:vMerge w:val="restart"/>
            <w:tcBorders>
              <w:top w:val="single" w:sz="4" w:space="0" w:color="auto"/>
              <w:left w:val="nil"/>
              <w:right w:val="nil"/>
            </w:tcBorders>
            <w:shd w:val="clear" w:color="auto" w:fill="auto"/>
            <w:noWrap/>
            <w:tcMar>
              <w:left w:w="58" w:type="dxa"/>
              <w:right w:w="0" w:type="dxa"/>
            </w:tcMar>
            <w:vAlign w:val="bottom"/>
            <w:hideMark/>
          </w:tcPr>
          <w:p w:rsidR="00CC0F06" w:rsidRPr="00D262B9" w:rsidRDefault="00CC0F06" w:rsidP="00417E0F">
            <w:pPr>
              <w:spacing w:after="0"/>
              <w:jc w:val="center"/>
              <w:rPr>
                <w:color w:val="000000"/>
                <w:sz w:val="18"/>
                <w:szCs w:val="18"/>
              </w:rPr>
            </w:pPr>
            <w:r>
              <w:rPr>
                <w:color w:val="000000"/>
                <w:sz w:val="18"/>
                <w:szCs w:val="18"/>
              </w:rPr>
              <w:t>Adjusted</w:t>
            </w:r>
          </w:p>
          <w:p w:rsidR="00CC0F06" w:rsidRPr="00D262B9" w:rsidRDefault="00CC0F06" w:rsidP="00417E0F">
            <w:pPr>
              <w:spacing w:after="0"/>
              <w:jc w:val="center"/>
              <w:rPr>
                <w:color w:val="000000"/>
                <w:sz w:val="18"/>
                <w:szCs w:val="18"/>
              </w:rPr>
            </w:pPr>
            <w:proofErr w:type="spellStart"/>
            <w:r w:rsidRPr="00D262B9">
              <w:rPr>
                <w:color w:val="000000"/>
                <w:sz w:val="18"/>
                <w:szCs w:val="18"/>
              </w:rPr>
              <w:t>Spawners</w:t>
            </w:r>
            <w:proofErr w:type="spellEnd"/>
          </w:p>
        </w:tc>
        <w:tc>
          <w:tcPr>
            <w:tcW w:w="4100" w:type="dxa"/>
            <w:gridSpan w:val="3"/>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CC0F06">
            <w:pPr>
              <w:pBdr>
                <w:bottom w:val="single" w:sz="4" w:space="1" w:color="auto"/>
              </w:pBdr>
              <w:spacing w:after="0"/>
              <w:jc w:val="center"/>
              <w:rPr>
                <w:color w:val="000000"/>
                <w:sz w:val="18"/>
                <w:szCs w:val="18"/>
              </w:rPr>
            </w:pPr>
            <w:r w:rsidRPr="00D262B9">
              <w:rPr>
                <w:color w:val="000000"/>
                <w:sz w:val="18"/>
                <w:szCs w:val="18"/>
              </w:rPr>
              <w:t>Fry-to-Adult Percent Survival (Smolt Age)</w:t>
            </w:r>
          </w:p>
        </w:tc>
        <w:tc>
          <w:tcPr>
            <w:tcW w:w="960" w:type="dxa"/>
            <w:vMerge w:val="restart"/>
            <w:tcBorders>
              <w:top w:val="single" w:sz="4" w:space="0" w:color="auto"/>
              <w:left w:val="nil"/>
              <w:right w:val="nil"/>
            </w:tcBorders>
            <w:shd w:val="clear" w:color="auto" w:fill="auto"/>
            <w:noWrap/>
            <w:tcMar>
              <w:left w:w="58" w:type="dxa"/>
              <w:right w:w="58" w:type="dxa"/>
            </w:tcMar>
            <w:vAlign w:val="bottom"/>
            <w:hideMark/>
          </w:tcPr>
          <w:p w:rsidR="00CC0F06" w:rsidRPr="00D262B9" w:rsidRDefault="00CC0F06" w:rsidP="00D262B9">
            <w:pPr>
              <w:spacing w:after="0"/>
              <w:jc w:val="right"/>
              <w:rPr>
                <w:color w:val="000000"/>
                <w:sz w:val="18"/>
                <w:szCs w:val="18"/>
              </w:rPr>
            </w:pPr>
            <w:r w:rsidRPr="00D262B9">
              <w:rPr>
                <w:color w:val="000000"/>
                <w:sz w:val="18"/>
                <w:szCs w:val="18"/>
              </w:rPr>
              <w:t> </w:t>
            </w:r>
          </w:p>
          <w:p w:rsidR="00CC0F06" w:rsidRPr="00D262B9" w:rsidRDefault="00CC0F06" w:rsidP="00D262B9">
            <w:pPr>
              <w:spacing w:after="0"/>
              <w:jc w:val="right"/>
              <w:rPr>
                <w:color w:val="000000"/>
                <w:sz w:val="18"/>
                <w:szCs w:val="18"/>
              </w:rPr>
            </w:pPr>
            <w:r w:rsidRPr="00D262B9">
              <w:rPr>
                <w:color w:val="000000"/>
                <w:sz w:val="18"/>
                <w:szCs w:val="18"/>
              </w:rPr>
              <w:t>Total</w:t>
            </w:r>
          </w:p>
        </w:tc>
      </w:tr>
      <w:tr w:rsidR="00CC0F06" w:rsidRPr="00D262B9" w:rsidTr="00CC0F06">
        <w:trPr>
          <w:trHeight w:val="243"/>
        </w:trPr>
        <w:tc>
          <w:tcPr>
            <w:tcW w:w="960" w:type="dxa"/>
            <w:vMerge/>
            <w:tcBorders>
              <w:left w:val="nil"/>
              <w:bottom w:val="single" w:sz="4" w:space="0" w:color="auto"/>
              <w:right w:val="nil"/>
            </w:tcBorders>
            <w:shd w:val="clear" w:color="auto" w:fill="auto"/>
            <w:noWrap/>
            <w:tcMar>
              <w:left w:w="58" w:type="dxa"/>
              <w:right w:w="58" w:type="dxa"/>
            </w:tcMar>
            <w:vAlign w:val="center"/>
            <w:hideMark/>
          </w:tcPr>
          <w:p w:rsidR="00CC0F06" w:rsidRPr="00D262B9" w:rsidRDefault="00CC0F06" w:rsidP="00D262B9">
            <w:pPr>
              <w:spacing w:after="0"/>
              <w:jc w:val="center"/>
              <w:rPr>
                <w:color w:val="000000"/>
                <w:sz w:val="18"/>
                <w:szCs w:val="18"/>
              </w:rPr>
            </w:pPr>
          </w:p>
        </w:tc>
        <w:tc>
          <w:tcPr>
            <w:tcW w:w="1172" w:type="dxa"/>
            <w:vMerge/>
            <w:tcBorders>
              <w:left w:val="nil"/>
              <w:bottom w:val="single" w:sz="4" w:space="0" w:color="auto"/>
              <w:right w:val="nil"/>
            </w:tcBorders>
            <w:shd w:val="clear" w:color="auto" w:fill="auto"/>
            <w:noWrap/>
            <w:tcMar>
              <w:left w:w="0" w:type="dxa"/>
              <w:right w:w="0" w:type="dxa"/>
            </w:tcMar>
            <w:vAlign w:val="center"/>
            <w:hideMark/>
          </w:tcPr>
          <w:p w:rsidR="00CC0F06" w:rsidRPr="00D262B9" w:rsidRDefault="00CC0F06" w:rsidP="00417E0F">
            <w:pPr>
              <w:spacing w:after="0"/>
              <w:jc w:val="center"/>
              <w:rPr>
                <w:color w:val="000000"/>
                <w:sz w:val="18"/>
                <w:szCs w:val="18"/>
              </w:rPr>
            </w:pPr>
          </w:p>
        </w:tc>
        <w:tc>
          <w:tcPr>
            <w:tcW w:w="1140" w:type="dxa"/>
            <w:vMerge/>
            <w:tcBorders>
              <w:left w:val="nil"/>
              <w:bottom w:val="single" w:sz="4" w:space="0" w:color="auto"/>
              <w:right w:val="nil"/>
            </w:tcBorders>
            <w:shd w:val="clear" w:color="auto" w:fill="auto"/>
            <w:noWrap/>
            <w:tcMar>
              <w:left w:w="58" w:type="dxa"/>
              <w:right w:w="58" w:type="dxa"/>
            </w:tcMar>
            <w:vAlign w:val="center"/>
            <w:hideMark/>
          </w:tcPr>
          <w:p w:rsidR="00CC0F06" w:rsidRPr="00D262B9" w:rsidRDefault="00CC0F06" w:rsidP="00D262B9">
            <w:pPr>
              <w:spacing w:after="0"/>
              <w:jc w:val="center"/>
              <w:rPr>
                <w:color w:val="000000"/>
                <w:sz w:val="18"/>
                <w:szCs w:val="18"/>
              </w:rPr>
            </w:pPr>
          </w:p>
        </w:tc>
        <w:tc>
          <w:tcPr>
            <w:tcW w:w="1016" w:type="dxa"/>
            <w:vMerge/>
            <w:tcBorders>
              <w:left w:val="nil"/>
              <w:bottom w:val="single" w:sz="4" w:space="0" w:color="auto"/>
              <w:right w:val="nil"/>
            </w:tcBorders>
            <w:shd w:val="clear" w:color="auto" w:fill="auto"/>
            <w:noWrap/>
            <w:tcMar>
              <w:left w:w="58" w:type="dxa"/>
              <w:right w:w="0" w:type="dxa"/>
            </w:tcMar>
            <w:vAlign w:val="center"/>
            <w:hideMark/>
          </w:tcPr>
          <w:p w:rsidR="00CC0F06" w:rsidRPr="00D262B9" w:rsidRDefault="00CC0F06" w:rsidP="00417E0F">
            <w:pPr>
              <w:spacing w:after="0"/>
              <w:jc w:val="center"/>
              <w:rPr>
                <w:color w:val="000000"/>
                <w:sz w:val="18"/>
                <w:szCs w:val="18"/>
              </w:rPr>
            </w:pPr>
          </w:p>
        </w:tc>
        <w:tc>
          <w:tcPr>
            <w:tcW w:w="1628" w:type="dxa"/>
            <w:tcBorders>
              <w:left w:val="nil"/>
              <w:bottom w:val="single" w:sz="4" w:space="0" w:color="auto"/>
              <w:right w:val="nil"/>
            </w:tcBorders>
            <w:shd w:val="clear" w:color="auto" w:fill="auto"/>
            <w:noWrap/>
            <w:tcMar>
              <w:left w:w="58" w:type="dxa"/>
              <w:right w:w="634" w:type="dxa"/>
            </w:tcMar>
            <w:vAlign w:val="center"/>
            <w:hideMark/>
          </w:tcPr>
          <w:p w:rsidR="00CC0F06" w:rsidRPr="00D262B9" w:rsidRDefault="00CC0F06" w:rsidP="00D262B9">
            <w:pPr>
              <w:spacing w:after="0"/>
              <w:jc w:val="right"/>
              <w:rPr>
                <w:color w:val="000000"/>
                <w:sz w:val="18"/>
                <w:szCs w:val="18"/>
              </w:rPr>
            </w:pPr>
            <w:r>
              <w:rPr>
                <w:color w:val="000000"/>
                <w:sz w:val="18"/>
                <w:szCs w:val="18"/>
              </w:rPr>
              <w:t>1</w:t>
            </w:r>
          </w:p>
        </w:tc>
        <w:tc>
          <w:tcPr>
            <w:tcW w:w="1196" w:type="dxa"/>
            <w:tcBorders>
              <w:left w:val="nil"/>
              <w:bottom w:val="single" w:sz="4" w:space="0" w:color="auto"/>
              <w:right w:val="nil"/>
            </w:tcBorders>
            <w:shd w:val="clear" w:color="auto" w:fill="auto"/>
            <w:noWrap/>
            <w:tcMar>
              <w:left w:w="58" w:type="dxa"/>
              <w:right w:w="547" w:type="dxa"/>
            </w:tcMar>
            <w:vAlign w:val="center"/>
            <w:hideMark/>
          </w:tcPr>
          <w:p w:rsidR="00CC0F06" w:rsidRPr="00D262B9" w:rsidRDefault="00CC0F06" w:rsidP="00D262B9">
            <w:pPr>
              <w:spacing w:after="0"/>
              <w:jc w:val="right"/>
              <w:rPr>
                <w:color w:val="000000"/>
                <w:sz w:val="18"/>
                <w:szCs w:val="18"/>
              </w:rPr>
            </w:pPr>
            <w:r>
              <w:rPr>
                <w:color w:val="000000"/>
                <w:sz w:val="18"/>
                <w:szCs w:val="18"/>
              </w:rPr>
              <w:t>2</w:t>
            </w:r>
          </w:p>
        </w:tc>
        <w:tc>
          <w:tcPr>
            <w:tcW w:w="1276" w:type="dxa"/>
            <w:tcBorders>
              <w:left w:val="nil"/>
              <w:bottom w:val="single" w:sz="4" w:space="0" w:color="auto"/>
              <w:right w:val="nil"/>
            </w:tcBorders>
            <w:shd w:val="clear" w:color="auto" w:fill="auto"/>
            <w:noWrap/>
            <w:tcMar>
              <w:left w:w="0" w:type="dxa"/>
              <w:right w:w="0" w:type="dxa"/>
            </w:tcMar>
            <w:vAlign w:val="center"/>
            <w:hideMark/>
          </w:tcPr>
          <w:p w:rsidR="00CC0F06" w:rsidRPr="00D262B9" w:rsidRDefault="00CC0F06" w:rsidP="00FE3F1A">
            <w:pPr>
              <w:spacing w:after="0"/>
              <w:jc w:val="center"/>
              <w:rPr>
                <w:color w:val="000000"/>
                <w:sz w:val="18"/>
                <w:szCs w:val="18"/>
              </w:rPr>
            </w:pPr>
            <w:r>
              <w:rPr>
                <w:color w:val="000000"/>
                <w:sz w:val="18"/>
                <w:szCs w:val="18"/>
              </w:rPr>
              <w:t>3</w:t>
            </w:r>
          </w:p>
        </w:tc>
        <w:tc>
          <w:tcPr>
            <w:tcW w:w="960" w:type="dxa"/>
            <w:vMerge/>
            <w:tcBorders>
              <w:left w:val="nil"/>
              <w:bottom w:val="single" w:sz="4" w:space="0" w:color="auto"/>
              <w:right w:val="nil"/>
            </w:tcBorders>
            <w:shd w:val="clear" w:color="auto" w:fill="auto"/>
            <w:noWrap/>
            <w:tcMar>
              <w:left w:w="58" w:type="dxa"/>
              <w:right w:w="58" w:type="dxa"/>
            </w:tcMar>
            <w:vAlign w:val="center"/>
            <w:hideMark/>
          </w:tcPr>
          <w:p w:rsidR="00CC0F06" w:rsidRPr="00D262B9" w:rsidRDefault="00CC0F06" w:rsidP="00D262B9">
            <w:pPr>
              <w:spacing w:after="0"/>
              <w:jc w:val="right"/>
              <w:rPr>
                <w:color w:val="000000"/>
                <w:sz w:val="18"/>
                <w:szCs w:val="18"/>
              </w:rPr>
            </w:pP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1995</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6,138</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0.992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6,090</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2.3</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1.5</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3.7</w:t>
            </w: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1996</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1.039</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7,803</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0.9</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0.3</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FE3F1A" w:rsidP="00FE3F1A">
            <w:pPr>
              <w:spacing w:after="0"/>
              <w:jc w:val="center"/>
              <w:rPr>
                <w:color w:val="000000"/>
                <w:sz w:val="18"/>
                <w:szCs w:val="18"/>
              </w:rPr>
            </w:pPr>
            <w:r>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1.2</w:t>
            </w: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1997</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12,474</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1.147</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14,307</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0.4</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0.9</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FE3F1A" w:rsidP="00FE3F1A">
            <w:pPr>
              <w:spacing w:after="0"/>
              <w:jc w:val="center"/>
              <w:rPr>
                <w:color w:val="000000"/>
                <w:sz w:val="18"/>
                <w:szCs w:val="18"/>
              </w:rPr>
            </w:pPr>
            <w:r>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1.3</w:t>
            </w:r>
          </w:p>
        </w:tc>
      </w:tr>
      <w:tr w:rsidR="00D262B9"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1998</w:t>
            </w:r>
          </w:p>
        </w:tc>
        <w:tc>
          <w:tcPr>
            <w:tcW w:w="1172" w:type="dxa"/>
            <w:tcBorders>
              <w:top w:val="nil"/>
              <w:left w:val="nil"/>
              <w:bottom w:val="nil"/>
              <w:right w:val="nil"/>
            </w:tcBorders>
            <w:shd w:val="clear" w:color="auto" w:fill="auto"/>
            <w:noWrap/>
            <w:tcMar>
              <w:left w:w="58" w:type="dxa"/>
              <w:right w:w="288"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8,443</w:t>
            </w:r>
          </w:p>
        </w:tc>
        <w:tc>
          <w:tcPr>
            <w:tcW w:w="1140" w:type="dxa"/>
            <w:tcBorders>
              <w:top w:val="nil"/>
              <w:left w:val="nil"/>
              <w:bottom w:val="nil"/>
              <w:right w:val="nil"/>
            </w:tcBorders>
            <w:shd w:val="clear" w:color="auto" w:fill="auto"/>
            <w:noWrap/>
            <w:tcMar>
              <w:left w:w="58" w:type="dxa"/>
              <w:right w:w="58" w:type="dxa"/>
            </w:tcMar>
            <w:vAlign w:val="bottom"/>
            <w:hideMark/>
          </w:tcPr>
          <w:p w:rsidR="00D262B9" w:rsidRPr="00D262B9" w:rsidRDefault="00D262B9" w:rsidP="00D262B9">
            <w:pPr>
              <w:spacing w:after="0"/>
              <w:jc w:val="center"/>
              <w:rPr>
                <w:color w:val="000000"/>
                <w:sz w:val="18"/>
                <w:szCs w:val="18"/>
              </w:rPr>
            </w:pPr>
            <w:r w:rsidRPr="00D262B9">
              <w:rPr>
                <w:color w:val="000000"/>
                <w:sz w:val="18"/>
                <w:szCs w:val="18"/>
              </w:rPr>
              <w:t>1.092</w:t>
            </w:r>
          </w:p>
        </w:tc>
        <w:tc>
          <w:tcPr>
            <w:tcW w:w="1016" w:type="dxa"/>
            <w:tcBorders>
              <w:top w:val="nil"/>
              <w:left w:val="nil"/>
              <w:bottom w:val="nil"/>
              <w:right w:val="nil"/>
            </w:tcBorders>
            <w:shd w:val="clear" w:color="auto" w:fill="auto"/>
            <w:noWrap/>
            <w:tcMar>
              <w:left w:w="58" w:type="dxa"/>
              <w:right w:w="21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9,222</w:t>
            </w:r>
          </w:p>
        </w:tc>
        <w:tc>
          <w:tcPr>
            <w:tcW w:w="1628" w:type="dxa"/>
            <w:tcBorders>
              <w:top w:val="nil"/>
              <w:left w:val="nil"/>
              <w:bottom w:val="nil"/>
              <w:right w:val="nil"/>
            </w:tcBorders>
            <w:shd w:val="clear" w:color="auto" w:fill="auto"/>
            <w:noWrap/>
            <w:tcMar>
              <w:left w:w="58" w:type="dxa"/>
              <w:right w:w="57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4.3</w:t>
            </w:r>
          </w:p>
        </w:tc>
        <w:tc>
          <w:tcPr>
            <w:tcW w:w="1196" w:type="dxa"/>
            <w:tcBorders>
              <w:top w:val="nil"/>
              <w:left w:val="nil"/>
              <w:bottom w:val="nil"/>
              <w:right w:val="nil"/>
            </w:tcBorders>
            <w:shd w:val="clear" w:color="auto" w:fill="auto"/>
            <w:noWrap/>
            <w:tcMar>
              <w:left w:w="58" w:type="dxa"/>
              <w:right w:w="504"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0.5</w:t>
            </w:r>
          </w:p>
        </w:tc>
        <w:tc>
          <w:tcPr>
            <w:tcW w:w="1276" w:type="dxa"/>
            <w:tcBorders>
              <w:top w:val="nil"/>
              <w:left w:val="nil"/>
              <w:bottom w:val="nil"/>
              <w:right w:val="nil"/>
            </w:tcBorders>
            <w:shd w:val="clear" w:color="auto" w:fill="auto"/>
            <w:noWrap/>
            <w:tcMar>
              <w:left w:w="0" w:type="dxa"/>
              <w:right w:w="0" w:type="dxa"/>
            </w:tcMar>
            <w:vAlign w:val="bottom"/>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nil"/>
              <w:left w:val="nil"/>
              <w:bottom w:val="nil"/>
              <w:right w:val="nil"/>
            </w:tcBorders>
            <w:shd w:val="clear" w:color="auto" w:fill="auto"/>
            <w:noWrap/>
            <w:tcMar>
              <w:left w:w="58" w:type="dxa"/>
              <w:right w:w="86" w:type="dxa"/>
            </w:tcMar>
            <w:vAlign w:val="bottom"/>
            <w:hideMark/>
          </w:tcPr>
          <w:p w:rsidR="00D262B9" w:rsidRPr="00D262B9" w:rsidRDefault="00D262B9" w:rsidP="00D262B9">
            <w:pPr>
              <w:spacing w:after="0"/>
              <w:jc w:val="right"/>
              <w:rPr>
                <w:color w:val="000000"/>
                <w:sz w:val="18"/>
                <w:szCs w:val="18"/>
              </w:rPr>
            </w:pPr>
            <w:r w:rsidRPr="00D262B9">
              <w:rPr>
                <w:color w:val="000000"/>
                <w:sz w:val="18"/>
                <w:szCs w:val="18"/>
              </w:rPr>
              <w:t>4.8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1999</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12,313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0.775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9,543</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10.2</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2.7</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2000</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13,219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1.051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13,892</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3.8</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5.1</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8.9</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2001</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23,943</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0.937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22,428</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12.5</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0.3</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2002</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34,382</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40,220</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0.7</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1.8</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2003</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12,549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1.070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13,427</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3.0</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0.5</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3.5</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2004</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17,936</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1.195</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21,431</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0.0</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2005</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6,479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0.800</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5,183</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6.2</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0.0</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6.2</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2006</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6,789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1.284</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8,714</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0.0</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2007</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4,859</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0.909</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4,415</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5.7</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0.3</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6.1</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2008</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8,527</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1.362</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11,617</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1.3</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0.7</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2009</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5,250</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0.821</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4,311</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0.4</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0.6</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1.0</w:t>
            </w:r>
          </w:p>
        </w:tc>
      </w:tr>
      <w:tr w:rsidR="00FE3F1A" w:rsidRPr="00D262B9" w:rsidTr="00CC0F06">
        <w:trPr>
          <w:trHeight w:hRule="exact" w:val="259"/>
        </w:trPr>
        <w:tc>
          <w:tcPr>
            <w:tcW w:w="96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2010</w:t>
            </w:r>
          </w:p>
        </w:tc>
        <w:tc>
          <w:tcPr>
            <w:tcW w:w="1172" w:type="dxa"/>
            <w:tcBorders>
              <w:top w:val="nil"/>
              <w:left w:val="nil"/>
              <w:bottom w:val="nil"/>
              <w:right w:val="nil"/>
            </w:tcBorders>
            <w:shd w:val="clear" w:color="auto" w:fill="auto"/>
            <w:noWrap/>
            <w:tcMar>
              <w:left w:w="58" w:type="dxa"/>
              <w:right w:w="288"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9,334</w:t>
            </w:r>
          </w:p>
        </w:tc>
        <w:tc>
          <w:tcPr>
            <w:tcW w:w="1140" w:type="dxa"/>
            <w:tcBorders>
              <w:top w:val="nil"/>
              <w:left w:val="nil"/>
              <w:bottom w:val="nil"/>
              <w:right w:val="nil"/>
            </w:tcBorders>
            <w:shd w:val="clear" w:color="auto" w:fill="auto"/>
            <w:noWrap/>
            <w:tcMar>
              <w:left w:w="58" w:type="dxa"/>
              <w:right w:w="58" w:type="dxa"/>
            </w:tcMar>
            <w:vAlign w:val="bottom"/>
            <w:hideMark/>
          </w:tcPr>
          <w:p w:rsidR="00FE3F1A" w:rsidRPr="00D262B9" w:rsidRDefault="00FE3F1A" w:rsidP="00D262B9">
            <w:pPr>
              <w:spacing w:after="0"/>
              <w:jc w:val="center"/>
              <w:rPr>
                <w:color w:val="000000"/>
                <w:sz w:val="18"/>
                <w:szCs w:val="18"/>
              </w:rPr>
            </w:pPr>
            <w:r w:rsidRPr="00D262B9">
              <w:rPr>
                <w:color w:val="000000"/>
                <w:sz w:val="18"/>
                <w:szCs w:val="18"/>
              </w:rPr>
              <w:t>0.977</w:t>
            </w:r>
          </w:p>
        </w:tc>
        <w:tc>
          <w:tcPr>
            <w:tcW w:w="1016" w:type="dxa"/>
            <w:tcBorders>
              <w:top w:val="nil"/>
              <w:left w:val="nil"/>
              <w:bottom w:val="nil"/>
              <w:right w:val="nil"/>
            </w:tcBorders>
            <w:shd w:val="clear" w:color="auto" w:fill="auto"/>
            <w:noWrap/>
            <w:tcMar>
              <w:left w:w="58" w:type="dxa"/>
              <w:right w:w="21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9,118</w:t>
            </w:r>
          </w:p>
        </w:tc>
        <w:tc>
          <w:tcPr>
            <w:tcW w:w="1628" w:type="dxa"/>
            <w:tcBorders>
              <w:top w:val="nil"/>
              <w:left w:val="nil"/>
              <w:bottom w:val="nil"/>
              <w:right w:val="nil"/>
            </w:tcBorders>
            <w:shd w:val="clear" w:color="auto" w:fill="auto"/>
            <w:noWrap/>
            <w:tcMar>
              <w:left w:w="58" w:type="dxa"/>
              <w:right w:w="57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2.7</w:t>
            </w:r>
          </w:p>
        </w:tc>
        <w:tc>
          <w:tcPr>
            <w:tcW w:w="1196" w:type="dxa"/>
            <w:tcBorders>
              <w:top w:val="nil"/>
              <w:left w:val="nil"/>
              <w:bottom w:val="nil"/>
              <w:right w:val="nil"/>
            </w:tcBorders>
            <w:shd w:val="clear" w:color="auto" w:fill="auto"/>
            <w:noWrap/>
            <w:tcMar>
              <w:left w:w="58" w:type="dxa"/>
              <w:right w:w="504"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0.5</w:t>
            </w:r>
          </w:p>
        </w:tc>
        <w:tc>
          <w:tcPr>
            <w:tcW w:w="1276" w:type="dxa"/>
            <w:tcBorders>
              <w:top w:val="nil"/>
              <w:left w:val="nil"/>
              <w:bottom w:val="nil"/>
              <w:right w:val="nil"/>
            </w:tcBorders>
            <w:shd w:val="clear" w:color="auto" w:fill="auto"/>
            <w:noWrap/>
            <w:tcMar>
              <w:left w:w="0" w:type="dxa"/>
              <w:right w:w="0" w:type="dxa"/>
            </w:tcMar>
            <w:hideMark/>
          </w:tcPr>
          <w:p w:rsidR="00FE3F1A" w:rsidRDefault="00FE3F1A" w:rsidP="00FE3F1A">
            <w:pPr>
              <w:jc w:val="center"/>
            </w:pPr>
            <w:r w:rsidRPr="00F47DCB">
              <w:rPr>
                <w:color w:val="000000"/>
                <w:sz w:val="18"/>
                <w:szCs w:val="18"/>
              </w:rPr>
              <w:t>-</w:t>
            </w:r>
          </w:p>
        </w:tc>
        <w:tc>
          <w:tcPr>
            <w:tcW w:w="960" w:type="dxa"/>
            <w:tcBorders>
              <w:top w:val="nil"/>
              <w:left w:val="nil"/>
              <w:bottom w:val="nil"/>
              <w:right w:val="nil"/>
            </w:tcBorders>
            <w:shd w:val="clear" w:color="auto" w:fill="auto"/>
            <w:noWrap/>
            <w:tcMar>
              <w:left w:w="58" w:type="dxa"/>
              <w:right w:w="86" w:type="dxa"/>
            </w:tcMar>
            <w:vAlign w:val="bottom"/>
            <w:hideMark/>
          </w:tcPr>
          <w:p w:rsidR="00FE3F1A" w:rsidRPr="00D262B9" w:rsidRDefault="00FE3F1A" w:rsidP="00D262B9">
            <w:pPr>
              <w:spacing w:after="0"/>
              <w:jc w:val="right"/>
              <w:rPr>
                <w:color w:val="000000"/>
                <w:sz w:val="18"/>
                <w:szCs w:val="18"/>
              </w:rPr>
            </w:pPr>
            <w:r w:rsidRPr="00D262B9">
              <w:rPr>
                <w:color w:val="000000"/>
                <w:sz w:val="18"/>
                <w:szCs w:val="18"/>
              </w:rPr>
              <w:t>3.1</w:t>
            </w:r>
          </w:p>
        </w:tc>
      </w:tr>
      <w:tr w:rsidR="00FE3F1A" w:rsidRPr="00D262B9" w:rsidTr="00CC0F06">
        <w:trPr>
          <w:trHeight w:hRule="exact" w:val="302"/>
        </w:trPr>
        <w:tc>
          <w:tcPr>
            <w:tcW w:w="960" w:type="dxa"/>
            <w:tcBorders>
              <w:top w:val="nil"/>
              <w:left w:val="nil"/>
              <w:bottom w:val="single" w:sz="4" w:space="0" w:color="auto"/>
              <w:right w:val="nil"/>
            </w:tcBorders>
            <w:shd w:val="clear" w:color="auto" w:fill="auto"/>
            <w:noWrap/>
            <w:tcMar>
              <w:left w:w="58" w:type="dxa"/>
              <w:right w:w="58" w:type="dxa"/>
            </w:tcMar>
            <w:vAlign w:val="center"/>
            <w:hideMark/>
          </w:tcPr>
          <w:p w:rsidR="00FE3F1A" w:rsidRPr="00D262B9" w:rsidRDefault="00FE3F1A" w:rsidP="00D262B9">
            <w:pPr>
              <w:spacing w:after="0"/>
              <w:jc w:val="center"/>
              <w:rPr>
                <w:color w:val="000000"/>
                <w:sz w:val="18"/>
                <w:szCs w:val="18"/>
              </w:rPr>
            </w:pPr>
            <w:r w:rsidRPr="00D262B9">
              <w:rPr>
                <w:color w:val="000000"/>
                <w:sz w:val="18"/>
                <w:szCs w:val="18"/>
              </w:rPr>
              <w:t>2011</w:t>
            </w:r>
          </w:p>
        </w:tc>
        <w:tc>
          <w:tcPr>
            <w:tcW w:w="1172" w:type="dxa"/>
            <w:tcBorders>
              <w:top w:val="nil"/>
              <w:left w:val="nil"/>
              <w:bottom w:val="single" w:sz="4" w:space="0" w:color="auto"/>
              <w:right w:val="nil"/>
            </w:tcBorders>
            <w:shd w:val="clear" w:color="auto" w:fill="auto"/>
            <w:noWrap/>
            <w:tcMar>
              <w:left w:w="58" w:type="dxa"/>
              <w:right w:w="288"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7,509</w:t>
            </w:r>
          </w:p>
        </w:tc>
        <w:tc>
          <w:tcPr>
            <w:tcW w:w="1140" w:type="dxa"/>
            <w:tcBorders>
              <w:top w:val="nil"/>
              <w:left w:val="nil"/>
              <w:bottom w:val="single" w:sz="4" w:space="0" w:color="auto"/>
              <w:right w:val="nil"/>
            </w:tcBorders>
            <w:shd w:val="clear" w:color="auto" w:fill="auto"/>
            <w:noWrap/>
            <w:tcMar>
              <w:left w:w="58" w:type="dxa"/>
              <w:right w:w="58" w:type="dxa"/>
            </w:tcMar>
            <w:vAlign w:val="center"/>
            <w:hideMark/>
          </w:tcPr>
          <w:p w:rsidR="00FE3F1A" w:rsidRPr="00D262B9" w:rsidRDefault="00FE3F1A" w:rsidP="00D262B9">
            <w:pPr>
              <w:spacing w:after="0"/>
              <w:jc w:val="center"/>
              <w:rPr>
                <w:color w:val="000000"/>
                <w:sz w:val="18"/>
                <w:szCs w:val="18"/>
              </w:rPr>
            </w:pPr>
            <w:r w:rsidRPr="00D262B9">
              <w:rPr>
                <w:color w:val="000000"/>
                <w:sz w:val="18"/>
                <w:szCs w:val="18"/>
              </w:rPr>
              <w:t>0.739</w:t>
            </w:r>
          </w:p>
        </w:tc>
        <w:tc>
          <w:tcPr>
            <w:tcW w:w="1016" w:type="dxa"/>
            <w:tcBorders>
              <w:top w:val="nil"/>
              <w:left w:val="nil"/>
              <w:bottom w:val="single" w:sz="4" w:space="0" w:color="auto"/>
              <w:right w:val="nil"/>
            </w:tcBorders>
            <w:shd w:val="clear" w:color="auto" w:fill="auto"/>
            <w:noWrap/>
            <w:tcMar>
              <w:left w:w="58" w:type="dxa"/>
              <w:right w:w="216"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5,547</w:t>
            </w:r>
          </w:p>
        </w:tc>
        <w:tc>
          <w:tcPr>
            <w:tcW w:w="1628" w:type="dxa"/>
            <w:tcBorders>
              <w:top w:val="nil"/>
              <w:left w:val="nil"/>
              <w:bottom w:val="single" w:sz="4" w:space="0" w:color="auto"/>
              <w:right w:val="nil"/>
            </w:tcBorders>
            <w:shd w:val="clear" w:color="auto" w:fill="auto"/>
            <w:noWrap/>
            <w:tcMar>
              <w:left w:w="58" w:type="dxa"/>
              <w:right w:w="576"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1.9</w:t>
            </w:r>
          </w:p>
        </w:tc>
        <w:tc>
          <w:tcPr>
            <w:tcW w:w="1196" w:type="dxa"/>
            <w:tcBorders>
              <w:top w:val="nil"/>
              <w:left w:val="nil"/>
              <w:bottom w:val="single" w:sz="4" w:space="0" w:color="auto"/>
              <w:right w:val="nil"/>
            </w:tcBorders>
            <w:shd w:val="clear" w:color="auto" w:fill="auto"/>
            <w:noWrap/>
            <w:tcMar>
              <w:left w:w="58" w:type="dxa"/>
              <w:right w:w="504"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w:t>
            </w:r>
          </w:p>
        </w:tc>
        <w:tc>
          <w:tcPr>
            <w:tcW w:w="1276" w:type="dxa"/>
            <w:tcBorders>
              <w:top w:val="nil"/>
              <w:left w:val="nil"/>
              <w:bottom w:val="single" w:sz="4" w:space="0" w:color="auto"/>
              <w:right w:val="nil"/>
            </w:tcBorders>
            <w:shd w:val="clear" w:color="auto" w:fill="auto"/>
            <w:noWrap/>
            <w:tcMar>
              <w:left w:w="0" w:type="dxa"/>
              <w:right w:w="0" w:type="dxa"/>
            </w:tcMar>
            <w:vAlign w:val="center"/>
            <w:hideMark/>
          </w:tcPr>
          <w:p w:rsidR="00FE3F1A" w:rsidRDefault="00FE3F1A" w:rsidP="00FE3F1A">
            <w:pPr>
              <w:jc w:val="center"/>
            </w:pPr>
            <w:r w:rsidRPr="00F47DCB">
              <w:rPr>
                <w:color w:val="000000"/>
                <w:sz w:val="18"/>
                <w:szCs w:val="18"/>
              </w:rPr>
              <w:t>-</w:t>
            </w:r>
          </w:p>
        </w:tc>
        <w:tc>
          <w:tcPr>
            <w:tcW w:w="960" w:type="dxa"/>
            <w:tcBorders>
              <w:top w:val="nil"/>
              <w:left w:val="nil"/>
              <w:bottom w:val="single" w:sz="4" w:space="0" w:color="auto"/>
              <w:right w:val="nil"/>
            </w:tcBorders>
            <w:shd w:val="clear" w:color="auto" w:fill="auto"/>
            <w:noWrap/>
            <w:tcMar>
              <w:left w:w="58" w:type="dxa"/>
              <w:right w:w="86" w:type="dxa"/>
            </w:tcMar>
            <w:vAlign w:val="center"/>
            <w:hideMark/>
          </w:tcPr>
          <w:p w:rsidR="00FE3F1A" w:rsidRPr="00D262B9" w:rsidRDefault="00FE3F1A" w:rsidP="00D262B9">
            <w:pPr>
              <w:spacing w:after="0"/>
              <w:jc w:val="right"/>
              <w:rPr>
                <w:color w:val="000000"/>
                <w:sz w:val="18"/>
                <w:szCs w:val="18"/>
              </w:rPr>
            </w:pPr>
            <w:r w:rsidRPr="00D262B9">
              <w:rPr>
                <w:color w:val="000000"/>
                <w:sz w:val="18"/>
                <w:szCs w:val="18"/>
              </w:rPr>
              <w:t>-</w:t>
            </w:r>
          </w:p>
        </w:tc>
      </w:tr>
      <w:tr w:rsidR="00D262B9" w:rsidRPr="00D262B9" w:rsidTr="00CC0F06">
        <w:trPr>
          <w:trHeight w:val="300"/>
        </w:trPr>
        <w:tc>
          <w:tcPr>
            <w:tcW w:w="960" w:type="dxa"/>
            <w:tcBorders>
              <w:top w:val="single" w:sz="4" w:space="0" w:color="auto"/>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Average</w:t>
            </w:r>
          </w:p>
        </w:tc>
        <w:tc>
          <w:tcPr>
            <w:tcW w:w="1172" w:type="dxa"/>
            <w:tcBorders>
              <w:top w:val="single" w:sz="4" w:space="0" w:color="auto"/>
              <w:left w:val="nil"/>
              <w:bottom w:val="single" w:sz="4" w:space="0" w:color="auto"/>
              <w:right w:val="nil"/>
            </w:tcBorders>
            <w:shd w:val="clear" w:color="auto" w:fill="auto"/>
            <w:noWrap/>
            <w:tcMar>
              <w:left w:w="58" w:type="dxa"/>
              <w:right w:w="288"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11,627</w:t>
            </w:r>
          </w:p>
        </w:tc>
        <w:tc>
          <w:tcPr>
            <w:tcW w:w="1140" w:type="dxa"/>
            <w:tcBorders>
              <w:top w:val="single" w:sz="4" w:space="0" w:color="auto"/>
              <w:left w:val="nil"/>
              <w:bottom w:val="single" w:sz="4" w:space="0" w:color="auto"/>
              <w:right w:val="nil"/>
            </w:tcBorders>
            <w:shd w:val="clear" w:color="auto" w:fill="auto"/>
            <w:noWrap/>
            <w:tcMar>
              <w:left w:w="58" w:type="dxa"/>
              <w:right w:w="58" w:type="dxa"/>
            </w:tcMar>
            <w:vAlign w:val="center"/>
            <w:hideMark/>
          </w:tcPr>
          <w:p w:rsidR="00D262B9" w:rsidRPr="00D262B9" w:rsidRDefault="00D262B9" w:rsidP="00D262B9">
            <w:pPr>
              <w:spacing w:after="0"/>
              <w:jc w:val="center"/>
              <w:rPr>
                <w:color w:val="000000"/>
                <w:sz w:val="18"/>
                <w:szCs w:val="18"/>
              </w:rPr>
            </w:pPr>
            <w:r w:rsidRPr="00D262B9">
              <w:rPr>
                <w:color w:val="000000"/>
                <w:sz w:val="18"/>
                <w:szCs w:val="18"/>
              </w:rPr>
              <w:t>1.021</w:t>
            </w:r>
          </w:p>
        </w:tc>
        <w:tc>
          <w:tcPr>
            <w:tcW w:w="1016" w:type="dxa"/>
            <w:tcBorders>
              <w:top w:val="single" w:sz="4" w:space="0" w:color="auto"/>
              <w:left w:val="nil"/>
              <w:bottom w:val="single" w:sz="4" w:space="0" w:color="auto"/>
              <w:right w:val="nil"/>
            </w:tcBorders>
            <w:shd w:val="clear" w:color="auto" w:fill="auto"/>
            <w:noWrap/>
            <w:tcMar>
              <w:left w:w="58" w:type="dxa"/>
              <w:right w:w="21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12,192</w:t>
            </w:r>
          </w:p>
        </w:tc>
        <w:tc>
          <w:tcPr>
            <w:tcW w:w="1628" w:type="dxa"/>
            <w:tcBorders>
              <w:top w:val="single" w:sz="4" w:space="0" w:color="auto"/>
              <w:left w:val="nil"/>
              <w:bottom w:val="single" w:sz="4" w:space="0" w:color="auto"/>
              <w:right w:val="nil"/>
            </w:tcBorders>
            <w:shd w:val="clear" w:color="auto" w:fill="auto"/>
            <w:noWrap/>
            <w:tcMar>
              <w:left w:w="58" w:type="dxa"/>
              <w:right w:w="57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3.5</w:t>
            </w:r>
          </w:p>
        </w:tc>
        <w:tc>
          <w:tcPr>
            <w:tcW w:w="1196" w:type="dxa"/>
            <w:tcBorders>
              <w:top w:val="single" w:sz="4" w:space="0" w:color="auto"/>
              <w:left w:val="nil"/>
              <w:bottom w:val="single" w:sz="4" w:space="0" w:color="auto"/>
              <w:right w:val="nil"/>
            </w:tcBorders>
            <w:shd w:val="clear" w:color="auto" w:fill="auto"/>
            <w:noWrap/>
            <w:tcMar>
              <w:left w:w="58" w:type="dxa"/>
              <w:right w:w="504"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0.9</w:t>
            </w:r>
          </w:p>
        </w:tc>
        <w:tc>
          <w:tcPr>
            <w:tcW w:w="1276"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D262B9" w:rsidRPr="00D262B9" w:rsidRDefault="00D262B9" w:rsidP="00FE3F1A">
            <w:pPr>
              <w:spacing w:after="0"/>
              <w:jc w:val="center"/>
              <w:rPr>
                <w:color w:val="000000"/>
                <w:sz w:val="18"/>
                <w:szCs w:val="18"/>
              </w:rPr>
            </w:pPr>
            <w:r w:rsidRPr="00D262B9">
              <w:rPr>
                <w:color w:val="000000"/>
                <w:sz w:val="18"/>
                <w:szCs w:val="18"/>
              </w:rPr>
              <w:t>0.0</w:t>
            </w:r>
          </w:p>
        </w:tc>
        <w:tc>
          <w:tcPr>
            <w:tcW w:w="960" w:type="dxa"/>
            <w:tcBorders>
              <w:top w:val="single" w:sz="4" w:space="0" w:color="auto"/>
              <w:left w:val="nil"/>
              <w:bottom w:val="single" w:sz="4" w:space="0" w:color="auto"/>
              <w:right w:val="nil"/>
            </w:tcBorders>
            <w:shd w:val="clear" w:color="auto" w:fill="auto"/>
            <w:noWrap/>
            <w:tcMar>
              <w:left w:w="58" w:type="dxa"/>
              <w:right w:w="86" w:type="dxa"/>
            </w:tcMar>
            <w:vAlign w:val="center"/>
            <w:hideMark/>
          </w:tcPr>
          <w:p w:rsidR="00D262B9" w:rsidRPr="00D262B9" w:rsidRDefault="00D262B9" w:rsidP="00D262B9">
            <w:pPr>
              <w:spacing w:after="0"/>
              <w:jc w:val="right"/>
              <w:rPr>
                <w:color w:val="000000"/>
                <w:sz w:val="18"/>
                <w:szCs w:val="18"/>
              </w:rPr>
            </w:pPr>
            <w:r w:rsidRPr="00D262B9">
              <w:rPr>
                <w:color w:val="000000"/>
                <w:sz w:val="18"/>
                <w:szCs w:val="18"/>
              </w:rPr>
              <w:t>4.5</w:t>
            </w:r>
          </w:p>
        </w:tc>
      </w:tr>
    </w:tbl>
    <w:p w:rsidR="006E6680" w:rsidRDefault="006E6680" w:rsidP="00CC0F06"/>
    <w:p w:rsidR="006E6680" w:rsidRDefault="006E6680" w:rsidP="00CC0F06"/>
    <w:p w:rsidR="006E6680" w:rsidRDefault="006E6680" w:rsidP="00CC0F06"/>
    <w:p w:rsidR="006E6680" w:rsidRDefault="006E6680" w:rsidP="00CC0F06"/>
    <w:p w:rsidR="006E6680" w:rsidRDefault="006E6680" w:rsidP="00CC0F06"/>
    <w:p w:rsidR="00BC279A" w:rsidRDefault="00BC279A" w:rsidP="00CC0F06"/>
    <w:p w:rsidR="00BC279A" w:rsidRDefault="00BC279A" w:rsidP="00BC279A"/>
    <w:p w:rsidR="00BC279A" w:rsidRDefault="00BC279A" w:rsidP="00BC279A"/>
    <w:p w:rsidR="00BC279A" w:rsidRDefault="00BC279A" w:rsidP="00BC279A"/>
    <w:p w:rsidR="00BC279A" w:rsidRDefault="00BC279A" w:rsidP="00BC279A"/>
    <w:p w:rsidR="00BC279A" w:rsidRDefault="00BC279A" w:rsidP="00BC279A"/>
    <w:p w:rsidR="00BC279A" w:rsidRDefault="00BC279A" w:rsidP="00BC279A"/>
    <w:p w:rsidR="00BC279A" w:rsidRDefault="00BC279A" w:rsidP="00BC279A">
      <w:pPr>
        <w:pStyle w:val="Heading1"/>
      </w:pPr>
      <w:bookmarkStart w:id="529" w:name="_Toc487200872"/>
      <w:r>
        <w:t>Appendix D</w:t>
      </w:r>
      <w:proofErr w:type="gramStart"/>
      <w:r>
        <w:t>:</w:t>
      </w:r>
      <w:proofErr w:type="gramEnd"/>
      <w:r>
        <w:br w:type="textWrapping" w:clear="all"/>
      </w:r>
      <w:r w:rsidRPr="00BC279A">
        <w:t>DETAILED TAG RECOVERIES AND HARVEST ESTIMATES BY FISHERY</w:t>
      </w:r>
      <w:bookmarkEnd w:id="529"/>
    </w:p>
    <w:p w:rsidR="003F0F14" w:rsidRDefault="00D262B9" w:rsidP="006E6680">
      <w:pPr>
        <w:pStyle w:val="Caption"/>
      </w:pPr>
      <w:r>
        <w:br w:type="page"/>
      </w:r>
    </w:p>
    <w:p w:rsidR="00312409" w:rsidRDefault="00E70B11" w:rsidP="00E70B11">
      <w:pPr>
        <w:pStyle w:val="Caption"/>
      </w:pPr>
      <w:bookmarkStart w:id="530" w:name="_Toc487202829"/>
      <w:proofErr w:type="gramStart"/>
      <w:r>
        <w:lastRenderedPageBreak/>
        <w:t xml:space="preserve">Appendix D </w:t>
      </w:r>
      <w:fldSimple w:instr=" SEQ Appendix_D \* ARABIC ">
        <w:r w:rsidR="009C1768">
          <w:rPr>
            <w:noProof/>
          </w:rPr>
          <w:t>1</w:t>
        </w:r>
      </w:fldSimple>
      <w:r>
        <w:t>.–</w:t>
      </w:r>
      <w:r w:rsidRPr="00E70B11">
        <w:t>Number of observed recoveries of tagged Berners River coho salmon from random fishery samples, 1989−2014.</w:t>
      </w:r>
      <w:bookmarkEnd w:id="530"/>
      <w:proofErr w:type="gramEnd"/>
    </w:p>
    <w:tbl>
      <w:tblPr>
        <w:tblW w:w="9439" w:type="dxa"/>
        <w:tblInd w:w="93" w:type="dxa"/>
        <w:tblLook w:val="04A0" w:firstRow="1" w:lastRow="0" w:firstColumn="1" w:lastColumn="0" w:noHBand="0" w:noVBand="1"/>
      </w:tblPr>
      <w:tblGrid>
        <w:gridCol w:w="1003"/>
        <w:gridCol w:w="681"/>
        <w:gridCol w:w="554"/>
        <w:gridCol w:w="554"/>
        <w:gridCol w:w="554"/>
        <w:gridCol w:w="553"/>
        <w:gridCol w:w="554"/>
        <w:gridCol w:w="554"/>
        <w:gridCol w:w="554"/>
        <w:gridCol w:w="554"/>
        <w:gridCol w:w="554"/>
        <w:gridCol w:w="554"/>
        <w:gridCol w:w="554"/>
        <w:gridCol w:w="554"/>
        <w:gridCol w:w="554"/>
        <w:gridCol w:w="554"/>
      </w:tblGrid>
      <w:tr w:rsidR="00312409" w:rsidRPr="00A21EB2" w:rsidTr="00CC0F06">
        <w:trPr>
          <w:trHeight w:val="315"/>
        </w:trPr>
        <w:tc>
          <w:tcPr>
            <w:tcW w:w="100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Fishery</w:t>
            </w:r>
          </w:p>
        </w:tc>
        <w:tc>
          <w:tcPr>
            <w:tcW w:w="67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Area</w:t>
            </w:r>
          </w:p>
        </w:tc>
        <w:tc>
          <w:tcPr>
            <w:tcW w:w="55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1989</w:t>
            </w:r>
          </w:p>
        </w:tc>
        <w:tc>
          <w:tcPr>
            <w:tcW w:w="55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1990</w:t>
            </w:r>
          </w:p>
        </w:tc>
        <w:tc>
          <w:tcPr>
            <w:tcW w:w="555"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1991</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1992</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1993</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1994</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1995</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1996</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1997</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1998</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1999</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2000</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2001</w:t>
            </w:r>
          </w:p>
        </w:tc>
        <w:tc>
          <w:tcPr>
            <w:tcW w:w="554" w:type="dxa"/>
            <w:tcBorders>
              <w:top w:val="single" w:sz="4" w:space="0" w:color="auto"/>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2002</w:t>
            </w:r>
          </w:p>
        </w:tc>
      </w:tr>
      <w:tr w:rsidR="00312409" w:rsidRPr="00A21EB2" w:rsidTr="00CC0F06">
        <w:trPr>
          <w:trHeight w:val="302"/>
        </w:trPr>
        <w:tc>
          <w:tcPr>
            <w:tcW w:w="100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Troll</w:t>
            </w:r>
          </w:p>
        </w:tc>
        <w:tc>
          <w:tcPr>
            <w:tcW w:w="675" w:type="dxa"/>
            <w:tcBorders>
              <w:top w:val="single" w:sz="4" w:space="0" w:color="auto"/>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NW</w:t>
            </w:r>
          </w:p>
        </w:tc>
        <w:tc>
          <w:tcPr>
            <w:tcW w:w="55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48</w:t>
            </w:r>
          </w:p>
        </w:tc>
        <w:tc>
          <w:tcPr>
            <w:tcW w:w="55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284</w:t>
            </w:r>
          </w:p>
        </w:tc>
        <w:tc>
          <w:tcPr>
            <w:tcW w:w="555"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308</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332</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734</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1,313</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436</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372</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218</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337</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465</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355</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573</w:t>
            </w:r>
          </w:p>
        </w:tc>
        <w:tc>
          <w:tcPr>
            <w:tcW w:w="554" w:type="dxa"/>
            <w:tcBorders>
              <w:top w:val="single" w:sz="4" w:space="0" w:color="auto"/>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307</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NE</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SW</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SE</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300"/>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Subtotal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325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342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754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1,370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473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381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360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471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364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579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315</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Seine</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SA12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SA13</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SA14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SACO</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SASI</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SASO</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Subtotal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Gillnet</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107</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108</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113</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115</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678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321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699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1,092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891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193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452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436</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182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200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212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223</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58" w:type="dxa"/>
              <w:right w:w="58"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Subtotal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154</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683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345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725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1,137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901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458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306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438</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Cost Recovery</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112</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BC Net</w:t>
            </w: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hRule="exact" w:val="115"/>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center"/>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Alaska Sport</w:t>
            </w: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Elfin Cove</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proofErr w:type="spellStart"/>
            <w:r w:rsidRPr="00A21EB2">
              <w:rPr>
                <w:color w:val="000000"/>
                <w:sz w:val="16"/>
                <w:szCs w:val="16"/>
              </w:rPr>
              <w:t>Gustavus</w:t>
            </w:r>
            <w:proofErr w:type="spellEnd"/>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Juneau</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Sitka</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Yakutat</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58" w:type="dxa"/>
              <w:right w:w="0"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0</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25</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300"/>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 Catch</w:t>
            </w: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58</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471</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1,025</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701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1,498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2,644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1,384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601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948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692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747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787</w:t>
            </w:r>
          </w:p>
        </w:tc>
      </w:tr>
      <w:tr w:rsidR="00312409" w:rsidRPr="00A21EB2" w:rsidTr="00857D81">
        <w:trPr>
          <w:trHeight w:val="259"/>
        </w:trPr>
        <w:tc>
          <w:tcPr>
            <w:tcW w:w="1005" w:type="dxa"/>
            <w:tcBorders>
              <w:top w:val="nil"/>
              <w:left w:val="nil"/>
              <w:bottom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p>
        </w:tc>
      </w:tr>
      <w:tr w:rsidR="00312409" w:rsidRPr="00A21EB2" w:rsidTr="00857D81">
        <w:trPr>
          <w:trHeight w:val="300"/>
        </w:trPr>
        <w:tc>
          <w:tcPr>
            <w:tcW w:w="100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Escapement</w:t>
            </w:r>
          </w:p>
        </w:tc>
        <w:tc>
          <w:tcPr>
            <w:tcW w:w="675" w:type="dxa"/>
            <w:tcBorders>
              <w:top w:val="nil"/>
              <w:left w:val="nil"/>
              <w:bottom w:val="nil"/>
              <w:right w:val="nil"/>
            </w:tcBorders>
            <w:shd w:val="clear" w:color="auto" w:fill="auto"/>
            <w:noWrap/>
            <w:tcMar>
              <w:left w:w="86" w:type="dxa"/>
              <w:right w:w="0"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37</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136</w:t>
            </w:r>
          </w:p>
        </w:tc>
        <w:tc>
          <w:tcPr>
            <w:tcW w:w="555"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296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186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248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317</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236</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208</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324</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211</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222</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313</w:t>
            </w:r>
          </w:p>
        </w:tc>
        <w:tc>
          <w:tcPr>
            <w:tcW w:w="554" w:type="dxa"/>
            <w:tcBorders>
              <w:top w:val="nil"/>
              <w:left w:val="nil"/>
              <w:bottom w:val="nil"/>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161</w:t>
            </w:r>
          </w:p>
        </w:tc>
      </w:tr>
      <w:tr w:rsidR="00312409" w:rsidRPr="00A21EB2" w:rsidTr="00CC0F06">
        <w:trPr>
          <w:trHeight w:val="259"/>
        </w:trPr>
        <w:tc>
          <w:tcPr>
            <w:tcW w:w="100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67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5"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c>
          <w:tcPr>
            <w:tcW w:w="554" w:type="dxa"/>
            <w:tcBorders>
              <w:top w:val="nil"/>
              <w:left w:val="nil"/>
              <w:right w:val="nil"/>
            </w:tcBorders>
            <w:shd w:val="clear" w:color="auto" w:fill="auto"/>
            <w:noWrap/>
            <w:tcMar>
              <w:left w:w="86" w:type="dxa"/>
              <w:right w:w="86" w:type="dxa"/>
            </w:tcMar>
            <w:vAlign w:val="bottom"/>
            <w:hideMark/>
          </w:tcPr>
          <w:p w:rsidR="00312409" w:rsidRPr="00A21EB2" w:rsidRDefault="00312409" w:rsidP="00312409">
            <w:pPr>
              <w:spacing w:after="0"/>
              <w:jc w:val="left"/>
              <w:rPr>
                <w:color w:val="000000"/>
                <w:sz w:val="16"/>
                <w:szCs w:val="16"/>
              </w:rPr>
            </w:pPr>
          </w:p>
        </w:tc>
      </w:tr>
      <w:tr w:rsidR="00312409" w:rsidRPr="00A21EB2" w:rsidTr="00CC0F06">
        <w:trPr>
          <w:trHeight w:val="315"/>
        </w:trPr>
        <w:tc>
          <w:tcPr>
            <w:tcW w:w="100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Total Run</w:t>
            </w:r>
          </w:p>
        </w:tc>
        <w:tc>
          <w:tcPr>
            <w:tcW w:w="67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left"/>
              <w:rPr>
                <w:color w:val="000000"/>
                <w:sz w:val="16"/>
                <w:szCs w:val="16"/>
              </w:rPr>
            </w:pPr>
            <w:r w:rsidRPr="00A21EB2">
              <w:rPr>
                <w:color w:val="000000"/>
                <w:sz w:val="16"/>
                <w:szCs w:val="16"/>
              </w:rPr>
              <w:t> </w:t>
            </w:r>
          </w:p>
        </w:tc>
        <w:tc>
          <w:tcPr>
            <w:tcW w:w="55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95</w:t>
            </w:r>
          </w:p>
        </w:tc>
        <w:tc>
          <w:tcPr>
            <w:tcW w:w="55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607</w:t>
            </w:r>
          </w:p>
        </w:tc>
        <w:tc>
          <w:tcPr>
            <w:tcW w:w="555"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1,321</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887</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1,746</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2,961</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1,620</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809</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637</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745</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1,159</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914</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1,060</w:t>
            </w:r>
          </w:p>
        </w:tc>
        <w:tc>
          <w:tcPr>
            <w:tcW w:w="554" w:type="dxa"/>
            <w:tcBorders>
              <w:top w:val="nil"/>
              <w:left w:val="nil"/>
              <w:bottom w:val="single" w:sz="4" w:space="0" w:color="auto"/>
              <w:right w:val="nil"/>
            </w:tcBorders>
            <w:shd w:val="clear" w:color="auto" w:fill="auto"/>
            <w:noWrap/>
            <w:tcMar>
              <w:left w:w="86" w:type="dxa"/>
              <w:right w:w="86" w:type="dxa"/>
            </w:tcMar>
            <w:vAlign w:val="center"/>
            <w:hideMark/>
          </w:tcPr>
          <w:p w:rsidR="00312409" w:rsidRPr="00A21EB2" w:rsidRDefault="00312409" w:rsidP="00312409">
            <w:pPr>
              <w:spacing w:after="0"/>
              <w:jc w:val="right"/>
              <w:rPr>
                <w:color w:val="000000"/>
                <w:sz w:val="16"/>
                <w:szCs w:val="16"/>
              </w:rPr>
            </w:pPr>
            <w:r w:rsidRPr="00A21EB2">
              <w:rPr>
                <w:color w:val="000000"/>
                <w:sz w:val="16"/>
                <w:szCs w:val="16"/>
              </w:rPr>
              <w:t>948</w:t>
            </w:r>
          </w:p>
        </w:tc>
      </w:tr>
    </w:tbl>
    <w:p w:rsidR="00857D81" w:rsidRPr="00CC0F06" w:rsidRDefault="00857D81" w:rsidP="00CC0F06">
      <w:pPr>
        <w:jc w:val="center"/>
        <w:rPr>
          <w:sz w:val="20"/>
          <w:szCs w:val="20"/>
        </w:rPr>
      </w:pPr>
      <w:r w:rsidRPr="00CC0F06">
        <w:rPr>
          <w:sz w:val="20"/>
          <w:szCs w:val="20"/>
        </w:rPr>
        <w:t>-Continued-</w:t>
      </w:r>
    </w:p>
    <w:p w:rsidR="00CD34F7" w:rsidRPr="00CC0F06" w:rsidRDefault="006E6680" w:rsidP="00CC0F06">
      <w:pPr>
        <w:pStyle w:val="Caption"/>
      </w:pPr>
      <w:proofErr w:type="gramStart"/>
      <w:r w:rsidRPr="00CC0F06">
        <w:lastRenderedPageBreak/>
        <w:t>Appendix D</w:t>
      </w:r>
      <w:r w:rsidR="00E70B11" w:rsidRPr="00CC0F06">
        <w:t xml:space="preserve"> </w:t>
      </w:r>
      <w:r w:rsidRPr="00CC0F06">
        <w:t>1</w:t>
      </w:r>
      <w:r w:rsidR="00CD34F7" w:rsidRPr="00CC0F06">
        <w:t>.–</w:t>
      </w:r>
      <w:r w:rsidR="00CC0F06">
        <w:t>P</w:t>
      </w:r>
      <w:r w:rsidR="00CD34F7" w:rsidRPr="00CC0F06">
        <w:t>age 2 of 2.</w:t>
      </w:r>
      <w:proofErr w:type="gramEnd"/>
    </w:p>
    <w:tbl>
      <w:tblPr>
        <w:tblW w:w="9360" w:type="dxa"/>
        <w:tblInd w:w="93" w:type="dxa"/>
        <w:tblLook w:val="04A0" w:firstRow="1" w:lastRow="0" w:firstColumn="1" w:lastColumn="0" w:noHBand="0" w:noVBand="1"/>
      </w:tblPr>
      <w:tblGrid>
        <w:gridCol w:w="1055"/>
        <w:gridCol w:w="725"/>
        <w:gridCol w:w="578"/>
        <w:gridCol w:w="578"/>
        <w:gridCol w:w="578"/>
        <w:gridCol w:w="578"/>
        <w:gridCol w:w="578"/>
        <w:gridCol w:w="578"/>
        <w:gridCol w:w="578"/>
        <w:gridCol w:w="578"/>
        <w:gridCol w:w="578"/>
        <w:gridCol w:w="578"/>
        <w:gridCol w:w="578"/>
        <w:gridCol w:w="578"/>
        <w:gridCol w:w="717"/>
      </w:tblGrid>
      <w:tr w:rsidR="009D0DFE" w:rsidRPr="00941147" w:rsidTr="00CC0F06">
        <w:trPr>
          <w:trHeight w:val="315"/>
        </w:trPr>
        <w:tc>
          <w:tcPr>
            <w:tcW w:w="106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Fishery</w:t>
            </w:r>
          </w:p>
        </w:tc>
        <w:tc>
          <w:tcPr>
            <w:tcW w:w="72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2003</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2004</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2005</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2006</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2007</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2008</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2009</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2010</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2011</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2012</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2013</w:t>
            </w:r>
          </w:p>
        </w:tc>
        <w:tc>
          <w:tcPr>
            <w:tcW w:w="580" w:type="dxa"/>
            <w:tcBorders>
              <w:top w:val="single" w:sz="4" w:space="0" w:color="auto"/>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2014</w:t>
            </w:r>
          </w:p>
        </w:tc>
        <w:tc>
          <w:tcPr>
            <w:tcW w:w="720"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9D0DFE" w:rsidRPr="00941147" w:rsidRDefault="009D0DFE" w:rsidP="009D0DFE">
            <w:pPr>
              <w:spacing w:after="0"/>
              <w:jc w:val="right"/>
              <w:rPr>
                <w:color w:val="000000"/>
                <w:sz w:val="16"/>
                <w:szCs w:val="16"/>
              </w:rPr>
            </w:pPr>
            <w:r w:rsidRPr="00941147">
              <w:rPr>
                <w:color w:val="000000"/>
                <w:sz w:val="16"/>
                <w:szCs w:val="16"/>
              </w:rPr>
              <w:t>Average</w:t>
            </w:r>
          </w:p>
        </w:tc>
      </w:tr>
      <w:tr w:rsidR="009D0DFE" w:rsidRPr="00941147" w:rsidTr="00CC0F06">
        <w:trPr>
          <w:trHeight w:val="300"/>
        </w:trPr>
        <w:tc>
          <w:tcPr>
            <w:tcW w:w="106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Troll</w:t>
            </w:r>
          </w:p>
        </w:tc>
        <w:tc>
          <w:tcPr>
            <w:tcW w:w="720" w:type="dxa"/>
            <w:tcBorders>
              <w:top w:val="single" w:sz="4" w:space="0" w:color="auto"/>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NW</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382</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480</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257</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252</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162</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223</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99</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137</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98</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100</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140</w:t>
            </w:r>
          </w:p>
        </w:tc>
        <w:tc>
          <w:tcPr>
            <w:tcW w:w="58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71</w:t>
            </w:r>
          </w:p>
        </w:tc>
        <w:tc>
          <w:tcPr>
            <w:tcW w:w="720" w:type="dxa"/>
            <w:tcBorders>
              <w:top w:val="single" w:sz="4" w:space="0" w:color="auto"/>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326</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NE</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SW</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SE</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Subtotal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398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486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225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71</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338</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Seine</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SA14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SACO</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SASI</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SASO</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Subtotal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Gillnet</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108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879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240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415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188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160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197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182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200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212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223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Subtotal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897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247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428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121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193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170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205</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329</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Cost Recovery</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112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BC Net</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hRule="exact" w:val="115"/>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259"/>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Alaska Sport</w:t>
            </w: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Elfin Cove</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proofErr w:type="spellStart"/>
            <w:r w:rsidRPr="00941147">
              <w:rPr>
                <w:color w:val="000000"/>
                <w:sz w:val="16"/>
                <w:szCs w:val="16"/>
              </w:rPr>
              <w:t>Gustavus</w:t>
            </w:r>
            <w:proofErr w:type="spellEnd"/>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Juneau</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Sitka</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Yakutat</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w:t>
            </w:r>
          </w:p>
        </w:tc>
      </w:tr>
      <w:tr w:rsidR="009D0DFE" w:rsidRPr="00941147" w:rsidTr="009D0DFE">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Total</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11</w:t>
            </w:r>
          </w:p>
        </w:tc>
      </w:tr>
      <w:tr w:rsidR="009D0DFE" w:rsidRPr="00941147" w:rsidTr="00CD34F7">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300"/>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Total Catch</w:t>
            </w: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1,328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756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392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701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293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423</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324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174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159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374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287</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688</w:t>
            </w:r>
          </w:p>
        </w:tc>
      </w:tr>
      <w:tr w:rsidR="009D0DFE" w:rsidRPr="00941147" w:rsidTr="00AA1520">
        <w:trPr>
          <w:trHeight w:val="259"/>
        </w:trPr>
        <w:tc>
          <w:tcPr>
            <w:tcW w:w="1060" w:type="dxa"/>
            <w:tcBorders>
              <w:top w:val="nil"/>
              <w:left w:val="nil"/>
              <w:bottom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p>
        </w:tc>
      </w:tr>
      <w:tr w:rsidR="009D0DFE" w:rsidRPr="00941147" w:rsidTr="009D0DFE">
        <w:trPr>
          <w:trHeight w:val="300"/>
        </w:trPr>
        <w:tc>
          <w:tcPr>
            <w:tcW w:w="1060" w:type="dxa"/>
            <w:tcBorders>
              <w:top w:val="nil"/>
              <w:left w:val="nil"/>
              <w:bottom w:val="nil"/>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Escapement</w:t>
            </w:r>
          </w:p>
        </w:tc>
        <w:tc>
          <w:tcPr>
            <w:tcW w:w="720" w:type="dxa"/>
            <w:tcBorders>
              <w:top w:val="nil"/>
              <w:left w:val="nil"/>
              <w:bottom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256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302</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226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211</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236</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260</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79</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155</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88</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104</w:t>
            </w:r>
          </w:p>
        </w:tc>
        <w:tc>
          <w:tcPr>
            <w:tcW w:w="58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214</w:t>
            </w:r>
          </w:p>
        </w:tc>
        <w:tc>
          <w:tcPr>
            <w:tcW w:w="720" w:type="dxa"/>
            <w:tcBorders>
              <w:top w:val="nil"/>
              <w:left w:val="nil"/>
              <w:bottom w:val="nil"/>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209</w:t>
            </w:r>
          </w:p>
        </w:tc>
      </w:tr>
      <w:tr w:rsidR="009D0DFE" w:rsidRPr="00941147" w:rsidTr="00CC0F06">
        <w:trPr>
          <w:trHeight w:val="259"/>
        </w:trPr>
        <w:tc>
          <w:tcPr>
            <w:tcW w:w="106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right w:val="nil"/>
            </w:tcBorders>
            <w:shd w:val="clear" w:color="auto" w:fill="auto"/>
            <w:noWrap/>
            <w:tcMar>
              <w:left w:w="58" w:type="dxa"/>
              <w:right w:w="0" w:type="dxa"/>
            </w:tcMar>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c>
          <w:tcPr>
            <w:tcW w:w="720" w:type="dxa"/>
            <w:tcBorders>
              <w:top w:val="nil"/>
              <w:left w:val="nil"/>
              <w:right w:val="nil"/>
            </w:tcBorders>
            <w:shd w:val="clear" w:color="auto" w:fill="auto"/>
            <w:noWrap/>
            <w:vAlign w:val="bottom"/>
            <w:hideMark/>
          </w:tcPr>
          <w:p w:rsidR="009D0DFE" w:rsidRPr="00941147" w:rsidRDefault="009D0DFE" w:rsidP="009D0DFE">
            <w:pPr>
              <w:spacing w:after="0"/>
              <w:jc w:val="left"/>
              <w:rPr>
                <w:color w:val="000000"/>
                <w:sz w:val="16"/>
                <w:szCs w:val="16"/>
              </w:rPr>
            </w:pPr>
          </w:p>
        </w:tc>
      </w:tr>
      <w:tr w:rsidR="009D0DFE" w:rsidRPr="00941147" w:rsidTr="00CC0F06">
        <w:trPr>
          <w:trHeight w:val="315"/>
        </w:trPr>
        <w:tc>
          <w:tcPr>
            <w:tcW w:w="106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left"/>
              <w:rPr>
                <w:color w:val="000000"/>
                <w:sz w:val="16"/>
                <w:szCs w:val="16"/>
              </w:rPr>
            </w:pPr>
            <w:r w:rsidRPr="00941147">
              <w:rPr>
                <w:color w:val="000000"/>
                <w:sz w:val="16"/>
                <w:szCs w:val="16"/>
              </w:rPr>
              <w:t>Total Run</w:t>
            </w:r>
          </w:p>
        </w:tc>
        <w:tc>
          <w:tcPr>
            <w:tcW w:w="720" w:type="dxa"/>
            <w:tcBorders>
              <w:top w:val="nil"/>
              <w:left w:val="nil"/>
              <w:bottom w:val="single" w:sz="4" w:space="0" w:color="auto"/>
              <w:right w:val="nil"/>
            </w:tcBorders>
            <w:shd w:val="clear" w:color="auto" w:fill="auto"/>
            <w:noWrap/>
            <w:tcMar>
              <w:left w:w="58" w:type="dxa"/>
              <w:right w:w="0" w:type="dxa"/>
            </w:tcMar>
            <w:vAlign w:val="center"/>
            <w:hideMark/>
          </w:tcPr>
          <w:p w:rsidR="009D0DFE" w:rsidRPr="00941147" w:rsidRDefault="009D0DFE" w:rsidP="009D0DFE">
            <w:pPr>
              <w:spacing w:after="0"/>
              <w:jc w:val="left"/>
              <w:rPr>
                <w:color w:val="000000"/>
                <w:sz w:val="16"/>
                <w:szCs w:val="16"/>
              </w:rPr>
            </w:pPr>
            <w:r w:rsidRPr="00941147">
              <w:rPr>
                <w:color w:val="000000"/>
                <w:sz w:val="16"/>
                <w:szCs w:val="16"/>
              </w:rPr>
              <w:t> </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1,584</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1,058</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618</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912</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529</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683</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280</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479</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262</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423</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478</w:t>
            </w:r>
          </w:p>
        </w:tc>
        <w:tc>
          <w:tcPr>
            <w:tcW w:w="58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501</w:t>
            </w:r>
          </w:p>
        </w:tc>
        <w:tc>
          <w:tcPr>
            <w:tcW w:w="720" w:type="dxa"/>
            <w:tcBorders>
              <w:top w:val="nil"/>
              <w:left w:val="nil"/>
              <w:bottom w:val="single" w:sz="4" w:space="0" w:color="auto"/>
              <w:right w:val="nil"/>
            </w:tcBorders>
            <w:shd w:val="clear" w:color="auto" w:fill="auto"/>
            <w:noWrap/>
            <w:vAlign w:val="center"/>
            <w:hideMark/>
          </w:tcPr>
          <w:p w:rsidR="009D0DFE" w:rsidRPr="00941147" w:rsidRDefault="009D0DFE" w:rsidP="009D0DFE">
            <w:pPr>
              <w:spacing w:after="0"/>
              <w:jc w:val="right"/>
              <w:rPr>
                <w:color w:val="000000"/>
                <w:sz w:val="16"/>
                <w:szCs w:val="16"/>
              </w:rPr>
            </w:pPr>
            <w:r w:rsidRPr="00941147">
              <w:rPr>
                <w:color w:val="000000"/>
                <w:sz w:val="16"/>
                <w:szCs w:val="16"/>
              </w:rPr>
              <w:t>897</w:t>
            </w:r>
          </w:p>
        </w:tc>
      </w:tr>
    </w:tbl>
    <w:p w:rsidR="00CC0F06" w:rsidRDefault="00CC0F06" w:rsidP="00CC0F06"/>
    <w:p w:rsidR="00CD34F7" w:rsidRDefault="00E70B11" w:rsidP="00E70B11">
      <w:pPr>
        <w:pStyle w:val="Caption"/>
      </w:pPr>
      <w:bookmarkStart w:id="531" w:name="_Toc487202830"/>
      <w:proofErr w:type="gramStart"/>
      <w:r>
        <w:lastRenderedPageBreak/>
        <w:t xml:space="preserve">Appendix D </w:t>
      </w:r>
      <w:fldSimple w:instr=" SEQ Appendix_D \* ARABIC ">
        <w:r w:rsidR="009C1768">
          <w:rPr>
            <w:noProof/>
          </w:rPr>
          <w:t>2</w:t>
        </w:r>
      </w:fldSimple>
      <w:r>
        <w:t>.–</w:t>
      </w:r>
      <w:r w:rsidRPr="00E70B11">
        <w:t>Number of expanded recoveries of tagged Berners River coho salmon from random fishery samples, 1989−2014.</w:t>
      </w:r>
      <w:bookmarkEnd w:id="531"/>
      <w:proofErr w:type="gramEnd"/>
    </w:p>
    <w:tbl>
      <w:tblPr>
        <w:tblW w:w="9483" w:type="dxa"/>
        <w:tblInd w:w="93" w:type="dxa"/>
        <w:tblLook w:val="04A0" w:firstRow="1" w:lastRow="0" w:firstColumn="1" w:lastColumn="0" w:noHBand="0" w:noVBand="1"/>
      </w:tblPr>
      <w:tblGrid>
        <w:gridCol w:w="1017"/>
        <w:gridCol w:w="671"/>
        <w:gridCol w:w="554"/>
        <w:gridCol w:w="555"/>
        <w:gridCol w:w="555"/>
        <w:gridCol w:w="556"/>
        <w:gridCol w:w="556"/>
        <w:gridCol w:w="571"/>
        <w:gridCol w:w="556"/>
        <w:gridCol w:w="556"/>
        <w:gridCol w:w="556"/>
        <w:gridCol w:w="556"/>
        <w:gridCol w:w="556"/>
        <w:gridCol w:w="556"/>
        <w:gridCol w:w="556"/>
        <w:gridCol w:w="556"/>
      </w:tblGrid>
      <w:tr w:rsidR="00CD34F7" w:rsidRPr="00941147" w:rsidTr="00432A66">
        <w:trPr>
          <w:trHeight w:val="315"/>
        </w:trPr>
        <w:tc>
          <w:tcPr>
            <w:tcW w:w="1013"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left"/>
              <w:rPr>
                <w:color w:val="000000"/>
                <w:sz w:val="16"/>
                <w:szCs w:val="16"/>
              </w:rPr>
            </w:pPr>
            <w:r w:rsidRPr="00941147">
              <w:rPr>
                <w:color w:val="000000"/>
                <w:sz w:val="16"/>
                <w:szCs w:val="16"/>
              </w:rPr>
              <w:t>Fishery</w:t>
            </w:r>
          </w:p>
        </w:tc>
        <w:tc>
          <w:tcPr>
            <w:tcW w:w="666" w:type="dxa"/>
            <w:tcBorders>
              <w:top w:val="single" w:sz="4" w:space="0" w:color="auto"/>
              <w:left w:val="nil"/>
              <w:bottom w:val="single" w:sz="4" w:space="0" w:color="auto"/>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Area</w:t>
            </w:r>
          </w:p>
        </w:tc>
        <w:tc>
          <w:tcPr>
            <w:tcW w:w="556"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1989</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1990</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1991</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1992</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1993</w:t>
            </w:r>
          </w:p>
        </w:tc>
        <w:tc>
          <w:tcPr>
            <w:tcW w:w="564"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1994</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1995</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1996</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1997</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1998</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1999</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2000</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2001</w:t>
            </w:r>
          </w:p>
        </w:tc>
        <w:tc>
          <w:tcPr>
            <w:tcW w:w="557" w:type="dxa"/>
            <w:tcBorders>
              <w:top w:val="single" w:sz="4" w:space="0" w:color="auto"/>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2002</w:t>
            </w:r>
          </w:p>
        </w:tc>
      </w:tr>
      <w:tr w:rsidR="00CD34F7" w:rsidRPr="00941147" w:rsidTr="00432A66">
        <w:trPr>
          <w:trHeight w:val="300"/>
        </w:trPr>
        <w:tc>
          <w:tcPr>
            <w:tcW w:w="1013" w:type="dxa"/>
            <w:tcBorders>
              <w:top w:val="single" w:sz="4" w:space="0" w:color="auto"/>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Troll</w:t>
            </w:r>
          </w:p>
        </w:tc>
        <w:tc>
          <w:tcPr>
            <w:tcW w:w="666" w:type="dxa"/>
            <w:tcBorders>
              <w:top w:val="single" w:sz="4" w:space="0" w:color="auto"/>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NW</w:t>
            </w:r>
          </w:p>
        </w:tc>
        <w:tc>
          <w:tcPr>
            <w:tcW w:w="556" w:type="dxa"/>
            <w:tcBorders>
              <w:top w:val="single" w:sz="4" w:space="0" w:color="auto"/>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155</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1,291</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1,076</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1,853</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3,027</w:t>
            </w:r>
          </w:p>
        </w:tc>
        <w:tc>
          <w:tcPr>
            <w:tcW w:w="564"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5,599</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1,952</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1,374</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714</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1,201</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1,804</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883</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1,916</w:t>
            </w:r>
          </w:p>
        </w:tc>
        <w:tc>
          <w:tcPr>
            <w:tcW w:w="557" w:type="dxa"/>
            <w:tcBorders>
              <w:top w:val="single" w:sz="4" w:space="0" w:color="auto"/>
              <w:left w:val="nil"/>
              <w:bottom w:val="nil"/>
              <w:right w:val="nil"/>
            </w:tcBorders>
            <w:shd w:val="clear" w:color="auto" w:fill="auto"/>
            <w:noWrap/>
            <w:tcMar>
              <w:left w:w="14"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1,097</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NE</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24</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SW</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SE</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Subtotal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159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1,375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1,146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1,887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3,098</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5,732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2,056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1,399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750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1,265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1,821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897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1,935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1,121</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bottom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Seine</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SA12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SA13</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SA14</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SACO</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SASI</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SASO</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Subtotal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40</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Gillnet</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101</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106</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107</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108</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111</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113</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115</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2,929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2,185</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5,705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3,452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827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689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606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1,344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984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745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1,560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182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39</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200</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21</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212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223</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Subtotal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25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673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2,956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1,808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2,291</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5,851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3,488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689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1,354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994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773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1,565</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Cost Recovery</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111</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112</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BC Net</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hRule="exact" w:val="115"/>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Alaska Sport</w:t>
            </w: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Elfin Cove</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proofErr w:type="spellStart"/>
            <w:r w:rsidRPr="00941147">
              <w:rPr>
                <w:color w:val="000000"/>
                <w:sz w:val="16"/>
                <w:szCs w:val="16"/>
              </w:rPr>
              <w:t>Gustavus</w:t>
            </w:r>
            <w:proofErr w:type="spellEnd"/>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Juneau</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46</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Sitka</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Yakutat</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r>
      <w:tr w:rsidR="00CD34F7" w:rsidRPr="00941147" w:rsidTr="00857D81">
        <w:trPr>
          <w:trHeight w:val="259"/>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w:t>
            </w: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29</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76</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140</w:t>
            </w: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 Catch</w:t>
            </w: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184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2,099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4,167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3,781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5,444</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12,045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5,600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2,340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1,601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1,982</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3,285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2,017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2,867</w:t>
            </w: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p>
        </w:tc>
      </w:tr>
      <w:tr w:rsidR="00CD34F7" w:rsidRPr="00941147" w:rsidTr="00857D81">
        <w:trPr>
          <w:trHeight w:val="300"/>
        </w:trPr>
        <w:tc>
          <w:tcPr>
            <w:tcW w:w="1013" w:type="dxa"/>
            <w:tcBorders>
              <w:top w:val="nil"/>
              <w:left w:val="nil"/>
              <w:bottom w:val="nil"/>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Escapement</w:t>
            </w:r>
          </w:p>
        </w:tc>
        <w:tc>
          <w:tcPr>
            <w:tcW w:w="666" w:type="dxa"/>
            <w:tcBorders>
              <w:top w:val="nil"/>
              <w:left w:val="nil"/>
              <w:bottom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bottom w:val="nil"/>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140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1,257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2,543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2,339</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3,120</w:t>
            </w:r>
          </w:p>
        </w:tc>
        <w:tc>
          <w:tcPr>
            <w:tcW w:w="564" w:type="dxa"/>
            <w:tcBorders>
              <w:top w:val="nil"/>
              <w:left w:val="nil"/>
              <w:bottom w:val="nil"/>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4,143</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1,440</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998</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3,815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1,024</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1,741</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2,465</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5,257</w:t>
            </w:r>
          </w:p>
        </w:tc>
        <w:tc>
          <w:tcPr>
            <w:tcW w:w="557" w:type="dxa"/>
            <w:tcBorders>
              <w:top w:val="nil"/>
              <w:left w:val="nil"/>
              <w:bottom w:val="nil"/>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4,457</w:t>
            </w:r>
          </w:p>
        </w:tc>
      </w:tr>
      <w:tr w:rsidR="00CD34F7" w:rsidRPr="00941147" w:rsidTr="00432A66">
        <w:trPr>
          <w:trHeight w:val="300"/>
        </w:trPr>
        <w:tc>
          <w:tcPr>
            <w:tcW w:w="1013" w:type="dxa"/>
            <w:tcBorders>
              <w:top w:val="nil"/>
              <w:left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666" w:type="dxa"/>
            <w:tcBorders>
              <w:top w:val="nil"/>
              <w:left w:val="nil"/>
              <w:right w:val="nil"/>
            </w:tcBorders>
            <w:shd w:val="clear" w:color="auto" w:fill="auto"/>
            <w:noWrap/>
            <w:tcMar>
              <w:left w:w="58" w:type="dxa"/>
              <w:right w:w="0" w:type="dxa"/>
            </w:tcMar>
            <w:vAlign w:val="bottom"/>
            <w:hideMark/>
          </w:tcPr>
          <w:p w:rsidR="00CD34F7" w:rsidRPr="00941147" w:rsidRDefault="00CD34F7" w:rsidP="00CD34F7">
            <w:pPr>
              <w:spacing w:after="0"/>
              <w:jc w:val="left"/>
              <w:rPr>
                <w:color w:val="000000"/>
                <w:sz w:val="16"/>
                <w:szCs w:val="16"/>
              </w:rPr>
            </w:pPr>
          </w:p>
        </w:tc>
        <w:tc>
          <w:tcPr>
            <w:tcW w:w="556" w:type="dxa"/>
            <w:tcBorders>
              <w:top w:val="nil"/>
              <w:left w:val="nil"/>
              <w:right w:val="nil"/>
            </w:tcBorders>
            <w:shd w:val="clear" w:color="auto" w:fill="auto"/>
            <w:noWrap/>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64" w:type="dxa"/>
            <w:tcBorders>
              <w:top w:val="nil"/>
              <w:left w:val="nil"/>
              <w:right w:val="nil"/>
            </w:tcBorders>
            <w:shd w:val="clear" w:color="auto" w:fill="auto"/>
            <w:noWrap/>
            <w:tcMar>
              <w:left w:w="0" w:type="dxa"/>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c>
          <w:tcPr>
            <w:tcW w:w="557" w:type="dxa"/>
            <w:tcBorders>
              <w:top w:val="nil"/>
              <w:left w:val="nil"/>
              <w:right w:val="nil"/>
            </w:tcBorders>
            <w:shd w:val="clear" w:color="auto" w:fill="auto"/>
            <w:noWrap/>
            <w:tcMar>
              <w:right w:w="86" w:type="dxa"/>
            </w:tcMar>
            <w:vAlign w:val="bottom"/>
            <w:hideMark/>
          </w:tcPr>
          <w:p w:rsidR="00CD34F7" w:rsidRPr="00941147" w:rsidRDefault="00CD34F7" w:rsidP="00CD34F7">
            <w:pPr>
              <w:spacing w:after="0"/>
              <w:jc w:val="left"/>
              <w:rPr>
                <w:color w:val="000000"/>
                <w:sz w:val="16"/>
                <w:szCs w:val="16"/>
              </w:rPr>
            </w:pPr>
          </w:p>
        </w:tc>
      </w:tr>
      <w:tr w:rsidR="00CD34F7" w:rsidRPr="00941147" w:rsidTr="00432A66">
        <w:trPr>
          <w:trHeight w:val="315"/>
        </w:trPr>
        <w:tc>
          <w:tcPr>
            <w:tcW w:w="1013" w:type="dxa"/>
            <w:tcBorders>
              <w:top w:val="nil"/>
              <w:left w:val="nil"/>
              <w:bottom w:val="single" w:sz="4" w:space="0" w:color="auto"/>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Total Run</w:t>
            </w:r>
          </w:p>
        </w:tc>
        <w:tc>
          <w:tcPr>
            <w:tcW w:w="666" w:type="dxa"/>
            <w:tcBorders>
              <w:top w:val="nil"/>
              <w:left w:val="nil"/>
              <w:bottom w:val="single" w:sz="4" w:space="0" w:color="auto"/>
              <w:right w:val="nil"/>
            </w:tcBorders>
            <w:shd w:val="clear" w:color="auto" w:fill="auto"/>
            <w:noWrap/>
            <w:tcMar>
              <w:left w:w="58" w:type="dxa"/>
              <w:right w:w="0" w:type="dxa"/>
            </w:tcMar>
            <w:vAlign w:val="center"/>
            <w:hideMark/>
          </w:tcPr>
          <w:p w:rsidR="00CD34F7" w:rsidRPr="00941147" w:rsidRDefault="00CD34F7" w:rsidP="00CD34F7">
            <w:pPr>
              <w:spacing w:after="0"/>
              <w:jc w:val="left"/>
              <w:rPr>
                <w:color w:val="000000"/>
                <w:sz w:val="16"/>
                <w:szCs w:val="16"/>
              </w:rPr>
            </w:pPr>
            <w:r w:rsidRPr="00941147">
              <w:rPr>
                <w:color w:val="000000"/>
                <w:sz w:val="16"/>
                <w:szCs w:val="16"/>
              </w:rPr>
              <w:t> </w:t>
            </w:r>
          </w:p>
        </w:tc>
        <w:tc>
          <w:tcPr>
            <w:tcW w:w="556" w:type="dxa"/>
            <w:tcBorders>
              <w:top w:val="nil"/>
              <w:left w:val="nil"/>
              <w:bottom w:val="single" w:sz="4" w:space="0" w:color="auto"/>
              <w:right w:val="nil"/>
            </w:tcBorders>
            <w:shd w:val="clear" w:color="auto" w:fill="auto"/>
            <w:noWrap/>
            <w:vAlign w:val="center"/>
            <w:hideMark/>
          </w:tcPr>
          <w:p w:rsidR="00CD34F7" w:rsidRPr="00941147" w:rsidRDefault="00CD34F7" w:rsidP="00CD34F7">
            <w:pPr>
              <w:spacing w:after="0"/>
              <w:jc w:val="right"/>
              <w:rPr>
                <w:color w:val="000000"/>
                <w:sz w:val="16"/>
                <w:szCs w:val="16"/>
              </w:rPr>
            </w:pPr>
            <w:r w:rsidRPr="00941147">
              <w:rPr>
                <w:color w:val="000000"/>
                <w:sz w:val="16"/>
                <w:szCs w:val="16"/>
              </w:rPr>
              <w:t>324</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3,356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6,710</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6,120</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8,565</w:t>
            </w:r>
          </w:p>
        </w:tc>
        <w:tc>
          <w:tcPr>
            <w:tcW w:w="564" w:type="dxa"/>
            <w:tcBorders>
              <w:top w:val="nil"/>
              <w:left w:val="nil"/>
              <w:bottom w:val="single" w:sz="4" w:space="0" w:color="auto"/>
              <w:right w:val="nil"/>
            </w:tcBorders>
            <w:shd w:val="clear" w:color="auto" w:fill="auto"/>
            <w:noWrap/>
            <w:tcMar>
              <w:left w:w="0" w:type="dxa"/>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16,187</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7,040</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3,338</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5,416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3,006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5,026</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4,483</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8,081</w:t>
            </w:r>
          </w:p>
        </w:tc>
        <w:tc>
          <w:tcPr>
            <w:tcW w:w="557" w:type="dxa"/>
            <w:tcBorders>
              <w:top w:val="nil"/>
              <w:left w:val="nil"/>
              <w:bottom w:val="single" w:sz="4" w:space="0" w:color="auto"/>
              <w:right w:val="nil"/>
            </w:tcBorders>
            <w:shd w:val="clear" w:color="auto" w:fill="auto"/>
            <w:noWrap/>
            <w:tcMar>
              <w:right w:w="86" w:type="dxa"/>
            </w:tcMar>
            <w:vAlign w:val="center"/>
            <w:hideMark/>
          </w:tcPr>
          <w:p w:rsidR="00CD34F7" w:rsidRPr="00941147" w:rsidRDefault="00CD34F7" w:rsidP="00CD34F7">
            <w:pPr>
              <w:spacing w:after="0"/>
              <w:jc w:val="right"/>
              <w:rPr>
                <w:color w:val="000000"/>
                <w:sz w:val="16"/>
                <w:szCs w:val="16"/>
              </w:rPr>
            </w:pPr>
            <w:r w:rsidRPr="00941147">
              <w:rPr>
                <w:color w:val="000000"/>
                <w:sz w:val="16"/>
                <w:szCs w:val="16"/>
              </w:rPr>
              <w:t>7,324</w:t>
            </w:r>
          </w:p>
        </w:tc>
      </w:tr>
    </w:tbl>
    <w:p w:rsidR="00CC0F06" w:rsidRDefault="00432A66" w:rsidP="00CC0F06">
      <w:pPr>
        <w:jc w:val="center"/>
        <w:rPr>
          <w:sz w:val="22"/>
          <w:szCs w:val="22"/>
        </w:rPr>
      </w:pPr>
      <w:r w:rsidRPr="00432A66">
        <w:rPr>
          <w:sz w:val="20"/>
          <w:szCs w:val="20"/>
        </w:rPr>
        <w:t>-Continued</w:t>
      </w:r>
      <w:r w:rsidR="00857D81" w:rsidRPr="00432A66">
        <w:rPr>
          <w:sz w:val="20"/>
          <w:szCs w:val="20"/>
        </w:rPr>
        <w:t>-</w:t>
      </w:r>
      <w:r w:rsidR="00CC0F06">
        <w:rPr>
          <w:sz w:val="22"/>
          <w:szCs w:val="22"/>
        </w:rPr>
        <w:br w:type="page"/>
      </w:r>
    </w:p>
    <w:p w:rsidR="00CD34F7" w:rsidRPr="00CC0F06" w:rsidRDefault="006E6680" w:rsidP="00CC0F06">
      <w:pPr>
        <w:pStyle w:val="Caption"/>
      </w:pPr>
      <w:proofErr w:type="gramStart"/>
      <w:r w:rsidRPr="00CC0F06">
        <w:lastRenderedPageBreak/>
        <w:t>Appendix D</w:t>
      </w:r>
      <w:r w:rsidR="00E70B11" w:rsidRPr="00CC0F06">
        <w:t xml:space="preserve"> </w:t>
      </w:r>
      <w:r w:rsidRPr="00CC0F06">
        <w:t>2</w:t>
      </w:r>
      <w:r w:rsidR="00CD34F7" w:rsidRPr="00CC0F06">
        <w:t>.–</w:t>
      </w:r>
      <w:r w:rsidR="00CC0F06">
        <w:t>P</w:t>
      </w:r>
      <w:r w:rsidR="00CD34F7" w:rsidRPr="00CC0F06">
        <w:t>age 2 of 2.</w:t>
      </w:r>
      <w:proofErr w:type="gramEnd"/>
    </w:p>
    <w:tbl>
      <w:tblPr>
        <w:tblW w:w="5000" w:type="pct"/>
        <w:tblLook w:val="04A0" w:firstRow="1" w:lastRow="0" w:firstColumn="1" w:lastColumn="0" w:noHBand="0" w:noVBand="1"/>
      </w:tblPr>
      <w:tblGrid>
        <w:gridCol w:w="1045"/>
        <w:gridCol w:w="715"/>
        <w:gridCol w:w="577"/>
        <w:gridCol w:w="577"/>
        <w:gridCol w:w="577"/>
        <w:gridCol w:w="577"/>
        <w:gridCol w:w="577"/>
        <w:gridCol w:w="577"/>
        <w:gridCol w:w="577"/>
        <w:gridCol w:w="577"/>
        <w:gridCol w:w="577"/>
        <w:gridCol w:w="577"/>
        <w:gridCol w:w="577"/>
        <w:gridCol w:w="576"/>
        <w:gridCol w:w="706"/>
      </w:tblGrid>
      <w:tr w:rsidR="00CD34F7" w:rsidRPr="009A03A6" w:rsidTr="00CC0F06">
        <w:trPr>
          <w:trHeight w:val="315"/>
        </w:trPr>
        <w:tc>
          <w:tcPr>
            <w:tcW w:w="555"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Fishery</w:t>
            </w:r>
          </w:p>
        </w:tc>
        <w:tc>
          <w:tcPr>
            <w:tcW w:w="380"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Area</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2003</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2004</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2005</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2006</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2007</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2008</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2009</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2010</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2011</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2012</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2013</w:t>
            </w:r>
          </w:p>
        </w:tc>
        <w:tc>
          <w:tcPr>
            <w:tcW w:w="307" w:type="pct"/>
            <w:tcBorders>
              <w:top w:val="single" w:sz="4" w:space="0" w:color="auto"/>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2014</w:t>
            </w:r>
          </w:p>
        </w:tc>
        <w:tc>
          <w:tcPr>
            <w:tcW w:w="376" w:type="pct"/>
            <w:tcBorders>
              <w:top w:val="single" w:sz="4" w:space="0" w:color="auto"/>
              <w:left w:val="nil"/>
              <w:bottom w:val="single" w:sz="4" w:space="0" w:color="auto"/>
              <w:right w:val="nil"/>
            </w:tcBorders>
            <w:shd w:val="clear" w:color="auto" w:fill="auto"/>
            <w:noWrap/>
            <w:tcMar>
              <w:left w:w="0" w:type="dxa"/>
              <w:right w:w="29" w:type="dxa"/>
            </w:tcMar>
            <w:vAlign w:val="center"/>
            <w:hideMark/>
          </w:tcPr>
          <w:p w:rsidR="00CD34F7" w:rsidRPr="009A03A6" w:rsidRDefault="00CD34F7" w:rsidP="009A03A6">
            <w:pPr>
              <w:spacing w:after="0"/>
              <w:jc w:val="right"/>
              <w:rPr>
                <w:color w:val="000000"/>
                <w:sz w:val="16"/>
                <w:szCs w:val="16"/>
              </w:rPr>
            </w:pPr>
            <w:r w:rsidRPr="009A03A6">
              <w:rPr>
                <w:color w:val="000000"/>
                <w:sz w:val="16"/>
                <w:szCs w:val="16"/>
              </w:rPr>
              <w:t>Average</w:t>
            </w:r>
          </w:p>
        </w:tc>
      </w:tr>
      <w:tr w:rsidR="00CD34F7" w:rsidRPr="009A03A6" w:rsidTr="00CC0F06">
        <w:trPr>
          <w:trHeight w:val="300"/>
        </w:trPr>
        <w:tc>
          <w:tcPr>
            <w:tcW w:w="555"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Troll</w:t>
            </w:r>
          </w:p>
        </w:tc>
        <w:tc>
          <w:tcPr>
            <w:tcW w:w="380"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NW</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1,322</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2,223</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948</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1,052</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663</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845</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301</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577</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392</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375</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656</w:t>
            </w:r>
          </w:p>
        </w:tc>
        <w:tc>
          <w:tcPr>
            <w:tcW w:w="307" w:type="pct"/>
            <w:tcBorders>
              <w:top w:val="single" w:sz="4" w:space="0" w:color="auto"/>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366</w:t>
            </w:r>
          </w:p>
        </w:tc>
        <w:tc>
          <w:tcPr>
            <w:tcW w:w="376" w:type="pct"/>
            <w:tcBorders>
              <w:top w:val="single" w:sz="4" w:space="0" w:color="auto"/>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1,295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NE</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32</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SW</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SE</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Subtotal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1,372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2,253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953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1,106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670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852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592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694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366</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1,331</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bottom"/>
            <w:hideMark/>
          </w:tcPr>
          <w:p w:rsidR="00CD34F7" w:rsidRPr="009A03A6" w:rsidRDefault="00CD34F7" w:rsidP="00CD34F7">
            <w:pPr>
              <w:spacing w:after="0"/>
              <w:jc w:val="lef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Seine</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19</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SA14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SACO</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SASI</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SASO</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Subtotal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Gillnet</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108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2,139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1,493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748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615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197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574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516</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1,255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182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200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212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223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Subtotal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2,288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523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1,670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381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762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666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580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531</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1,288</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Cost Recovery</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112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300"/>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BC Net</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r>
      <w:tr w:rsidR="00CD34F7" w:rsidRPr="009A03A6" w:rsidTr="00CC0F06">
        <w:trPr>
          <w:trHeight w:hRule="exact" w:val="115"/>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Alaska Sport</w:t>
            </w: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Elfin Cove</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proofErr w:type="spellStart"/>
            <w:r w:rsidRPr="009A03A6">
              <w:rPr>
                <w:color w:val="000000"/>
                <w:sz w:val="16"/>
                <w:szCs w:val="16"/>
              </w:rPr>
              <w:t>Gustavus</w:t>
            </w:r>
            <w:proofErr w:type="spellEnd"/>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Juneau</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Sitka</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Yakutat</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53</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55</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300"/>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 Catch</w:t>
            </w: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3,821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3,909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1,549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2,806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1,097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1,647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568</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1,312</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634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577</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1,365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950</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2,710</w:t>
            </w:r>
          </w:p>
        </w:tc>
      </w:tr>
      <w:tr w:rsidR="00CD34F7" w:rsidRPr="009A03A6" w:rsidTr="00CC0F06">
        <w:trPr>
          <w:trHeight w:val="259"/>
        </w:trPr>
        <w:tc>
          <w:tcPr>
            <w:tcW w:w="555"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p>
        </w:tc>
      </w:tr>
      <w:tr w:rsidR="00CD34F7" w:rsidRPr="009A03A6" w:rsidTr="00CC0F06">
        <w:trPr>
          <w:trHeight w:val="300"/>
        </w:trPr>
        <w:tc>
          <w:tcPr>
            <w:tcW w:w="555"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Escapement</w:t>
            </w:r>
          </w:p>
        </w:tc>
        <w:tc>
          <w:tcPr>
            <w:tcW w:w="380" w:type="pct"/>
            <w:tcBorders>
              <w:top w:val="nil"/>
              <w:left w:val="nil"/>
              <w:bottom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2,524</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3,745</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1,331</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1,840</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1,109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1,873</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586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856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796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1,286</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719</w:t>
            </w:r>
          </w:p>
        </w:tc>
        <w:tc>
          <w:tcPr>
            <w:tcW w:w="307" w:type="pct"/>
            <w:tcBorders>
              <w:top w:val="nil"/>
              <w:left w:val="nil"/>
              <w:bottom w:val="nil"/>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1,634</w:t>
            </w:r>
          </w:p>
        </w:tc>
        <w:tc>
          <w:tcPr>
            <w:tcW w:w="376" w:type="pct"/>
            <w:tcBorders>
              <w:top w:val="nil"/>
              <w:left w:val="nil"/>
              <w:bottom w:val="nil"/>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2,040</w:t>
            </w:r>
          </w:p>
        </w:tc>
      </w:tr>
      <w:tr w:rsidR="00CD34F7" w:rsidRPr="009A03A6" w:rsidTr="00CC0F06">
        <w:trPr>
          <w:trHeight w:val="259"/>
        </w:trPr>
        <w:tc>
          <w:tcPr>
            <w:tcW w:w="555"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80"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07" w:type="pct"/>
            <w:tcBorders>
              <w:top w:val="nil"/>
              <w:left w:val="nil"/>
              <w:right w:val="nil"/>
            </w:tcBorders>
            <w:shd w:val="clear" w:color="auto" w:fill="auto"/>
            <w:noWrap/>
            <w:tcMar>
              <w:left w:w="0" w:type="dxa"/>
              <w:right w:w="0" w:type="dxa"/>
            </w:tcMar>
            <w:vAlign w:val="bottom"/>
            <w:hideMark/>
          </w:tcPr>
          <w:p w:rsidR="00CD34F7" w:rsidRPr="009A03A6" w:rsidRDefault="00CD34F7" w:rsidP="00CD34F7">
            <w:pPr>
              <w:spacing w:after="0"/>
              <w:jc w:val="left"/>
              <w:rPr>
                <w:color w:val="000000"/>
                <w:sz w:val="16"/>
                <w:szCs w:val="16"/>
              </w:rPr>
            </w:pPr>
          </w:p>
        </w:tc>
        <w:tc>
          <w:tcPr>
            <w:tcW w:w="376" w:type="pct"/>
            <w:tcBorders>
              <w:top w:val="nil"/>
              <w:left w:val="nil"/>
              <w:right w:val="nil"/>
            </w:tcBorders>
            <w:shd w:val="clear" w:color="auto" w:fill="auto"/>
            <w:noWrap/>
            <w:tcMar>
              <w:left w:w="0" w:type="dxa"/>
              <w:right w:w="58" w:type="dxa"/>
            </w:tcMar>
            <w:vAlign w:val="bottom"/>
            <w:hideMark/>
          </w:tcPr>
          <w:p w:rsidR="00CD34F7" w:rsidRPr="009A03A6" w:rsidRDefault="00CD34F7" w:rsidP="00CD34F7">
            <w:pPr>
              <w:spacing w:after="0"/>
              <w:jc w:val="left"/>
              <w:rPr>
                <w:color w:val="000000"/>
                <w:sz w:val="16"/>
                <w:szCs w:val="16"/>
              </w:rPr>
            </w:pPr>
          </w:p>
        </w:tc>
      </w:tr>
      <w:tr w:rsidR="00CD34F7" w:rsidRPr="009A03A6" w:rsidTr="00CC0F06">
        <w:trPr>
          <w:trHeight w:val="315"/>
        </w:trPr>
        <w:tc>
          <w:tcPr>
            <w:tcW w:w="555"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Total Run</w:t>
            </w:r>
          </w:p>
        </w:tc>
        <w:tc>
          <w:tcPr>
            <w:tcW w:w="380"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left"/>
              <w:rPr>
                <w:color w:val="000000"/>
                <w:sz w:val="16"/>
                <w:szCs w:val="16"/>
              </w:rPr>
            </w:pPr>
            <w:r w:rsidRPr="009A03A6">
              <w:rPr>
                <w:color w:val="000000"/>
                <w:sz w:val="16"/>
                <w:szCs w:val="16"/>
              </w:rPr>
              <w:t> </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6,345</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7,654</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2,880</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4,646</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2,206</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3,519</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1,153</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2,168</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1,430</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1,863</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2,084</w:t>
            </w:r>
          </w:p>
        </w:tc>
        <w:tc>
          <w:tcPr>
            <w:tcW w:w="307" w:type="pct"/>
            <w:tcBorders>
              <w:top w:val="nil"/>
              <w:left w:val="nil"/>
              <w:bottom w:val="single" w:sz="4" w:space="0" w:color="auto"/>
              <w:right w:val="nil"/>
            </w:tcBorders>
            <w:shd w:val="clear" w:color="auto" w:fill="auto"/>
            <w:noWrap/>
            <w:tcMar>
              <w:left w:w="0" w:type="dxa"/>
              <w:right w:w="0"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2,583</w:t>
            </w:r>
          </w:p>
        </w:tc>
        <w:tc>
          <w:tcPr>
            <w:tcW w:w="376" w:type="pct"/>
            <w:tcBorders>
              <w:top w:val="nil"/>
              <w:left w:val="nil"/>
              <w:bottom w:val="single" w:sz="4" w:space="0" w:color="auto"/>
              <w:right w:val="nil"/>
            </w:tcBorders>
            <w:shd w:val="clear" w:color="auto" w:fill="auto"/>
            <w:noWrap/>
            <w:tcMar>
              <w:left w:w="0" w:type="dxa"/>
              <w:right w:w="58" w:type="dxa"/>
            </w:tcMar>
            <w:vAlign w:val="center"/>
            <w:hideMark/>
          </w:tcPr>
          <w:p w:rsidR="00CD34F7" w:rsidRPr="009A03A6" w:rsidRDefault="00CD34F7" w:rsidP="00CD34F7">
            <w:pPr>
              <w:spacing w:after="0"/>
              <w:jc w:val="right"/>
              <w:rPr>
                <w:color w:val="000000"/>
                <w:sz w:val="16"/>
                <w:szCs w:val="16"/>
              </w:rPr>
            </w:pPr>
            <w:r w:rsidRPr="009A03A6">
              <w:rPr>
                <w:color w:val="000000"/>
                <w:sz w:val="16"/>
                <w:szCs w:val="16"/>
              </w:rPr>
              <w:t>4,750</w:t>
            </w:r>
          </w:p>
        </w:tc>
      </w:tr>
    </w:tbl>
    <w:p w:rsidR="00E15D3F" w:rsidRPr="00E70B11" w:rsidRDefault="00CD34F7" w:rsidP="00E70B11">
      <w:pPr>
        <w:pStyle w:val="Caption"/>
      </w:pPr>
      <w:r>
        <w:br w:type="page"/>
      </w:r>
      <w:bookmarkStart w:id="532" w:name="_Toc487202831"/>
      <w:r w:rsidR="00E70B11">
        <w:lastRenderedPageBreak/>
        <w:t xml:space="preserve">Appendix D </w:t>
      </w:r>
      <w:fldSimple w:instr=" SEQ Appendix_D \* ARABIC ">
        <w:r w:rsidR="009C1768">
          <w:rPr>
            <w:noProof/>
          </w:rPr>
          <w:t>3</w:t>
        </w:r>
      </w:fldSimple>
      <w:r w:rsidR="00E70B11">
        <w:t>.–</w:t>
      </w:r>
      <w:r w:rsidR="00E70B11" w:rsidRPr="00E70B11">
        <w:t>Estimated number of adult Berners River coho salmon harvested by fishery and estimated adult escapement, 1989–2014.</w:t>
      </w:r>
      <w:bookmarkEnd w:id="532"/>
    </w:p>
    <w:tbl>
      <w:tblPr>
        <w:tblW w:w="9526" w:type="dxa"/>
        <w:tblLook w:val="04A0" w:firstRow="1" w:lastRow="0" w:firstColumn="1" w:lastColumn="0" w:noHBand="0" w:noVBand="1"/>
      </w:tblPr>
      <w:tblGrid>
        <w:gridCol w:w="1167"/>
        <w:gridCol w:w="590"/>
        <w:gridCol w:w="554"/>
        <w:gridCol w:w="555"/>
        <w:gridCol w:w="555"/>
        <w:gridCol w:w="555"/>
        <w:gridCol w:w="555"/>
        <w:gridCol w:w="555"/>
        <w:gridCol w:w="555"/>
        <w:gridCol w:w="555"/>
        <w:gridCol w:w="555"/>
        <w:gridCol w:w="555"/>
        <w:gridCol w:w="555"/>
        <w:gridCol w:w="555"/>
        <w:gridCol w:w="555"/>
        <w:gridCol w:w="555"/>
      </w:tblGrid>
      <w:tr w:rsidR="00E15D3F" w:rsidRPr="009A03A6" w:rsidTr="00432A66">
        <w:trPr>
          <w:trHeight w:val="315"/>
        </w:trPr>
        <w:tc>
          <w:tcPr>
            <w:tcW w:w="1173" w:type="dxa"/>
            <w:tcBorders>
              <w:top w:val="single" w:sz="4" w:space="0" w:color="auto"/>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Fishery</w:t>
            </w:r>
          </w:p>
        </w:tc>
        <w:tc>
          <w:tcPr>
            <w:tcW w:w="583" w:type="dxa"/>
            <w:tcBorders>
              <w:top w:val="single" w:sz="4" w:space="0" w:color="auto"/>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Area</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1989</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1990</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1991</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1992</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1993</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1994</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1995</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1996</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1997</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1998</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1999</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2000</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2001</w:t>
            </w:r>
          </w:p>
        </w:tc>
        <w:tc>
          <w:tcPr>
            <w:tcW w:w="555" w:type="dxa"/>
            <w:tcBorders>
              <w:top w:val="single" w:sz="4" w:space="0" w:color="auto"/>
              <w:left w:val="nil"/>
              <w:bottom w:val="single" w:sz="4" w:space="0" w:color="auto"/>
              <w:right w:val="nil"/>
            </w:tcBorders>
            <w:shd w:val="clear" w:color="auto" w:fill="auto"/>
            <w:noWrap/>
            <w:tcMar>
              <w:left w:w="115" w:type="dxa"/>
              <w:right w:w="58" w:type="dxa"/>
            </w:tcMar>
            <w:vAlign w:val="center"/>
            <w:hideMark/>
          </w:tcPr>
          <w:p w:rsidR="00E15D3F" w:rsidRPr="009A03A6" w:rsidRDefault="00E15D3F" w:rsidP="00352936">
            <w:pPr>
              <w:spacing w:after="0"/>
              <w:jc w:val="right"/>
              <w:rPr>
                <w:color w:val="000000"/>
                <w:sz w:val="16"/>
                <w:szCs w:val="16"/>
              </w:rPr>
            </w:pPr>
            <w:r w:rsidRPr="009A03A6">
              <w:rPr>
                <w:color w:val="000000"/>
                <w:sz w:val="16"/>
                <w:szCs w:val="16"/>
              </w:rPr>
              <w:t>2002</w:t>
            </w:r>
          </w:p>
        </w:tc>
      </w:tr>
      <w:tr w:rsidR="00E15D3F" w:rsidRPr="009A03A6" w:rsidTr="00432A66">
        <w:trPr>
          <w:trHeight w:hRule="exact" w:val="331"/>
        </w:trPr>
        <w:tc>
          <w:tcPr>
            <w:tcW w:w="1173" w:type="dxa"/>
            <w:tcBorders>
              <w:top w:val="single" w:sz="4" w:space="0" w:color="auto"/>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Troll</w:t>
            </w:r>
          </w:p>
        </w:tc>
        <w:tc>
          <w:tcPr>
            <w:tcW w:w="583" w:type="dxa"/>
            <w:tcBorders>
              <w:top w:val="single" w:sz="4" w:space="0" w:color="auto"/>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NW</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10,306</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14,087</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6,058</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15,047</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18,869</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26,706</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8,319</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10,341</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2,335</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9,899</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12,757</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4,733</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8,728</w:t>
            </w:r>
          </w:p>
        </w:tc>
        <w:tc>
          <w:tcPr>
            <w:tcW w:w="555" w:type="dxa"/>
            <w:tcBorders>
              <w:top w:val="single" w:sz="4" w:space="0" w:color="auto"/>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8,465</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NE</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748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319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493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185</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SW</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SE</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Subtotal</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10,583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15,007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6,449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15,318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19,308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27,339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8,766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10,529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2,453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10,424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12,876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4,811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8,814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8,650</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lef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Seine</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SA12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592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131</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337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646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69</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SACO</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SASI</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112</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SASO</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Subtotal</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508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1,381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395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312</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Gillnet</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108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115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650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170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671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209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1,362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6,978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16,487</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13,998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13,621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27,209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14,716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6,225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2,254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4,995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9,503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5,278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3,393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12,034</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182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242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200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212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106</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223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Subtotal</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1,665</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7,351</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16,640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14,679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14,282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27,909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14,869</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6,434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2,254</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5,223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9,572</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5,330</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3,523</w:t>
            </w: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12,077</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9A03A6" w:rsidP="00E15D3F">
            <w:pPr>
              <w:spacing w:after="0"/>
              <w:jc w:val="left"/>
              <w:rPr>
                <w:color w:val="000000"/>
                <w:sz w:val="16"/>
                <w:szCs w:val="16"/>
              </w:rPr>
            </w:pPr>
            <w:r>
              <w:rPr>
                <w:color w:val="000000"/>
                <w:sz w:val="16"/>
                <w:szCs w:val="16"/>
              </w:rPr>
              <w:t>Cost Rec.</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112</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Total</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BC Net</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hRule="exact" w:val="115"/>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r w:rsidRPr="009A03A6">
              <w:rPr>
                <w:color w:val="000000"/>
                <w:sz w:val="16"/>
                <w:szCs w:val="16"/>
              </w:rPr>
              <w:t>Alaska Sport</w:t>
            </w: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Elfin Cove</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438</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roofErr w:type="spellStart"/>
            <w:r w:rsidRPr="009A03A6">
              <w:rPr>
                <w:color w:val="000000"/>
                <w:sz w:val="16"/>
                <w:szCs w:val="16"/>
              </w:rPr>
              <w:t>Gustavus</w:t>
            </w:r>
            <w:proofErr w:type="spellEnd"/>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238</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Juneau</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369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406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251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402</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464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286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358</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Sitka</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33</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15</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61</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47</w:t>
            </w:r>
          </w:p>
        </w:tc>
      </w:tr>
      <w:tr w:rsidR="00E15D3F" w:rsidRPr="009A03A6" w:rsidTr="00857D81">
        <w:trPr>
          <w:trHeight w:hRule="exact" w:val="259"/>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Yakutat</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142</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r>
      <w:tr w:rsidR="00E15D3F" w:rsidRPr="009A03A6" w:rsidTr="00857D81">
        <w:trPr>
          <w:trHeight w:val="300"/>
        </w:trPr>
        <w:tc>
          <w:tcPr>
            <w:tcW w:w="1173" w:type="dxa"/>
            <w:tcBorders>
              <w:top w:val="nil"/>
              <w:left w:val="nil"/>
              <w:bottom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r w:rsidRPr="009A03A6">
              <w:rPr>
                <w:color w:val="000000"/>
                <w:sz w:val="16"/>
                <w:szCs w:val="16"/>
              </w:rPr>
              <w:t>Total</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369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84</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189</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180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810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210</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406</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278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293</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578</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497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347</w:t>
            </w:r>
          </w:p>
        </w:tc>
        <w:tc>
          <w:tcPr>
            <w:tcW w:w="555" w:type="dxa"/>
            <w:tcBorders>
              <w:top w:val="nil"/>
              <w:left w:val="nil"/>
              <w:bottom w:val="nil"/>
              <w:right w:val="nil"/>
            </w:tcBorders>
            <w:shd w:val="clear" w:color="auto" w:fill="auto"/>
            <w:noWrap/>
            <w:tcMar>
              <w:right w:w="29" w:type="dxa"/>
            </w:tcMar>
            <w:vAlign w:val="bottom"/>
            <w:hideMark/>
          </w:tcPr>
          <w:p w:rsidR="00E15D3F" w:rsidRPr="009A03A6" w:rsidRDefault="00E15D3F" w:rsidP="00E15D3F">
            <w:pPr>
              <w:spacing w:after="0"/>
              <w:jc w:val="right"/>
              <w:rPr>
                <w:color w:val="000000"/>
                <w:sz w:val="16"/>
                <w:szCs w:val="16"/>
              </w:rPr>
            </w:pPr>
            <w:r w:rsidRPr="009A03A6">
              <w:rPr>
                <w:color w:val="000000"/>
                <w:sz w:val="16"/>
                <w:szCs w:val="16"/>
              </w:rPr>
              <w:t>1,080</w:t>
            </w:r>
          </w:p>
        </w:tc>
      </w:tr>
      <w:tr w:rsidR="00E15D3F" w:rsidRPr="009A03A6" w:rsidTr="00857D81">
        <w:trPr>
          <w:trHeight w:hRule="exact" w:val="259"/>
        </w:trPr>
        <w:tc>
          <w:tcPr>
            <w:tcW w:w="117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tcMar>
              <w:left w:w="0" w:type="dxa"/>
              <w:right w:w="0"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bottom"/>
            <w:hideMark/>
          </w:tcPr>
          <w:p w:rsidR="00E15D3F" w:rsidRPr="009A03A6" w:rsidRDefault="00E15D3F" w:rsidP="00E15D3F">
            <w:pPr>
              <w:spacing w:after="0"/>
              <w:jc w:val="right"/>
              <w:rPr>
                <w:color w:val="000000"/>
                <w:sz w:val="16"/>
                <w:szCs w:val="16"/>
              </w:rPr>
            </w:pPr>
          </w:p>
        </w:tc>
      </w:tr>
      <w:tr w:rsidR="00E15D3F" w:rsidRPr="009A03A6" w:rsidTr="00857D81">
        <w:trPr>
          <w:trHeight w:hRule="exact" w:val="432"/>
        </w:trPr>
        <w:tc>
          <w:tcPr>
            <w:tcW w:w="117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Total Catch</w:t>
            </w:r>
          </w:p>
        </w:tc>
        <w:tc>
          <w:tcPr>
            <w:tcW w:w="58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12,247</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22,911</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23,457</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30,695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33,936</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57,449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23,870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17,604</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5,216</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16,335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23,225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10,809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12,863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22,118</w:t>
            </w:r>
          </w:p>
        </w:tc>
      </w:tr>
      <w:tr w:rsidR="00E15D3F" w:rsidRPr="009A03A6" w:rsidTr="00857D81">
        <w:trPr>
          <w:trHeight w:hRule="exact" w:val="115"/>
        </w:trPr>
        <w:tc>
          <w:tcPr>
            <w:tcW w:w="117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8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p>
        </w:tc>
      </w:tr>
      <w:tr w:rsidR="00E15D3F" w:rsidRPr="009A03A6" w:rsidTr="00857D81">
        <w:trPr>
          <w:trHeight w:hRule="exact" w:val="432"/>
        </w:trPr>
        <w:tc>
          <w:tcPr>
            <w:tcW w:w="117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Escapement</w:t>
            </w:r>
          </w:p>
        </w:tc>
        <w:tc>
          <w:tcPr>
            <w:tcW w:w="583" w:type="dxa"/>
            <w:tcBorders>
              <w:top w:val="nil"/>
              <w:left w:val="nil"/>
              <w:bottom w:val="nil"/>
              <w:right w:val="nil"/>
            </w:tcBorders>
            <w:shd w:val="clear" w:color="auto" w:fill="auto"/>
            <w:noWrap/>
            <w:vAlign w:val="center"/>
            <w:hideMark/>
          </w:tcPr>
          <w:p w:rsidR="00E15D3F" w:rsidRPr="009A03A6" w:rsidRDefault="00E15D3F" w:rsidP="00E15D3F">
            <w:pPr>
              <w:spacing w:after="0"/>
              <w:jc w:val="left"/>
              <w:rPr>
                <w:color w:val="000000"/>
                <w:sz w:val="16"/>
                <w:szCs w:val="16"/>
              </w:rPr>
            </w:pP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9,320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13,715</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14,311</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18,991</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19,450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19,760</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6,138</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7,509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12,474</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8,443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12,313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13,219</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23,943</w:t>
            </w:r>
          </w:p>
        </w:tc>
        <w:tc>
          <w:tcPr>
            <w:tcW w:w="555" w:type="dxa"/>
            <w:tcBorders>
              <w:top w:val="nil"/>
              <w:left w:val="nil"/>
              <w:bottom w:val="nil"/>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34,382</w:t>
            </w:r>
          </w:p>
        </w:tc>
      </w:tr>
      <w:tr w:rsidR="00E15D3F" w:rsidRPr="009A03A6" w:rsidTr="00432A66">
        <w:trPr>
          <w:trHeight w:hRule="exact" w:val="115"/>
        </w:trPr>
        <w:tc>
          <w:tcPr>
            <w:tcW w:w="1173" w:type="dxa"/>
            <w:tcBorders>
              <w:top w:val="nil"/>
              <w:left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83" w:type="dxa"/>
            <w:tcBorders>
              <w:top w:val="nil"/>
              <w:left w:val="nil"/>
              <w:right w:val="nil"/>
            </w:tcBorders>
            <w:shd w:val="clear" w:color="auto" w:fill="auto"/>
            <w:noWrap/>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c>
          <w:tcPr>
            <w:tcW w:w="555" w:type="dxa"/>
            <w:tcBorders>
              <w:top w:val="nil"/>
              <w:left w:val="nil"/>
              <w:right w:val="nil"/>
            </w:tcBorders>
            <w:shd w:val="clear" w:color="auto" w:fill="auto"/>
            <w:noWrap/>
            <w:tcMar>
              <w:right w:w="29" w:type="dxa"/>
            </w:tcMar>
            <w:vAlign w:val="bottom"/>
            <w:hideMark/>
          </w:tcPr>
          <w:p w:rsidR="00E15D3F" w:rsidRPr="009A03A6" w:rsidRDefault="00E15D3F" w:rsidP="00E15D3F">
            <w:pPr>
              <w:spacing w:after="0"/>
              <w:jc w:val="left"/>
              <w:rPr>
                <w:color w:val="000000"/>
                <w:sz w:val="16"/>
                <w:szCs w:val="16"/>
              </w:rPr>
            </w:pPr>
          </w:p>
        </w:tc>
      </w:tr>
      <w:tr w:rsidR="00E15D3F" w:rsidRPr="009A03A6" w:rsidTr="00432A66">
        <w:trPr>
          <w:trHeight w:hRule="exact" w:val="432"/>
        </w:trPr>
        <w:tc>
          <w:tcPr>
            <w:tcW w:w="1173" w:type="dxa"/>
            <w:tcBorders>
              <w:top w:val="nil"/>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Total Run</w:t>
            </w:r>
          </w:p>
        </w:tc>
        <w:tc>
          <w:tcPr>
            <w:tcW w:w="583" w:type="dxa"/>
            <w:tcBorders>
              <w:top w:val="nil"/>
              <w:left w:val="nil"/>
              <w:bottom w:val="single" w:sz="4" w:space="0" w:color="auto"/>
              <w:right w:val="nil"/>
            </w:tcBorders>
            <w:shd w:val="clear" w:color="auto" w:fill="auto"/>
            <w:noWrap/>
            <w:vAlign w:val="center"/>
            <w:hideMark/>
          </w:tcPr>
          <w:p w:rsidR="00E15D3F" w:rsidRPr="009A03A6" w:rsidRDefault="00E15D3F" w:rsidP="00E15D3F">
            <w:pPr>
              <w:spacing w:after="0"/>
              <w:jc w:val="left"/>
              <w:rPr>
                <w:color w:val="000000"/>
                <w:sz w:val="16"/>
                <w:szCs w:val="16"/>
              </w:rPr>
            </w:pPr>
            <w:r w:rsidRPr="009A03A6">
              <w:rPr>
                <w:color w:val="000000"/>
                <w:sz w:val="16"/>
                <w:szCs w:val="16"/>
              </w:rPr>
              <w:t> </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21,567</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36,626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37,768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49,686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53,386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77,209</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30,008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25,113</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17,690</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24,778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35,538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24,028</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36,806</w:t>
            </w:r>
          </w:p>
        </w:tc>
        <w:tc>
          <w:tcPr>
            <w:tcW w:w="555" w:type="dxa"/>
            <w:tcBorders>
              <w:top w:val="nil"/>
              <w:left w:val="nil"/>
              <w:bottom w:val="single" w:sz="4" w:space="0" w:color="auto"/>
              <w:right w:val="nil"/>
            </w:tcBorders>
            <w:shd w:val="clear" w:color="auto" w:fill="auto"/>
            <w:noWrap/>
            <w:tcMar>
              <w:left w:w="0" w:type="dxa"/>
              <w:right w:w="29" w:type="dxa"/>
            </w:tcMar>
            <w:vAlign w:val="center"/>
            <w:hideMark/>
          </w:tcPr>
          <w:p w:rsidR="00E15D3F" w:rsidRPr="009A03A6" w:rsidRDefault="00E15D3F" w:rsidP="00E15D3F">
            <w:pPr>
              <w:spacing w:after="0"/>
              <w:jc w:val="right"/>
              <w:rPr>
                <w:color w:val="000000"/>
                <w:sz w:val="16"/>
                <w:szCs w:val="16"/>
              </w:rPr>
            </w:pPr>
            <w:r w:rsidRPr="009A03A6">
              <w:rPr>
                <w:color w:val="000000"/>
                <w:sz w:val="16"/>
                <w:szCs w:val="16"/>
              </w:rPr>
              <w:t>56,500</w:t>
            </w:r>
          </w:p>
        </w:tc>
      </w:tr>
    </w:tbl>
    <w:p w:rsidR="00857D81" w:rsidRPr="00432A66" w:rsidRDefault="00857D81" w:rsidP="00432A66">
      <w:pPr>
        <w:jc w:val="center"/>
        <w:rPr>
          <w:sz w:val="20"/>
          <w:szCs w:val="20"/>
        </w:rPr>
      </w:pPr>
      <w:r w:rsidRPr="00432A66">
        <w:rPr>
          <w:sz w:val="20"/>
          <w:szCs w:val="20"/>
        </w:rPr>
        <w:t>-Continued-</w:t>
      </w:r>
    </w:p>
    <w:p w:rsidR="008E6118" w:rsidRPr="00432A66" w:rsidRDefault="008E6118" w:rsidP="00432A66">
      <w:pPr>
        <w:pStyle w:val="Caption"/>
      </w:pPr>
      <w:r>
        <w:br w:type="page"/>
      </w:r>
      <w:proofErr w:type="gramStart"/>
      <w:r w:rsidR="00CC399C" w:rsidRPr="00432A66">
        <w:lastRenderedPageBreak/>
        <w:t>Appendix</w:t>
      </w:r>
      <w:r w:rsidR="006E6680" w:rsidRPr="00432A66">
        <w:t xml:space="preserve"> D</w:t>
      </w:r>
      <w:r w:rsidR="00CC399C" w:rsidRPr="00432A66">
        <w:t xml:space="preserve"> </w:t>
      </w:r>
      <w:r w:rsidR="006E6680" w:rsidRPr="00432A66">
        <w:t>3</w:t>
      </w:r>
      <w:r w:rsidR="002659C6" w:rsidRPr="00432A66">
        <w:t>.–</w:t>
      </w:r>
      <w:r w:rsidR="00432A66">
        <w:t>P</w:t>
      </w:r>
      <w:r w:rsidR="002659C6" w:rsidRPr="00432A66">
        <w:t>age 2 of 2.</w:t>
      </w:r>
      <w:proofErr w:type="gramEnd"/>
    </w:p>
    <w:tbl>
      <w:tblPr>
        <w:tblW w:w="9460" w:type="dxa"/>
        <w:tblInd w:w="93" w:type="dxa"/>
        <w:tblLook w:val="04A0" w:firstRow="1" w:lastRow="0" w:firstColumn="1" w:lastColumn="0" w:noHBand="0" w:noVBand="1"/>
      </w:tblPr>
      <w:tblGrid>
        <w:gridCol w:w="1076"/>
        <w:gridCol w:w="736"/>
        <w:gridCol w:w="588"/>
        <w:gridCol w:w="588"/>
        <w:gridCol w:w="588"/>
        <w:gridCol w:w="588"/>
        <w:gridCol w:w="588"/>
        <w:gridCol w:w="588"/>
        <w:gridCol w:w="588"/>
        <w:gridCol w:w="588"/>
        <w:gridCol w:w="588"/>
        <w:gridCol w:w="588"/>
        <w:gridCol w:w="588"/>
        <w:gridCol w:w="588"/>
        <w:gridCol w:w="728"/>
      </w:tblGrid>
      <w:tr w:rsidR="002659C6" w:rsidRPr="009A03A6" w:rsidTr="00432A66">
        <w:trPr>
          <w:trHeight w:val="315"/>
        </w:trPr>
        <w:tc>
          <w:tcPr>
            <w:tcW w:w="1060" w:type="dxa"/>
            <w:tcBorders>
              <w:top w:val="single" w:sz="4" w:space="0" w:color="auto"/>
              <w:left w:val="nil"/>
              <w:bottom w:val="single" w:sz="4" w:space="0" w:color="auto"/>
              <w:right w:val="nil"/>
            </w:tcBorders>
            <w:shd w:val="clear" w:color="auto" w:fill="auto"/>
            <w:noWrap/>
            <w:vAlign w:val="center"/>
            <w:hideMark/>
          </w:tcPr>
          <w:p w:rsidR="002659C6" w:rsidRPr="009A03A6" w:rsidRDefault="002659C6" w:rsidP="002659C6">
            <w:pPr>
              <w:spacing w:after="0"/>
              <w:jc w:val="left"/>
              <w:rPr>
                <w:color w:val="000000"/>
                <w:sz w:val="16"/>
                <w:szCs w:val="16"/>
              </w:rPr>
            </w:pPr>
            <w:r w:rsidRPr="009A03A6">
              <w:rPr>
                <w:color w:val="000000"/>
                <w:sz w:val="16"/>
                <w:szCs w:val="16"/>
              </w:rPr>
              <w:t>Fishery</w:t>
            </w:r>
          </w:p>
        </w:tc>
        <w:tc>
          <w:tcPr>
            <w:tcW w:w="72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r w:rsidRPr="009A03A6">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2003</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2004</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2005</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2006</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2007</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2008</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2009</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2010</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2011</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2012</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2013</w:t>
            </w:r>
          </w:p>
        </w:tc>
        <w:tc>
          <w:tcPr>
            <w:tcW w:w="58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2014</w:t>
            </w:r>
          </w:p>
        </w:tc>
        <w:tc>
          <w:tcPr>
            <w:tcW w:w="720" w:type="dxa"/>
            <w:tcBorders>
              <w:top w:val="single" w:sz="4" w:space="0" w:color="auto"/>
              <w:left w:val="nil"/>
              <w:bottom w:val="single" w:sz="4" w:space="0" w:color="auto"/>
              <w:right w:val="nil"/>
            </w:tcBorders>
            <w:shd w:val="clear" w:color="auto" w:fill="auto"/>
            <w:noWrap/>
            <w:tcMar>
              <w:left w:w="115"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Average</w:t>
            </w:r>
          </w:p>
        </w:tc>
      </w:tr>
      <w:tr w:rsidR="002659C6" w:rsidRPr="009A03A6" w:rsidTr="00432A66">
        <w:trPr>
          <w:trHeight w:hRule="exact" w:val="302"/>
        </w:trPr>
        <w:tc>
          <w:tcPr>
            <w:tcW w:w="1060" w:type="dxa"/>
            <w:tcBorders>
              <w:top w:val="single" w:sz="4" w:space="0" w:color="auto"/>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Troll</w:t>
            </w:r>
          </w:p>
        </w:tc>
        <w:tc>
          <w:tcPr>
            <w:tcW w:w="720" w:type="dxa"/>
            <w:tcBorders>
              <w:top w:val="single" w:sz="4" w:space="0" w:color="auto"/>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NW</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6,573</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10,648</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4,614</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3,883</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2,903</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3,848</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2,700</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6,289</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3,694</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1,984</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7,109</w:t>
            </w:r>
          </w:p>
        </w:tc>
        <w:tc>
          <w:tcPr>
            <w:tcW w:w="580" w:type="dxa"/>
            <w:tcBorders>
              <w:top w:val="single" w:sz="4" w:space="0" w:color="auto"/>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4,301</w:t>
            </w:r>
          </w:p>
        </w:tc>
        <w:tc>
          <w:tcPr>
            <w:tcW w:w="720" w:type="dxa"/>
            <w:tcBorders>
              <w:top w:val="single" w:sz="4" w:space="0" w:color="auto"/>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8,277</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NE</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411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211</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SW</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SE</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Subtotal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6,823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10,792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4,639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4,082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2,937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3,878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2,807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6,451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3,722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2,071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7,521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4,301</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8,513</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lef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Seine</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138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158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SA13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SA14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55</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SACO</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SASI</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44</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SASO</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Subtotal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369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214</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Gillnet</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108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597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128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508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176</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187</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10,635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7,150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2,546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6,032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1,643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2,037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6,699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1,862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929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6,216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6,065</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7,434</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182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200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212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223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Subtotal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11,377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7,352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2,546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6,161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1,668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3,469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2,037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7,258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1,900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929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6,289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6,241</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7,655</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Cost Recovery</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112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BC Net</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r w:rsidRPr="009A03A6">
              <w:rPr>
                <w:color w:val="000000"/>
                <w:sz w:val="16"/>
                <w:szCs w:val="16"/>
              </w:rPr>
              <w:t>Alaska Sport</w:t>
            </w: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Elfin Cove</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98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347</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roofErr w:type="spellStart"/>
            <w:r w:rsidRPr="009A03A6">
              <w:rPr>
                <w:color w:val="000000"/>
                <w:sz w:val="16"/>
                <w:szCs w:val="16"/>
              </w:rPr>
              <w:t>Gustavus</w:t>
            </w:r>
            <w:proofErr w:type="spellEnd"/>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73</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26</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Juneau</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331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316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72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379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285</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173</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238</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Sitka</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188</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22</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Yakutat</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0</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8</w:t>
            </w:r>
          </w:p>
        </w:tc>
      </w:tr>
      <w:tr w:rsidR="002659C6" w:rsidRPr="009A03A6" w:rsidTr="009A03A6">
        <w:trPr>
          <w:trHeight w:val="300"/>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r w:rsidRPr="009A03A6">
              <w:rPr>
                <w:color w:val="000000"/>
                <w:sz w:val="16"/>
                <w:szCs w:val="16"/>
              </w:rPr>
              <w:t>Total</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550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497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232</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110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161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149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180</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477</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106</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51</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609</w:t>
            </w: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626</w:t>
            </w: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r w:rsidRPr="009A03A6">
              <w:rPr>
                <w:color w:val="000000"/>
                <w:sz w:val="16"/>
                <w:szCs w:val="16"/>
              </w:rPr>
              <w:t>349</w:t>
            </w:r>
          </w:p>
        </w:tc>
      </w:tr>
      <w:tr w:rsidR="002659C6" w:rsidRPr="009A03A6" w:rsidTr="009A03A6">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432"/>
        </w:trPr>
        <w:tc>
          <w:tcPr>
            <w:tcW w:w="106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rPr>
                <w:color w:val="000000"/>
                <w:sz w:val="16"/>
                <w:szCs w:val="16"/>
              </w:rPr>
            </w:pPr>
            <w:r w:rsidRPr="009A03A6">
              <w:rPr>
                <w:color w:val="000000"/>
                <w:sz w:val="16"/>
                <w:szCs w:val="16"/>
              </w:rPr>
              <w:t>Total Catch</w:t>
            </w:r>
          </w:p>
        </w:tc>
        <w:tc>
          <w:tcPr>
            <w:tcW w:w="72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19,001</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18,724</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7,538</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10,352</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4,807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7,497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5,087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14,297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5,979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3,051</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14,788</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11,168</w:t>
            </w:r>
          </w:p>
        </w:tc>
        <w:tc>
          <w:tcPr>
            <w:tcW w:w="720" w:type="dxa"/>
            <w:tcBorders>
              <w:top w:val="nil"/>
              <w:left w:val="nil"/>
              <w:bottom w:val="nil"/>
              <w:right w:val="nil"/>
            </w:tcBorders>
            <w:shd w:val="clear" w:color="auto" w:fill="auto"/>
            <w:noWrap/>
            <w:tcMar>
              <w:left w:w="0" w:type="dxa"/>
              <w:right w:w="58"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16,732</w:t>
            </w:r>
          </w:p>
        </w:tc>
      </w:tr>
      <w:tr w:rsidR="002659C6" w:rsidRPr="009A03A6" w:rsidTr="009A03A6">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bottom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bottom"/>
            <w:hideMark/>
          </w:tcPr>
          <w:p w:rsidR="002659C6" w:rsidRPr="009A03A6" w:rsidRDefault="002659C6" w:rsidP="002659C6">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58" w:type="dxa"/>
            </w:tcMar>
            <w:vAlign w:val="bottom"/>
            <w:hideMark/>
          </w:tcPr>
          <w:p w:rsidR="002659C6" w:rsidRPr="009A03A6" w:rsidRDefault="002659C6" w:rsidP="002659C6">
            <w:pPr>
              <w:spacing w:after="0"/>
              <w:jc w:val="right"/>
              <w:rPr>
                <w:color w:val="000000"/>
                <w:sz w:val="16"/>
                <w:szCs w:val="16"/>
              </w:rPr>
            </w:pPr>
          </w:p>
        </w:tc>
      </w:tr>
      <w:tr w:rsidR="002659C6" w:rsidRPr="009A03A6" w:rsidTr="009A03A6">
        <w:trPr>
          <w:trHeight w:hRule="exact" w:val="432"/>
        </w:trPr>
        <w:tc>
          <w:tcPr>
            <w:tcW w:w="106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rPr>
                <w:color w:val="000000"/>
                <w:sz w:val="16"/>
                <w:szCs w:val="16"/>
              </w:rPr>
            </w:pPr>
            <w:r w:rsidRPr="009A03A6">
              <w:rPr>
                <w:color w:val="000000"/>
                <w:sz w:val="16"/>
                <w:szCs w:val="16"/>
              </w:rPr>
              <w:t>Escapement</w:t>
            </w:r>
          </w:p>
        </w:tc>
        <w:tc>
          <w:tcPr>
            <w:tcW w:w="720" w:type="dxa"/>
            <w:tcBorders>
              <w:top w:val="nil"/>
              <w:left w:val="nil"/>
              <w:bottom w:val="nil"/>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12,549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17,936</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6,479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6,789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4,859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8,527</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5,250</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9,334</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7,509</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6,802</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7,795</w:t>
            </w:r>
          </w:p>
        </w:tc>
        <w:tc>
          <w:tcPr>
            <w:tcW w:w="580" w:type="dxa"/>
            <w:tcBorders>
              <w:top w:val="nil"/>
              <w:left w:val="nil"/>
              <w:bottom w:val="nil"/>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19,214</w:t>
            </w:r>
          </w:p>
        </w:tc>
        <w:tc>
          <w:tcPr>
            <w:tcW w:w="720" w:type="dxa"/>
            <w:tcBorders>
              <w:top w:val="nil"/>
              <w:left w:val="nil"/>
              <w:bottom w:val="nil"/>
              <w:right w:val="nil"/>
            </w:tcBorders>
            <w:shd w:val="clear" w:color="auto" w:fill="auto"/>
            <w:noWrap/>
            <w:tcMar>
              <w:left w:w="0" w:type="dxa"/>
              <w:right w:w="58"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12,577</w:t>
            </w:r>
          </w:p>
        </w:tc>
      </w:tr>
      <w:tr w:rsidR="002659C6" w:rsidRPr="009A03A6" w:rsidTr="00432A66">
        <w:trPr>
          <w:trHeight w:hRule="exact" w:val="115"/>
        </w:trPr>
        <w:tc>
          <w:tcPr>
            <w:tcW w:w="1060" w:type="dxa"/>
            <w:tcBorders>
              <w:top w:val="nil"/>
              <w:left w:val="nil"/>
              <w:right w:val="nil"/>
            </w:tcBorders>
            <w:shd w:val="clear" w:color="auto" w:fill="auto"/>
            <w:noWrap/>
            <w:tcMar>
              <w:left w:w="0" w:type="dxa"/>
              <w:right w:w="0" w:type="dxa"/>
            </w:tcMar>
            <w:vAlign w:val="bottom"/>
            <w:hideMark/>
          </w:tcPr>
          <w:p w:rsidR="002659C6" w:rsidRPr="009A03A6" w:rsidRDefault="002659C6" w:rsidP="002659C6">
            <w:pPr>
              <w:spacing w:after="0"/>
              <w:rPr>
                <w:color w:val="000000"/>
                <w:sz w:val="16"/>
                <w:szCs w:val="16"/>
              </w:rPr>
            </w:pPr>
          </w:p>
        </w:tc>
        <w:tc>
          <w:tcPr>
            <w:tcW w:w="720" w:type="dxa"/>
            <w:tcBorders>
              <w:top w:val="nil"/>
              <w:left w:val="nil"/>
              <w:right w:val="nil"/>
            </w:tcBorders>
            <w:shd w:val="clear" w:color="auto" w:fill="auto"/>
            <w:noWrap/>
            <w:tcMar>
              <w:left w:w="0" w:type="dxa"/>
              <w:right w:w="0"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580" w:type="dxa"/>
            <w:tcBorders>
              <w:top w:val="nil"/>
              <w:left w:val="nil"/>
              <w:right w:val="nil"/>
            </w:tcBorders>
            <w:shd w:val="clear" w:color="auto" w:fill="auto"/>
            <w:noWrap/>
            <w:tcMar>
              <w:left w:w="0" w:type="dxa"/>
              <w:right w:w="29" w:type="dxa"/>
            </w:tcMar>
            <w:vAlign w:val="bottom"/>
            <w:hideMark/>
          </w:tcPr>
          <w:p w:rsidR="002659C6" w:rsidRPr="009A03A6" w:rsidRDefault="002659C6" w:rsidP="002659C6">
            <w:pPr>
              <w:spacing w:after="0"/>
              <w:jc w:val="left"/>
              <w:rPr>
                <w:color w:val="000000"/>
                <w:sz w:val="16"/>
                <w:szCs w:val="16"/>
              </w:rPr>
            </w:pPr>
          </w:p>
        </w:tc>
        <w:tc>
          <w:tcPr>
            <w:tcW w:w="720" w:type="dxa"/>
            <w:tcBorders>
              <w:top w:val="nil"/>
              <w:left w:val="nil"/>
              <w:right w:val="nil"/>
            </w:tcBorders>
            <w:shd w:val="clear" w:color="auto" w:fill="auto"/>
            <w:noWrap/>
            <w:tcMar>
              <w:left w:w="0" w:type="dxa"/>
              <w:right w:w="58" w:type="dxa"/>
            </w:tcMar>
            <w:vAlign w:val="bottom"/>
            <w:hideMark/>
          </w:tcPr>
          <w:p w:rsidR="002659C6" w:rsidRPr="009A03A6" w:rsidRDefault="002659C6" w:rsidP="002659C6">
            <w:pPr>
              <w:spacing w:after="0"/>
              <w:jc w:val="left"/>
              <w:rPr>
                <w:color w:val="000000"/>
                <w:sz w:val="16"/>
                <w:szCs w:val="16"/>
              </w:rPr>
            </w:pPr>
          </w:p>
        </w:tc>
      </w:tr>
      <w:tr w:rsidR="002659C6" w:rsidRPr="009A03A6" w:rsidTr="00432A66">
        <w:trPr>
          <w:trHeight w:hRule="exact" w:val="432"/>
        </w:trPr>
        <w:tc>
          <w:tcPr>
            <w:tcW w:w="1060" w:type="dxa"/>
            <w:tcBorders>
              <w:top w:val="nil"/>
              <w:left w:val="nil"/>
              <w:bottom w:val="single" w:sz="4" w:space="0" w:color="auto"/>
              <w:right w:val="nil"/>
            </w:tcBorders>
            <w:shd w:val="clear" w:color="auto" w:fill="auto"/>
            <w:noWrap/>
            <w:tcMar>
              <w:left w:w="0" w:type="dxa"/>
              <w:right w:w="0" w:type="dxa"/>
            </w:tcMar>
            <w:vAlign w:val="center"/>
            <w:hideMark/>
          </w:tcPr>
          <w:p w:rsidR="002659C6" w:rsidRPr="009A03A6" w:rsidRDefault="002659C6" w:rsidP="002659C6">
            <w:pPr>
              <w:spacing w:after="0"/>
              <w:rPr>
                <w:color w:val="000000"/>
                <w:sz w:val="16"/>
                <w:szCs w:val="16"/>
              </w:rPr>
            </w:pPr>
            <w:r w:rsidRPr="009A03A6">
              <w:rPr>
                <w:color w:val="000000"/>
                <w:sz w:val="16"/>
                <w:szCs w:val="16"/>
              </w:rPr>
              <w:t>Total Run</w:t>
            </w:r>
          </w:p>
        </w:tc>
        <w:tc>
          <w:tcPr>
            <w:tcW w:w="720" w:type="dxa"/>
            <w:tcBorders>
              <w:top w:val="nil"/>
              <w:left w:val="nil"/>
              <w:bottom w:val="single" w:sz="4" w:space="0" w:color="auto"/>
              <w:right w:val="nil"/>
            </w:tcBorders>
            <w:shd w:val="clear" w:color="auto" w:fill="auto"/>
            <w:noWrap/>
            <w:tcMar>
              <w:left w:w="0" w:type="dxa"/>
              <w:right w:w="0" w:type="dxa"/>
            </w:tcMar>
            <w:vAlign w:val="center"/>
            <w:hideMark/>
          </w:tcPr>
          <w:p w:rsidR="002659C6" w:rsidRPr="009A03A6" w:rsidRDefault="002659C6" w:rsidP="002659C6">
            <w:pPr>
              <w:spacing w:after="0"/>
              <w:jc w:val="left"/>
              <w:rPr>
                <w:color w:val="000000"/>
                <w:sz w:val="16"/>
                <w:szCs w:val="16"/>
              </w:rPr>
            </w:pPr>
            <w:r w:rsidRPr="009A03A6">
              <w:rPr>
                <w:color w:val="000000"/>
                <w:sz w:val="16"/>
                <w:szCs w:val="16"/>
              </w:rPr>
              <w:t> </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31,550</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36,660</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14,017</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17,141</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9,666</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16,024</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10,337</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23,631</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13,488</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9,853</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22,583</w:t>
            </w:r>
          </w:p>
        </w:tc>
        <w:tc>
          <w:tcPr>
            <w:tcW w:w="580" w:type="dxa"/>
            <w:tcBorders>
              <w:top w:val="nil"/>
              <w:left w:val="nil"/>
              <w:bottom w:val="single" w:sz="4" w:space="0" w:color="auto"/>
              <w:right w:val="nil"/>
            </w:tcBorders>
            <w:shd w:val="clear" w:color="auto" w:fill="auto"/>
            <w:noWrap/>
            <w:tcMar>
              <w:left w:w="0" w:type="dxa"/>
              <w:right w:w="29" w:type="dxa"/>
            </w:tcMar>
            <w:vAlign w:val="center"/>
            <w:hideMark/>
          </w:tcPr>
          <w:p w:rsidR="002659C6" w:rsidRPr="009A03A6" w:rsidRDefault="002659C6" w:rsidP="002659C6">
            <w:pPr>
              <w:spacing w:after="0"/>
              <w:jc w:val="right"/>
              <w:rPr>
                <w:color w:val="000000"/>
                <w:sz w:val="16"/>
                <w:szCs w:val="16"/>
              </w:rPr>
            </w:pPr>
            <w:r w:rsidRPr="009A03A6">
              <w:rPr>
                <w:color w:val="000000"/>
                <w:sz w:val="16"/>
                <w:szCs w:val="16"/>
              </w:rPr>
              <w:t>30,382</w:t>
            </w:r>
          </w:p>
        </w:tc>
        <w:tc>
          <w:tcPr>
            <w:tcW w:w="720" w:type="dxa"/>
            <w:tcBorders>
              <w:top w:val="nil"/>
              <w:left w:val="nil"/>
              <w:bottom w:val="single" w:sz="4" w:space="0" w:color="auto"/>
              <w:right w:val="nil"/>
            </w:tcBorders>
            <w:shd w:val="clear" w:color="auto" w:fill="auto"/>
            <w:noWrap/>
            <w:tcMar>
              <w:left w:w="0" w:type="dxa"/>
              <w:right w:w="58" w:type="dxa"/>
            </w:tcMar>
            <w:vAlign w:val="center"/>
            <w:hideMark/>
          </w:tcPr>
          <w:p w:rsidR="002659C6" w:rsidRPr="009A03A6" w:rsidRDefault="002659C6" w:rsidP="00624756">
            <w:pPr>
              <w:spacing w:after="0"/>
              <w:jc w:val="right"/>
              <w:rPr>
                <w:color w:val="000000"/>
                <w:sz w:val="16"/>
                <w:szCs w:val="16"/>
              </w:rPr>
            </w:pPr>
            <w:r w:rsidRPr="009A03A6">
              <w:rPr>
                <w:color w:val="000000"/>
                <w:sz w:val="16"/>
                <w:szCs w:val="16"/>
              </w:rPr>
              <w:t>29,3</w:t>
            </w:r>
            <w:r w:rsidR="00624756" w:rsidRPr="009A03A6">
              <w:rPr>
                <w:color w:val="000000"/>
                <w:sz w:val="16"/>
                <w:szCs w:val="16"/>
              </w:rPr>
              <w:t>10</w:t>
            </w:r>
          </w:p>
        </w:tc>
      </w:tr>
    </w:tbl>
    <w:p w:rsidR="00CC399C" w:rsidRDefault="00CC399C">
      <w:pPr>
        <w:spacing w:after="0"/>
        <w:jc w:val="left"/>
        <w:rPr>
          <w:sz w:val="22"/>
          <w:szCs w:val="20"/>
        </w:rPr>
      </w:pPr>
      <w:bookmarkStart w:id="533" w:name="_Toc393096692"/>
      <w:bookmarkStart w:id="534" w:name="OLE_LINK4"/>
      <w:r>
        <w:br w:type="page"/>
      </w:r>
    </w:p>
    <w:p w:rsidR="004B7335" w:rsidRDefault="00CC399C" w:rsidP="00CC399C">
      <w:pPr>
        <w:pStyle w:val="Caption"/>
      </w:pPr>
      <w:bookmarkStart w:id="535" w:name="_Toc487202832"/>
      <w:r>
        <w:lastRenderedPageBreak/>
        <w:t xml:space="preserve">Appendix D </w:t>
      </w:r>
      <w:fldSimple w:instr=" SEQ Appendix_D \* ARABIC ">
        <w:r w:rsidR="009C1768">
          <w:rPr>
            <w:noProof/>
          </w:rPr>
          <w:t>4</w:t>
        </w:r>
      </w:fldSimple>
      <w:r>
        <w:t>.–</w:t>
      </w:r>
      <w:r w:rsidRPr="00CC399C">
        <w:t>Estimated percent of the total Berners River coho salmon return harvested by fishery and escaping to spawn, 1989–2014.</w:t>
      </w:r>
      <w:bookmarkEnd w:id="535"/>
    </w:p>
    <w:tbl>
      <w:tblPr>
        <w:tblW w:w="0" w:type="auto"/>
        <w:jc w:val="center"/>
        <w:tblLook w:val="04A0" w:firstRow="1" w:lastRow="0" w:firstColumn="1" w:lastColumn="0" w:noHBand="0" w:noVBand="1"/>
      </w:tblPr>
      <w:tblGrid>
        <w:gridCol w:w="988"/>
        <w:gridCol w:w="668"/>
        <w:gridCol w:w="558"/>
        <w:gridCol w:w="558"/>
        <w:gridCol w:w="558"/>
        <w:gridCol w:w="558"/>
        <w:gridCol w:w="558"/>
        <w:gridCol w:w="558"/>
        <w:gridCol w:w="558"/>
        <w:gridCol w:w="558"/>
        <w:gridCol w:w="558"/>
        <w:gridCol w:w="558"/>
        <w:gridCol w:w="558"/>
        <w:gridCol w:w="558"/>
        <w:gridCol w:w="558"/>
        <w:gridCol w:w="558"/>
      </w:tblGrid>
      <w:tr w:rsidR="004B7335" w:rsidRPr="009B625E" w:rsidTr="00432A66">
        <w:trPr>
          <w:trHeight w:val="315"/>
          <w:jc w:val="center"/>
        </w:trPr>
        <w:tc>
          <w:tcPr>
            <w:tcW w:w="106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77543A">
            <w:pPr>
              <w:spacing w:after="0"/>
              <w:jc w:val="left"/>
              <w:rPr>
                <w:color w:val="000000"/>
                <w:sz w:val="16"/>
                <w:szCs w:val="16"/>
              </w:rPr>
            </w:pPr>
            <w:r w:rsidRPr="009B625E">
              <w:rPr>
                <w:color w:val="000000"/>
                <w:sz w:val="16"/>
                <w:szCs w:val="16"/>
              </w:rPr>
              <w:t>Fishery</w:t>
            </w:r>
          </w:p>
        </w:tc>
        <w:tc>
          <w:tcPr>
            <w:tcW w:w="70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left"/>
              <w:rPr>
                <w:color w:val="000000"/>
                <w:sz w:val="16"/>
                <w:szCs w:val="16"/>
              </w:rPr>
            </w:pPr>
            <w:r w:rsidRPr="009B625E">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1989</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1990</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1991</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1992</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1993</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1994</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1995</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1996</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1997</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1998</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1999</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2000</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2001</w:t>
            </w:r>
          </w:p>
        </w:tc>
        <w:tc>
          <w:tcPr>
            <w:tcW w:w="580" w:type="dxa"/>
            <w:tcBorders>
              <w:top w:val="single" w:sz="4" w:space="0" w:color="auto"/>
              <w:left w:val="nil"/>
              <w:bottom w:val="single" w:sz="4" w:space="0" w:color="auto"/>
              <w:right w:val="nil"/>
            </w:tcBorders>
            <w:shd w:val="clear" w:color="auto" w:fill="auto"/>
            <w:noWrap/>
            <w:vAlign w:val="center"/>
            <w:hideMark/>
          </w:tcPr>
          <w:p w:rsidR="004B7335" w:rsidRPr="009B625E" w:rsidRDefault="004B7335" w:rsidP="004B7335">
            <w:pPr>
              <w:spacing w:after="0"/>
              <w:jc w:val="right"/>
              <w:rPr>
                <w:color w:val="000000"/>
                <w:sz w:val="16"/>
                <w:szCs w:val="16"/>
              </w:rPr>
            </w:pPr>
            <w:r w:rsidRPr="009B625E">
              <w:rPr>
                <w:color w:val="000000"/>
                <w:sz w:val="16"/>
                <w:szCs w:val="16"/>
              </w:rPr>
              <w:t>2002</w:t>
            </w:r>
          </w:p>
        </w:tc>
      </w:tr>
      <w:tr w:rsidR="004B7335" w:rsidRPr="009B625E" w:rsidTr="00432A66">
        <w:trPr>
          <w:trHeight w:val="302"/>
          <w:jc w:val="center"/>
        </w:trPr>
        <w:tc>
          <w:tcPr>
            <w:tcW w:w="1060" w:type="dxa"/>
            <w:tcBorders>
              <w:top w:val="single" w:sz="4" w:space="0" w:color="auto"/>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Troll</w:t>
            </w:r>
          </w:p>
        </w:tc>
        <w:tc>
          <w:tcPr>
            <w:tcW w:w="700" w:type="dxa"/>
            <w:tcBorders>
              <w:top w:val="single" w:sz="4" w:space="0" w:color="auto"/>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NW</w:t>
            </w:r>
          </w:p>
        </w:tc>
        <w:tc>
          <w:tcPr>
            <w:tcW w:w="580" w:type="dxa"/>
            <w:tcBorders>
              <w:top w:val="single" w:sz="4" w:space="0" w:color="auto"/>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47.8</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38.5</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16.0</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30.3</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35.3</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34.6</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27.7</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41.2</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13.2</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40.0</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35.9</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19.7</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23.7</w:t>
            </w:r>
          </w:p>
        </w:tc>
        <w:tc>
          <w:tcPr>
            <w:tcW w:w="580" w:type="dxa"/>
            <w:tcBorders>
              <w:top w:val="single" w:sz="4" w:space="0" w:color="auto"/>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15.0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NE</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SW</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SE</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49.1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17.1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41.9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42.1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23.9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15.3</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Seine</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SA12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SA13</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SA14</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SACO</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SASI</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SASO</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0.6</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Gillnet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101</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106</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107</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108</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1.4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113</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115</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6.3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43.7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28.2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25.5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35.2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49.0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24.8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12.7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26.7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22.0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9.2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21.3</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200</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212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223</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7.7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44.1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26.8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49.6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25.6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12.7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26.9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22.2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9.6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21.4</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Cost Recovery</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112</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BC Net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Alaska Sport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Elfin Cove</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roofErr w:type="spellStart"/>
            <w:r w:rsidRPr="009B625E">
              <w:rPr>
                <w:color w:val="000000"/>
                <w:sz w:val="16"/>
                <w:szCs w:val="16"/>
              </w:rPr>
              <w:t>Gustavus</w:t>
            </w:r>
            <w:proofErr w:type="spellEnd"/>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Juneau</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0.6</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Sitka</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Yakutat</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1.9</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300"/>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Total Catch</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56.8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62.6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62.1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61.8</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63.6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74.4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79.5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70.1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65.9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65.4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45.0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39.1</w:t>
            </w:r>
          </w:p>
        </w:tc>
      </w:tr>
      <w:tr w:rsidR="004B7335" w:rsidRPr="009B625E" w:rsidTr="009B625E">
        <w:trPr>
          <w:trHeight w:val="259"/>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p>
        </w:tc>
      </w:tr>
      <w:tr w:rsidR="004B7335" w:rsidRPr="009B625E" w:rsidTr="009B625E">
        <w:trPr>
          <w:trHeight w:val="300"/>
          <w:jc w:val="center"/>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r w:rsidRPr="009B625E">
              <w:rPr>
                <w:color w:val="000000"/>
                <w:sz w:val="16"/>
                <w:szCs w:val="16"/>
              </w:rPr>
              <w:t>Escapement</w:t>
            </w:r>
          </w:p>
        </w:tc>
        <w:tc>
          <w:tcPr>
            <w:tcW w:w="70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115" w:type="dxa"/>
            </w:tcMar>
            <w:vAlign w:val="bottom"/>
            <w:hideMark/>
          </w:tcPr>
          <w:p w:rsidR="004B7335" w:rsidRPr="009B625E" w:rsidRDefault="004B7335" w:rsidP="004B7335">
            <w:pPr>
              <w:spacing w:after="0"/>
              <w:jc w:val="right"/>
              <w:rPr>
                <w:color w:val="000000"/>
                <w:sz w:val="16"/>
                <w:szCs w:val="16"/>
              </w:rPr>
            </w:pPr>
            <w:r w:rsidRPr="009B625E">
              <w:rPr>
                <w:color w:val="000000"/>
                <w:sz w:val="16"/>
                <w:szCs w:val="16"/>
              </w:rPr>
              <w:t>43.2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37.4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37.9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38.2</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36.4</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25.6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29.9</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70.5</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34.6</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55.0</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65.1</w:t>
            </w:r>
          </w:p>
        </w:tc>
        <w:tc>
          <w:tcPr>
            <w:tcW w:w="580" w:type="dxa"/>
            <w:tcBorders>
              <w:top w:val="nil"/>
              <w:left w:val="nil"/>
              <w:bottom w:val="nil"/>
              <w:right w:val="nil"/>
            </w:tcBorders>
            <w:shd w:val="clear" w:color="auto" w:fill="auto"/>
            <w:noWrap/>
            <w:vAlign w:val="bottom"/>
            <w:hideMark/>
          </w:tcPr>
          <w:p w:rsidR="004B7335" w:rsidRPr="009B625E" w:rsidRDefault="004B7335" w:rsidP="004B7335">
            <w:pPr>
              <w:spacing w:after="0"/>
              <w:jc w:val="right"/>
              <w:rPr>
                <w:color w:val="000000"/>
                <w:sz w:val="16"/>
                <w:szCs w:val="16"/>
              </w:rPr>
            </w:pPr>
            <w:r w:rsidRPr="009B625E">
              <w:rPr>
                <w:color w:val="000000"/>
                <w:sz w:val="16"/>
                <w:szCs w:val="16"/>
              </w:rPr>
              <w:t>60.9</w:t>
            </w:r>
          </w:p>
        </w:tc>
      </w:tr>
      <w:tr w:rsidR="004B7335" w:rsidRPr="009B625E" w:rsidTr="00432A66">
        <w:trPr>
          <w:trHeight w:val="259"/>
          <w:jc w:val="center"/>
        </w:trPr>
        <w:tc>
          <w:tcPr>
            <w:tcW w:w="1060" w:type="dxa"/>
            <w:tcBorders>
              <w:top w:val="nil"/>
              <w:left w:val="nil"/>
              <w:right w:val="nil"/>
            </w:tcBorders>
            <w:shd w:val="clear" w:color="auto" w:fill="auto"/>
            <w:noWrap/>
            <w:tcMar>
              <w:left w:w="0" w:type="dxa"/>
              <w:right w:w="0" w:type="dxa"/>
            </w:tcMar>
            <w:vAlign w:val="bottom"/>
            <w:hideMark/>
          </w:tcPr>
          <w:p w:rsidR="004B7335" w:rsidRPr="009B625E" w:rsidRDefault="004B7335" w:rsidP="0077543A">
            <w:pPr>
              <w:spacing w:after="0"/>
              <w:jc w:val="left"/>
              <w:rPr>
                <w:color w:val="000000"/>
                <w:sz w:val="16"/>
                <w:szCs w:val="16"/>
              </w:rPr>
            </w:pPr>
          </w:p>
        </w:tc>
        <w:tc>
          <w:tcPr>
            <w:tcW w:w="700" w:type="dxa"/>
            <w:tcBorders>
              <w:top w:val="nil"/>
              <w:left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115"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vAlign w:val="bottom"/>
            <w:hideMark/>
          </w:tcPr>
          <w:p w:rsidR="004B7335" w:rsidRPr="009B625E" w:rsidRDefault="004B7335" w:rsidP="004B7335">
            <w:pPr>
              <w:spacing w:after="0"/>
              <w:jc w:val="left"/>
              <w:rPr>
                <w:color w:val="000000"/>
                <w:sz w:val="16"/>
                <w:szCs w:val="16"/>
              </w:rPr>
            </w:pPr>
          </w:p>
        </w:tc>
      </w:tr>
      <w:tr w:rsidR="004B7335" w:rsidRPr="009B625E" w:rsidTr="00432A66">
        <w:trPr>
          <w:trHeight w:val="315"/>
          <w:jc w:val="center"/>
        </w:trPr>
        <w:tc>
          <w:tcPr>
            <w:tcW w:w="106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77543A">
            <w:pPr>
              <w:spacing w:after="0"/>
              <w:jc w:val="left"/>
              <w:rPr>
                <w:color w:val="000000"/>
                <w:sz w:val="16"/>
                <w:szCs w:val="16"/>
              </w:rPr>
            </w:pPr>
            <w:r w:rsidRPr="009B625E">
              <w:rPr>
                <w:color w:val="000000"/>
                <w:sz w:val="16"/>
                <w:szCs w:val="16"/>
              </w:rPr>
              <w:t>Total Run</w:t>
            </w:r>
          </w:p>
        </w:tc>
        <w:tc>
          <w:tcPr>
            <w:tcW w:w="700" w:type="dxa"/>
            <w:tcBorders>
              <w:top w:val="nil"/>
              <w:left w:val="nil"/>
              <w:bottom w:val="single" w:sz="4" w:space="0" w:color="auto"/>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 </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r>
    </w:tbl>
    <w:bookmarkEnd w:id="533"/>
    <w:bookmarkEnd w:id="534"/>
    <w:p w:rsidR="00432A66" w:rsidRDefault="00857D81" w:rsidP="00E82ACB">
      <w:pPr>
        <w:jc w:val="center"/>
      </w:pPr>
      <w:r w:rsidRPr="00E82ACB">
        <w:rPr>
          <w:sz w:val="20"/>
          <w:szCs w:val="20"/>
        </w:rPr>
        <w:t>-Continued-</w:t>
      </w:r>
      <w:r w:rsidR="00432A66">
        <w:br w:type="page"/>
      </w:r>
    </w:p>
    <w:p w:rsidR="002659C6" w:rsidRDefault="006E6680" w:rsidP="00F8326D">
      <w:pPr>
        <w:pStyle w:val="Caption"/>
      </w:pPr>
      <w:proofErr w:type="gramStart"/>
      <w:r>
        <w:lastRenderedPageBreak/>
        <w:t>Appendix D</w:t>
      </w:r>
      <w:r w:rsidR="00CC399C">
        <w:t xml:space="preserve"> </w:t>
      </w:r>
      <w:r>
        <w:t>4</w:t>
      </w:r>
      <w:r w:rsidR="004B7335" w:rsidRPr="004B7335">
        <w:t>.</w:t>
      </w:r>
      <w:r w:rsidR="00432A66">
        <w:t>–P</w:t>
      </w:r>
      <w:r w:rsidR="004B7335" w:rsidRPr="004B7335">
        <w:t>age 2 of 2.</w:t>
      </w:r>
      <w:proofErr w:type="gramEnd"/>
    </w:p>
    <w:tbl>
      <w:tblPr>
        <w:tblW w:w="0" w:type="auto"/>
        <w:tblInd w:w="93" w:type="dxa"/>
        <w:tblLook w:val="04A0" w:firstRow="1" w:lastRow="0" w:firstColumn="1" w:lastColumn="0" w:noHBand="0" w:noVBand="1"/>
      </w:tblPr>
      <w:tblGrid>
        <w:gridCol w:w="1031"/>
        <w:gridCol w:w="700"/>
        <w:gridCol w:w="571"/>
        <w:gridCol w:w="571"/>
        <w:gridCol w:w="572"/>
        <w:gridCol w:w="572"/>
        <w:gridCol w:w="572"/>
        <w:gridCol w:w="572"/>
        <w:gridCol w:w="572"/>
        <w:gridCol w:w="572"/>
        <w:gridCol w:w="572"/>
        <w:gridCol w:w="572"/>
        <w:gridCol w:w="572"/>
        <w:gridCol w:w="572"/>
        <w:gridCol w:w="703"/>
      </w:tblGrid>
      <w:tr w:rsidR="004B7335" w:rsidRPr="009B625E" w:rsidTr="00432A66">
        <w:trPr>
          <w:trHeight w:val="315"/>
        </w:trPr>
        <w:tc>
          <w:tcPr>
            <w:tcW w:w="106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Fishery</w:t>
            </w:r>
          </w:p>
        </w:tc>
        <w:tc>
          <w:tcPr>
            <w:tcW w:w="720" w:type="dxa"/>
            <w:tcBorders>
              <w:top w:val="single" w:sz="4" w:space="0" w:color="auto"/>
              <w:left w:val="nil"/>
              <w:bottom w:val="single" w:sz="4" w:space="0" w:color="auto"/>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Area</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2003</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2004</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2005</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2006</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2007</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2008</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2009</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2010</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2011</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2012</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2013</w:t>
            </w:r>
          </w:p>
        </w:tc>
        <w:tc>
          <w:tcPr>
            <w:tcW w:w="580" w:type="dxa"/>
            <w:tcBorders>
              <w:top w:val="single" w:sz="4" w:space="0" w:color="auto"/>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2014</w:t>
            </w:r>
          </w:p>
        </w:tc>
        <w:tc>
          <w:tcPr>
            <w:tcW w:w="720" w:type="dxa"/>
            <w:tcBorders>
              <w:top w:val="single" w:sz="4" w:space="0" w:color="auto"/>
              <w:left w:val="nil"/>
              <w:bottom w:val="single" w:sz="4" w:space="0" w:color="auto"/>
              <w:right w:val="nil"/>
            </w:tcBorders>
            <w:shd w:val="clear" w:color="auto" w:fill="auto"/>
            <w:noWrap/>
            <w:tcMar>
              <w:left w:w="0" w:type="dxa"/>
              <w:right w:w="29"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Average</w:t>
            </w:r>
          </w:p>
        </w:tc>
      </w:tr>
      <w:tr w:rsidR="004B7335" w:rsidRPr="009B625E" w:rsidTr="00432A66">
        <w:trPr>
          <w:trHeight w:val="300"/>
        </w:trPr>
        <w:tc>
          <w:tcPr>
            <w:tcW w:w="106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Troll</w:t>
            </w:r>
          </w:p>
        </w:tc>
        <w:tc>
          <w:tcPr>
            <w:tcW w:w="720" w:type="dxa"/>
            <w:tcBorders>
              <w:top w:val="single" w:sz="4" w:space="0" w:color="auto"/>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NW</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20.8</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29.0</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32.9</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22.7</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30.0</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24.0</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26.1</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26.6</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27.4</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31.5</w:t>
            </w:r>
          </w:p>
        </w:tc>
        <w:tc>
          <w:tcPr>
            <w:tcW w:w="580" w:type="dxa"/>
            <w:tcBorders>
              <w:top w:val="single" w:sz="4" w:space="0" w:color="auto"/>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14.2</w:t>
            </w:r>
          </w:p>
        </w:tc>
        <w:tc>
          <w:tcPr>
            <w:tcW w:w="720" w:type="dxa"/>
            <w:tcBorders>
              <w:top w:val="single" w:sz="4" w:space="0" w:color="auto"/>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27.9</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NE</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SW</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SE</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29.4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33.1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23.8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24.2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33.3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14.2</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28.7</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Seine</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SA14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SACO</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SASI</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SASO</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Gillnet</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33.7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35.2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28.4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13.8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9.4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23.4</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200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212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223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Subtotal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36.1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18.2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35.9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19.7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30.7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9.4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20.5</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24.0</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Cost Recovery</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112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BC Net</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hRule="exact" w:val="115"/>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Alaska Sport</w:t>
            </w: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Elfin Cove</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1.1</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proofErr w:type="spellStart"/>
            <w:r w:rsidRPr="009B625E">
              <w:rPr>
                <w:color w:val="000000"/>
                <w:sz w:val="16"/>
                <w:szCs w:val="16"/>
              </w:rPr>
              <w:t>Gustavus</w:t>
            </w:r>
            <w:proofErr w:type="spellEnd"/>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Juneau</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Sitka</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0.1</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Yakutat</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0.0</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2.1</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1.2</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300"/>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 Catch</w:t>
            </w: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60.2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51.1</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53.8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60.4</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49.7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46.8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49.2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60.5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44.3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31.0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65.5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36.8</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54.6</w:t>
            </w:r>
          </w:p>
        </w:tc>
      </w:tr>
      <w:tr w:rsidR="004B7335" w:rsidRPr="009B625E" w:rsidTr="009B625E">
        <w:trPr>
          <w:trHeight w:val="259"/>
        </w:trPr>
        <w:tc>
          <w:tcPr>
            <w:tcW w:w="1060" w:type="dxa"/>
            <w:tcBorders>
              <w:top w:val="nil"/>
              <w:left w:val="nil"/>
              <w:bottom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p>
        </w:tc>
      </w:tr>
      <w:tr w:rsidR="004B7335" w:rsidRPr="009B625E" w:rsidTr="009B625E">
        <w:trPr>
          <w:trHeight w:val="300"/>
        </w:trPr>
        <w:tc>
          <w:tcPr>
            <w:tcW w:w="106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Escapement</w:t>
            </w:r>
          </w:p>
        </w:tc>
        <w:tc>
          <w:tcPr>
            <w:tcW w:w="720" w:type="dxa"/>
            <w:tcBorders>
              <w:top w:val="nil"/>
              <w:left w:val="nil"/>
              <w:bottom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39.8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48.9</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46.2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39.6</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50.3</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53.2</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50.8</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39.5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55.7</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69.0</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34.5</w:t>
            </w:r>
          </w:p>
        </w:tc>
        <w:tc>
          <w:tcPr>
            <w:tcW w:w="580" w:type="dxa"/>
            <w:tcBorders>
              <w:top w:val="nil"/>
              <w:left w:val="nil"/>
              <w:bottom w:val="nil"/>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63.2</w:t>
            </w:r>
          </w:p>
        </w:tc>
        <w:tc>
          <w:tcPr>
            <w:tcW w:w="720" w:type="dxa"/>
            <w:tcBorders>
              <w:top w:val="nil"/>
              <w:left w:val="nil"/>
              <w:bottom w:val="nil"/>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45.4</w:t>
            </w:r>
          </w:p>
        </w:tc>
      </w:tr>
      <w:tr w:rsidR="004B7335" w:rsidRPr="009B625E" w:rsidTr="00432A66">
        <w:trPr>
          <w:trHeight w:val="259"/>
        </w:trPr>
        <w:tc>
          <w:tcPr>
            <w:tcW w:w="106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right w:val="nil"/>
            </w:tcBorders>
            <w:shd w:val="clear" w:color="auto" w:fill="auto"/>
            <w:noWrap/>
            <w:tcMar>
              <w:left w:w="58"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580" w:type="dxa"/>
            <w:tcBorders>
              <w:top w:val="nil"/>
              <w:left w:val="nil"/>
              <w:right w:val="nil"/>
            </w:tcBorders>
            <w:shd w:val="clear" w:color="auto" w:fill="auto"/>
            <w:noWrap/>
            <w:tcMar>
              <w:left w:w="0" w:type="dxa"/>
              <w:right w:w="0" w:type="dxa"/>
            </w:tcMar>
            <w:vAlign w:val="bottom"/>
            <w:hideMark/>
          </w:tcPr>
          <w:p w:rsidR="004B7335" w:rsidRPr="009B625E" w:rsidRDefault="004B7335" w:rsidP="004B7335">
            <w:pPr>
              <w:spacing w:after="0"/>
              <w:jc w:val="left"/>
              <w:rPr>
                <w:color w:val="000000"/>
                <w:sz w:val="16"/>
                <w:szCs w:val="16"/>
              </w:rPr>
            </w:pPr>
          </w:p>
        </w:tc>
        <w:tc>
          <w:tcPr>
            <w:tcW w:w="720" w:type="dxa"/>
            <w:tcBorders>
              <w:top w:val="nil"/>
              <w:left w:val="nil"/>
              <w:right w:val="nil"/>
            </w:tcBorders>
            <w:shd w:val="clear" w:color="auto" w:fill="auto"/>
            <w:noWrap/>
            <w:tcMar>
              <w:left w:w="0" w:type="dxa"/>
              <w:right w:w="115" w:type="dxa"/>
            </w:tcMar>
            <w:vAlign w:val="bottom"/>
            <w:hideMark/>
          </w:tcPr>
          <w:p w:rsidR="004B7335" w:rsidRPr="009B625E" w:rsidRDefault="004B7335" w:rsidP="004B7335">
            <w:pPr>
              <w:spacing w:after="0"/>
              <w:jc w:val="left"/>
              <w:rPr>
                <w:color w:val="000000"/>
                <w:sz w:val="16"/>
                <w:szCs w:val="16"/>
              </w:rPr>
            </w:pPr>
          </w:p>
        </w:tc>
      </w:tr>
      <w:tr w:rsidR="004B7335" w:rsidRPr="009B625E" w:rsidTr="00432A66">
        <w:trPr>
          <w:trHeight w:val="315"/>
        </w:trPr>
        <w:tc>
          <w:tcPr>
            <w:tcW w:w="106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Total Run</w:t>
            </w:r>
          </w:p>
        </w:tc>
        <w:tc>
          <w:tcPr>
            <w:tcW w:w="720" w:type="dxa"/>
            <w:tcBorders>
              <w:top w:val="nil"/>
              <w:left w:val="nil"/>
              <w:bottom w:val="single" w:sz="4" w:space="0" w:color="auto"/>
              <w:right w:val="nil"/>
            </w:tcBorders>
            <w:shd w:val="clear" w:color="auto" w:fill="auto"/>
            <w:noWrap/>
            <w:tcMar>
              <w:left w:w="58" w:type="dxa"/>
              <w:right w:w="0" w:type="dxa"/>
            </w:tcMar>
            <w:vAlign w:val="center"/>
            <w:hideMark/>
          </w:tcPr>
          <w:p w:rsidR="004B7335" w:rsidRPr="009B625E" w:rsidRDefault="004B7335" w:rsidP="004B7335">
            <w:pPr>
              <w:spacing w:after="0"/>
              <w:jc w:val="left"/>
              <w:rPr>
                <w:color w:val="000000"/>
                <w:sz w:val="16"/>
                <w:szCs w:val="16"/>
              </w:rPr>
            </w:pPr>
            <w:r w:rsidRPr="009B625E">
              <w:rPr>
                <w:color w:val="000000"/>
                <w:sz w:val="16"/>
                <w:szCs w:val="16"/>
              </w:rPr>
              <w:t> </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580" w:type="dxa"/>
            <w:tcBorders>
              <w:top w:val="nil"/>
              <w:left w:val="nil"/>
              <w:bottom w:val="single" w:sz="4" w:space="0" w:color="auto"/>
              <w:right w:val="nil"/>
            </w:tcBorders>
            <w:shd w:val="clear" w:color="auto" w:fill="auto"/>
            <w:noWrap/>
            <w:tcMar>
              <w:left w:w="0" w:type="dxa"/>
              <w:right w:w="0"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c>
          <w:tcPr>
            <w:tcW w:w="720" w:type="dxa"/>
            <w:tcBorders>
              <w:top w:val="nil"/>
              <w:left w:val="nil"/>
              <w:bottom w:val="single" w:sz="4" w:space="0" w:color="auto"/>
              <w:right w:val="nil"/>
            </w:tcBorders>
            <w:shd w:val="clear" w:color="auto" w:fill="auto"/>
            <w:noWrap/>
            <w:tcMar>
              <w:left w:w="0" w:type="dxa"/>
              <w:right w:w="115" w:type="dxa"/>
            </w:tcMar>
            <w:vAlign w:val="center"/>
            <w:hideMark/>
          </w:tcPr>
          <w:p w:rsidR="004B7335" w:rsidRPr="009B625E" w:rsidRDefault="004B7335" w:rsidP="004B7335">
            <w:pPr>
              <w:spacing w:after="0"/>
              <w:jc w:val="right"/>
              <w:rPr>
                <w:color w:val="000000"/>
                <w:sz w:val="16"/>
                <w:szCs w:val="16"/>
              </w:rPr>
            </w:pPr>
            <w:r w:rsidRPr="009B625E">
              <w:rPr>
                <w:color w:val="000000"/>
                <w:sz w:val="16"/>
                <w:szCs w:val="16"/>
              </w:rPr>
              <w:t>100.0</w:t>
            </w:r>
          </w:p>
        </w:tc>
      </w:tr>
    </w:tbl>
    <w:p w:rsidR="006E6680" w:rsidRDefault="006E6680" w:rsidP="004B7335"/>
    <w:p w:rsidR="00432A66" w:rsidRDefault="00432A66">
      <w:pPr>
        <w:spacing w:after="0"/>
        <w:jc w:val="left"/>
      </w:pPr>
      <w:r>
        <w:br w:type="page"/>
      </w:r>
    </w:p>
    <w:p w:rsidR="006E6680" w:rsidRDefault="006E6680" w:rsidP="00432A66"/>
    <w:p w:rsidR="006E6680" w:rsidRDefault="006E6680" w:rsidP="00432A66"/>
    <w:p w:rsidR="006E6680" w:rsidRDefault="006E6680" w:rsidP="00432A66"/>
    <w:p w:rsidR="006E6680" w:rsidRDefault="006E6680" w:rsidP="006E6680"/>
    <w:p w:rsidR="006E6680" w:rsidRDefault="006E6680" w:rsidP="006E6680"/>
    <w:p w:rsidR="00BC279A" w:rsidRDefault="00BC279A" w:rsidP="006E6680"/>
    <w:p w:rsidR="00BC279A" w:rsidRDefault="00BC279A" w:rsidP="006E6680"/>
    <w:p w:rsidR="00BC279A" w:rsidRDefault="00BC279A" w:rsidP="006E6680"/>
    <w:p w:rsidR="00BC279A" w:rsidRDefault="00BC279A" w:rsidP="006E6680"/>
    <w:p w:rsidR="00BC279A" w:rsidRDefault="00BC279A" w:rsidP="006E6680"/>
    <w:p w:rsidR="006E6680" w:rsidRDefault="006E6680" w:rsidP="006E6680"/>
    <w:p w:rsidR="00BC279A" w:rsidRDefault="00BC279A" w:rsidP="00BC279A">
      <w:pPr>
        <w:pStyle w:val="Heading1"/>
      </w:pPr>
      <w:bookmarkStart w:id="536" w:name="_Toc487200873"/>
      <w:r>
        <w:t>Appendix E</w:t>
      </w:r>
      <w:proofErr w:type="gramStart"/>
      <w:r>
        <w:t>:</w:t>
      </w:r>
      <w:proofErr w:type="gramEnd"/>
      <w:r>
        <w:br w:type="textWrapping" w:clear="all"/>
      </w:r>
      <w:r w:rsidRPr="00BC279A">
        <w:t>COHO SALMON SIZE DATA</w:t>
      </w:r>
      <w:bookmarkEnd w:id="536"/>
    </w:p>
    <w:p w:rsidR="002549F7" w:rsidRDefault="002549F7">
      <w:pPr>
        <w:spacing w:after="0"/>
        <w:jc w:val="left"/>
        <w:rPr>
          <w:sz w:val="22"/>
          <w:szCs w:val="20"/>
        </w:rPr>
      </w:pPr>
      <w:r>
        <w:br w:type="page"/>
      </w:r>
    </w:p>
    <w:p w:rsidR="00702E0F" w:rsidRDefault="002F1B5D" w:rsidP="002F1B5D">
      <w:pPr>
        <w:pStyle w:val="Caption"/>
      </w:pPr>
      <w:bookmarkStart w:id="537" w:name="_Toc487202833"/>
      <w:r>
        <w:lastRenderedPageBreak/>
        <w:t xml:space="preserve">Appendix E </w:t>
      </w:r>
      <w:fldSimple w:instr=" SEQ Appendix_E \* ARABIC ">
        <w:r w:rsidR="009C1768">
          <w:rPr>
            <w:noProof/>
          </w:rPr>
          <w:t>1</w:t>
        </w:r>
      </w:fldSimple>
      <w:r>
        <w:t>.–</w:t>
      </w:r>
      <w:r w:rsidRPr="002F1B5D">
        <w:t xml:space="preserve">Mean-average weekly dressed weight of troll-caught coho salmon, estimated average length, coefficient of variation of length and sex ratio of </w:t>
      </w:r>
      <w:proofErr w:type="spellStart"/>
      <w:r w:rsidRPr="002F1B5D">
        <w:t>Berner</w:t>
      </w:r>
      <w:proofErr w:type="spellEnd"/>
      <w:r w:rsidRPr="002F1B5D">
        <w:t xml:space="preserve"> River </w:t>
      </w:r>
      <w:proofErr w:type="spellStart"/>
      <w:r w:rsidRPr="002F1B5D">
        <w:t>spawners</w:t>
      </w:r>
      <w:proofErr w:type="spellEnd"/>
      <w:r w:rsidRPr="002F1B5D">
        <w:t xml:space="preserve"> and average length and sex ratio of the stock prior to exposure to the drift gillnet fishery.</w:t>
      </w:r>
      <w:bookmarkEnd w:id="537"/>
    </w:p>
    <w:tbl>
      <w:tblPr>
        <w:tblW w:w="5000" w:type="pct"/>
        <w:tblLook w:val="04A0" w:firstRow="1" w:lastRow="0" w:firstColumn="1" w:lastColumn="0" w:noHBand="0" w:noVBand="1"/>
      </w:tblPr>
      <w:tblGrid>
        <w:gridCol w:w="644"/>
        <w:gridCol w:w="903"/>
        <w:gridCol w:w="471"/>
        <w:gridCol w:w="754"/>
        <w:gridCol w:w="222"/>
        <w:gridCol w:w="627"/>
        <w:gridCol w:w="741"/>
        <w:gridCol w:w="222"/>
        <w:gridCol w:w="649"/>
        <w:gridCol w:w="764"/>
        <w:gridCol w:w="734"/>
        <w:gridCol w:w="311"/>
        <w:gridCol w:w="649"/>
        <w:gridCol w:w="738"/>
        <w:gridCol w:w="1039"/>
      </w:tblGrid>
      <w:tr w:rsidR="00AD352D" w:rsidRPr="009B625E" w:rsidTr="00AD352D">
        <w:trPr>
          <w:trHeight w:hRule="exact" w:val="288"/>
        </w:trPr>
        <w:tc>
          <w:tcPr>
            <w:tcW w:w="341" w:type="pct"/>
            <w:tcBorders>
              <w:top w:val="single" w:sz="4" w:space="0" w:color="auto"/>
              <w:left w:val="nil"/>
              <w:bottom w:val="nil"/>
              <w:right w:val="nil"/>
            </w:tcBorders>
            <w:shd w:val="clear" w:color="auto" w:fill="auto"/>
            <w:noWrap/>
            <w:vAlign w:val="bottom"/>
            <w:hideMark/>
          </w:tcPr>
          <w:p w:rsidR="00AD352D" w:rsidRPr="009B625E" w:rsidRDefault="00AD352D" w:rsidP="00702E0F">
            <w:pPr>
              <w:spacing w:after="0"/>
              <w:jc w:val="left"/>
              <w:rPr>
                <w:color w:val="000000"/>
                <w:sz w:val="16"/>
                <w:szCs w:val="16"/>
              </w:rPr>
            </w:pPr>
            <w:r w:rsidRPr="009B625E">
              <w:rPr>
                <w:color w:val="000000"/>
                <w:sz w:val="16"/>
                <w:szCs w:val="16"/>
              </w:rPr>
              <w:t> </w:t>
            </w:r>
          </w:p>
        </w:tc>
        <w:tc>
          <w:tcPr>
            <w:tcW w:w="478" w:type="pct"/>
            <w:tcBorders>
              <w:top w:val="single" w:sz="4" w:space="0" w:color="auto"/>
              <w:left w:val="nil"/>
              <w:bottom w:val="nil"/>
              <w:right w:val="nil"/>
            </w:tcBorders>
            <w:shd w:val="clear" w:color="auto" w:fill="auto"/>
            <w:noWrap/>
            <w:vAlign w:val="bottom"/>
            <w:hideMark/>
          </w:tcPr>
          <w:p w:rsidR="00AD352D" w:rsidRPr="009B625E" w:rsidRDefault="00AD352D" w:rsidP="00702E0F">
            <w:pPr>
              <w:spacing w:after="0"/>
              <w:jc w:val="left"/>
              <w:rPr>
                <w:color w:val="000000"/>
                <w:sz w:val="16"/>
                <w:szCs w:val="16"/>
              </w:rPr>
            </w:pPr>
            <w:r w:rsidRPr="009B625E">
              <w:rPr>
                <w:color w:val="000000"/>
                <w:sz w:val="16"/>
                <w:szCs w:val="16"/>
              </w:rPr>
              <w:t> </w:t>
            </w:r>
          </w:p>
        </w:tc>
        <w:tc>
          <w:tcPr>
            <w:tcW w:w="2733" w:type="pct"/>
            <w:gridSpan w:val="9"/>
            <w:tcBorders>
              <w:top w:val="single" w:sz="4" w:space="0" w:color="auto"/>
              <w:left w:val="nil"/>
              <w:right w:val="nil"/>
            </w:tcBorders>
            <w:shd w:val="clear" w:color="auto" w:fill="auto"/>
            <w:noWrap/>
            <w:vAlign w:val="bottom"/>
            <w:hideMark/>
          </w:tcPr>
          <w:p w:rsidR="00AD352D" w:rsidRPr="009B625E" w:rsidRDefault="00AD352D" w:rsidP="00AD352D">
            <w:pPr>
              <w:pBdr>
                <w:bottom w:val="single" w:sz="4" w:space="1" w:color="auto"/>
              </w:pBdr>
              <w:spacing w:after="0"/>
              <w:jc w:val="center"/>
              <w:rPr>
                <w:color w:val="000000"/>
                <w:sz w:val="16"/>
                <w:szCs w:val="16"/>
              </w:rPr>
            </w:pPr>
            <w:r w:rsidRPr="009B625E">
              <w:rPr>
                <w:color w:val="000000"/>
                <w:sz w:val="16"/>
                <w:szCs w:val="16"/>
              </w:rPr>
              <w:t>Berners River (</w:t>
            </w:r>
            <w:proofErr w:type="spellStart"/>
            <w:r w:rsidRPr="009B625E">
              <w:rPr>
                <w:color w:val="000000"/>
                <w:sz w:val="16"/>
                <w:szCs w:val="16"/>
              </w:rPr>
              <w:t>Spawners</w:t>
            </w:r>
            <w:proofErr w:type="spellEnd"/>
            <w:r w:rsidRPr="009B625E">
              <w:rPr>
                <w:color w:val="000000"/>
                <w:sz w:val="16"/>
                <w:szCs w:val="16"/>
              </w:rPr>
              <w:t>)</w:t>
            </w:r>
          </w:p>
        </w:tc>
        <w:tc>
          <w:tcPr>
            <w:tcW w:w="165" w:type="pct"/>
            <w:tcBorders>
              <w:top w:val="single" w:sz="4" w:space="0" w:color="auto"/>
              <w:left w:val="nil"/>
              <w:bottom w:val="nil"/>
              <w:right w:val="nil"/>
            </w:tcBorders>
            <w:shd w:val="clear" w:color="auto" w:fill="auto"/>
            <w:noWrap/>
            <w:vAlign w:val="bottom"/>
            <w:hideMark/>
          </w:tcPr>
          <w:p w:rsidR="00AD352D" w:rsidRPr="009B625E" w:rsidRDefault="00AD352D" w:rsidP="00702E0F">
            <w:pPr>
              <w:spacing w:after="0"/>
              <w:jc w:val="left"/>
              <w:rPr>
                <w:color w:val="000000"/>
                <w:sz w:val="16"/>
                <w:szCs w:val="16"/>
              </w:rPr>
            </w:pPr>
            <w:r w:rsidRPr="009B625E">
              <w:rPr>
                <w:color w:val="000000"/>
                <w:sz w:val="16"/>
                <w:szCs w:val="16"/>
              </w:rPr>
              <w:t> </w:t>
            </w:r>
          </w:p>
        </w:tc>
        <w:tc>
          <w:tcPr>
            <w:tcW w:w="1282" w:type="pct"/>
            <w:gridSpan w:val="3"/>
            <w:tcBorders>
              <w:top w:val="single" w:sz="4" w:space="0" w:color="auto"/>
              <w:left w:val="nil"/>
              <w:right w:val="nil"/>
            </w:tcBorders>
            <w:shd w:val="clear" w:color="auto" w:fill="auto"/>
            <w:noWrap/>
            <w:tcMar>
              <w:left w:w="0" w:type="dxa"/>
              <w:right w:w="0" w:type="dxa"/>
            </w:tcMar>
            <w:vAlign w:val="bottom"/>
            <w:hideMark/>
          </w:tcPr>
          <w:p w:rsidR="00AD352D" w:rsidRPr="009B625E" w:rsidRDefault="00AD352D" w:rsidP="00AD352D">
            <w:pPr>
              <w:pBdr>
                <w:bottom w:val="single" w:sz="4" w:space="1" w:color="auto"/>
              </w:pBdr>
              <w:spacing w:after="0"/>
              <w:jc w:val="center"/>
              <w:rPr>
                <w:color w:val="000000"/>
                <w:sz w:val="16"/>
                <w:szCs w:val="16"/>
              </w:rPr>
            </w:pPr>
            <w:r w:rsidRPr="009B625E">
              <w:rPr>
                <w:color w:val="000000"/>
                <w:sz w:val="16"/>
                <w:szCs w:val="16"/>
              </w:rPr>
              <w:t>Berners River (Pre-Gillnet Adults)</w:t>
            </w:r>
          </w:p>
        </w:tc>
      </w:tr>
      <w:tr w:rsidR="00864F7D" w:rsidRPr="009B625E" w:rsidTr="00AD352D">
        <w:trPr>
          <w:trHeight w:hRule="exact" w:val="259"/>
        </w:trPr>
        <w:tc>
          <w:tcPr>
            <w:tcW w:w="341" w:type="pct"/>
            <w:tcBorders>
              <w:top w:val="nil"/>
              <w:left w:val="nil"/>
              <w:bottom w:val="nil"/>
              <w:right w:val="nil"/>
            </w:tcBorders>
            <w:shd w:val="clear" w:color="auto" w:fill="auto"/>
            <w:noWrap/>
            <w:vAlign w:val="bottom"/>
            <w:hideMark/>
          </w:tcPr>
          <w:p w:rsidR="00702E0F" w:rsidRPr="009B625E" w:rsidRDefault="00702E0F" w:rsidP="00702E0F">
            <w:pPr>
              <w:spacing w:after="0"/>
              <w:jc w:val="center"/>
              <w:rPr>
                <w:color w:val="000000"/>
                <w:sz w:val="16"/>
                <w:szCs w:val="16"/>
              </w:rPr>
            </w:pPr>
          </w:p>
        </w:tc>
        <w:tc>
          <w:tcPr>
            <w:tcW w:w="478" w:type="pct"/>
            <w:tcBorders>
              <w:top w:val="nil"/>
              <w:left w:val="nil"/>
              <w:bottom w:val="nil"/>
              <w:right w:val="nil"/>
            </w:tcBorders>
            <w:shd w:val="clear" w:color="auto" w:fill="auto"/>
            <w:noWrap/>
            <w:tcMar>
              <w:left w:w="0" w:type="dxa"/>
              <w:right w:w="0" w:type="dxa"/>
            </w:tcMar>
            <w:vAlign w:val="bottom"/>
            <w:hideMark/>
          </w:tcPr>
          <w:p w:rsidR="00702E0F" w:rsidRPr="009B625E" w:rsidRDefault="00702E0F" w:rsidP="00AD352D">
            <w:pPr>
              <w:spacing w:after="0"/>
              <w:jc w:val="center"/>
              <w:rPr>
                <w:color w:val="000000"/>
                <w:sz w:val="16"/>
                <w:szCs w:val="16"/>
              </w:rPr>
            </w:pPr>
            <w:r w:rsidRPr="009B625E">
              <w:rPr>
                <w:color w:val="000000"/>
                <w:sz w:val="16"/>
                <w:szCs w:val="16"/>
              </w:rPr>
              <w:t>Troll</w:t>
            </w:r>
          </w:p>
        </w:tc>
        <w:tc>
          <w:tcPr>
            <w:tcW w:w="648"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Length (mm)</w:t>
            </w:r>
          </w:p>
        </w:tc>
        <w:tc>
          <w:tcPr>
            <w:tcW w:w="113" w:type="pct"/>
            <w:tcBorders>
              <w:left w:val="nil"/>
              <w:bottom w:val="nil"/>
              <w:right w:val="nil"/>
            </w:tcBorders>
            <w:shd w:val="clear" w:color="auto" w:fill="auto"/>
            <w:noWrap/>
            <w:vAlign w:val="bottom"/>
            <w:hideMark/>
          </w:tcPr>
          <w:p w:rsidR="00702E0F" w:rsidRPr="009B625E" w:rsidRDefault="00702E0F" w:rsidP="009B625E">
            <w:pPr>
              <w:spacing w:after="0"/>
              <w:jc w:val="center"/>
              <w:rPr>
                <w:color w:val="000000"/>
                <w:sz w:val="16"/>
                <w:szCs w:val="16"/>
              </w:rPr>
            </w:pPr>
          </w:p>
        </w:tc>
        <w:tc>
          <w:tcPr>
            <w:tcW w:w="724"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CV of Length</w:t>
            </w:r>
          </w:p>
        </w:tc>
        <w:tc>
          <w:tcPr>
            <w:tcW w:w="113" w:type="pct"/>
            <w:tcBorders>
              <w:left w:val="nil"/>
              <w:bottom w:val="nil"/>
              <w:right w:val="nil"/>
            </w:tcBorders>
            <w:shd w:val="clear" w:color="auto" w:fill="auto"/>
            <w:noWrap/>
            <w:vAlign w:val="bottom"/>
            <w:hideMark/>
          </w:tcPr>
          <w:p w:rsidR="00702E0F" w:rsidRPr="009B625E" w:rsidRDefault="00702E0F" w:rsidP="009B625E">
            <w:pPr>
              <w:spacing w:after="0"/>
              <w:jc w:val="center"/>
              <w:rPr>
                <w:color w:val="000000"/>
                <w:sz w:val="16"/>
                <w:szCs w:val="16"/>
              </w:rPr>
            </w:pPr>
          </w:p>
        </w:tc>
        <w:tc>
          <w:tcPr>
            <w:tcW w:w="747"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Sample</w:t>
            </w:r>
          </w:p>
        </w:tc>
        <w:tc>
          <w:tcPr>
            <w:tcW w:w="388" w:type="pct"/>
            <w:tcBorders>
              <w:left w:val="nil"/>
              <w:bottom w:val="nil"/>
              <w:right w:val="nil"/>
            </w:tcBorders>
            <w:shd w:val="clear" w:color="auto" w:fill="auto"/>
            <w:noWrap/>
            <w:tcMar>
              <w:left w:w="0" w:type="dxa"/>
              <w:right w:w="29"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Femal</w:t>
            </w:r>
            <w:r w:rsidR="00226FA8">
              <w:rPr>
                <w:color w:val="000000"/>
                <w:sz w:val="16"/>
                <w:szCs w:val="16"/>
              </w:rPr>
              <w:t xml:space="preserve">es    </w:t>
            </w:r>
          </w:p>
        </w:tc>
        <w:tc>
          <w:tcPr>
            <w:tcW w:w="165" w:type="pct"/>
            <w:tcBorders>
              <w:top w:val="nil"/>
              <w:left w:val="nil"/>
              <w:bottom w:val="nil"/>
              <w:right w:val="nil"/>
            </w:tcBorders>
            <w:shd w:val="clear" w:color="auto" w:fill="auto"/>
            <w:noWrap/>
            <w:vAlign w:val="bottom"/>
            <w:hideMark/>
          </w:tcPr>
          <w:p w:rsidR="00702E0F" w:rsidRPr="009B625E" w:rsidRDefault="00702E0F" w:rsidP="009B625E">
            <w:pPr>
              <w:spacing w:after="0"/>
              <w:jc w:val="center"/>
              <w:rPr>
                <w:color w:val="000000"/>
                <w:sz w:val="16"/>
                <w:szCs w:val="16"/>
              </w:rPr>
            </w:pPr>
          </w:p>
        </w:tc>
        <w:tc>
          <w:tcPr>
            <w:tcW w:w="733" w:type="pct"/>
            <w:gridSpan w:val="2"/>
            <w:tcBorders>
              <w:left w:val="nil"/>
              <w:right w:val="nil"/>
            </w:tcBorders>
            <w:shd w:val="clear" w:color="auto" w:fill="auto"/>
            <w:noWrap/>
            <w:vAlign w:val="bottom"/>
            <w:hideMark/>
          </w:tcPr>
          <w:p w:rsidR="00702E0F" w:rsidRPr="009B625E" w:rsidRDefault="00702E0F" w:rsidP="00AD352D">
            <w:pPr>
              <w:pBdr>
                <w:bottom w:val="single" w:sz="4" w:space="1" w:color="auto"/>
              </w:pBdr>
              <w:spacing w:after="0"/>
              <w:jc w:val="center"/>
              <w:rPr>
                <w:color w:val="000000"/>
                <w:sz w:val="16"/>
                <w:szCs w:val="16"/>
              </w:rPr>
            </w:pPr>
            <w:r w:rsidRPr="009B625E">
              <w:rPr>
                <w:color w:val="000000"/>
                <w:sz w:val="16"/>
                <w:szCs w:val="16"/>
              </w:rPr>
              <w:t>Length (mm)</w:t>
            </w:r>
          </w:p>
        </w:tc>
        <w:tc>
          <w:tcPr>
            <w:tcW w:w="550" w:type="pct"/>
            <w:tcBorders>
              <w:left w:val="nil"/>
              <w:right w:val="nil"/>
            </w:tcBorders>
            <w:shd w:val="clear" w:color="auto" w:fill="auto"/>
            <w:noWrap/>
            <w:tcMar>
              <w:left w:w="0" w:type="dxa"/>
              <w:right w:w="0" w:type="dxa"/>
            </w:tcMar>
            <w:vAlign w:val="bottom"/>
            <w:hideMark/>
          </w:tcPr>
          <w:p w:rsidR="00702E0F" w:rsidRPr="009B625E" w:rsidRDefault="00857D81" w:rsidP="00AD352D">
            <w:pPr>
              <w:pBdr>
                <w:bottom w:val="single" w:sz="4" w:space="1" w:color="auto"/>
              </w:pBdr>
              <w:spacing w:after="0"/>
              <w:jc w:val="center"/>
              <w:rPr>
                <w:color w:val="000000"/>
                <w:sz w:val="16"/>
                <w:szCs w:val="16"/>
              </w:rPr>
            </w:pPr>
            <w:r>
              <w:rPr>
                <w:color w:val="000000"/>
                <w:sz w:val="16"/>
                <w:szCs w:val="16"/>
              </w:rPr>
              <w:t>Sex Ratio</w:t>
            </w:r>
          </w:p>
        </w:tc>
      </w:tr>
      <w:tr w:rsidR="00B30690" w:rsidRPr="009B625E" w:rsidTr="00AD352D">
        <w:trPr>
          <w:trHeight w:val="300"/>
        </w:trPr>
        <w:tc>
          <w:tcPr>
            <w:tcW w:w="341" w:type="pct"/>
            <w:tcBorders>
              <w:top w:val="nil"/>
              <w:left w:val="nil"/>
              <w:bottom w:val="single" w:sz="4" w:space="0" w:color="auto"/>
              <w:right w:val="nil"/>
            </w:tcBorders>
            <w:shd w:val="clear" w:color="auto" w:fill="auto"/>
            <w:noWrap/>
            <w:tcMar>
              <w:left w:w="14"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Year</w:t>
            </w:r>
          </w:p>
        </w:tc>
        <w:tc>
          <w:tcPr>
            <w:tcW w:w="478" w:type="pct"/>
            <w:tcBorders>
              <w:top w:val="nil"/>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226FA8">
            <w:pPr>
              <w:spacing w:after="0"/>
              <w:jc w:val="left"/>
              <w:rPr>
                <w:color w:val="000000"/>
                <w:sz w:val="16"/>
                <w:szCs w:val="16"/>
              </w:rPr>
            </w:pPr>
            <w:r w:rsidRPr="009B625E">
              <w:rPr>
                <w:color w:val="000000"/>
                <w:sz w:val="16"/>
                <w:szCs w:val="16"/>
              </w:rPr>
              <w:t>Weight (kg)</w:t>
            </w:r>
          </w:p>
        </w:tc>
        <w:tc>
          <w:tcPr>
            <w:tcW w:w="250"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399"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113" w:type="pct"/>
            <w:tcBorders>
              <w:top w:val="nil"/>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p>
        </w:tc>
        <w:tc>
          <w:tcPr>
            <w:tcW w:w="332" w:type="pct"/>
            <w:tcBorders>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392"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113" w:type="pct"/>
            <w:tcBorders>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p>
        </w:tc>
        <w:tc>
          <w:tcPr>
            <w:tcW w:w="343"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404"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388"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226FA8">
            <w:pPr>
              <w:spacing w:after="0"/>
              <w:jc w:val="right"/>
              <w:rPr>
                <w:color w:val="000000"/>
                <w:sz w:val="16"/>
                <w:szCs w:val="16"/>
              </w:rPr>
            </w:pPr>
            <w:r w:rsidRPr="009B625E">
              <w:rPr>
                <w:color w:val="000000"/>
                <w:sz w:val="16"/>
                <w:szCs w:val="16"/>
              </w:rPr>
              <w:t>Per Male</w:t>
            </w:r>
          </w:p>
        </w:tc>
        <w:tc>
          <w:tcPr>
            <w:tcW w:w="165" w:type="pct"/>
            <w:tcBorders>
              <w:left w:val="nil"/>
              <w:bottom w:val="single" w:sz="4" w:space="0" w:color="auto"/>
              <w:right w:val="nil"/>
            </w:tcBorders>
            <w:shd w:val="clear" w:color="auto" w:fill="auto"/>
            <w:noWrap/>
            <w:vAlign w:val="center"/>
            <w:hideMark/>
          </w:tcPr>
          <w:p w:rsidR="00702E0F" w:rsidRPr="009B625E" w:rsidRDefault="00702E0F" w:rsidP="009B625E">
            <w:pPr>
              <w:spacing w:after="0"/>
              <w:jc w:val="center"/>
              <w:rPr>
                <w:color w:val="000000"/>
                <w:sz w:val="16"/>
                <w:szCs w:val="16"/>
              </w:rPr>
            </w:pPr>
          </w:p>
        </w:tc>
        <w:tc>
          <w:tcPr>
            <w:tcW w:w="343"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Males</w:t>
            </w:r>
          </w:p>
        </w:tc>
        <w:tc>
          <w:tcPr>
            <w:tcW w:w="389" w:type="pct"/>
            <w:tcBorders>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w:t>
            </w:r>
          </w:p>
        </w:tc>
        <w:tc>
          <w:tcPr>
            <w:tcW w:w="550" w:type="pct"/>
            <w:tcBorders>
              <w:top w:val="nil"/>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9B625E">
            <w:pPr>
              <w:spacing w:after="0"/>
              <w:jc w:val="center"/>
              <w:rPr>
                <w:color w:val="000000"/>
                <w:sz w:val="16"/>
                <w:szCs w:val="16"/>
              </w:rPr>
            </w:pPr>
            <w:r w:rsidRPr="009B625E">
              <w:rPr>
                <w:color w:val="000000"/>
                <w:sz w:val="16"/>
                <w:szCs w:val="16"/>
              </w:rPr>
              <w:t>Females/Male</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1970</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3.23</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864F7D">
            <w:pPr>
              <w:spacing w:after="0"/>
              <w:jc w:val="center"/>
              <w:rPr>
                <w:color w:val="000000"/>
                <w:sz w:val="16"/>
                <w:szCs w:val="16"/>
              </w:rPr>
            </w:pPr>
            <w:r>
              <w:rPr>
                <w:color w:val="000000"/>
                <w:sz w:val="16"/>
                <w:szCs w:val="16"/>
              </w:rPr>
              <w:t>-</w:t>
            </w:r>
          </w:p>
        </w:tc>
        <w:tc>
          <w:tcPr>
            <w:tcW w:w="399"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392"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tcPr>
          <w:p w:rsidR="00864F7D" w:rsidRDefault="00864F7D" w:rsidP="00864F7D">
            <w:pPr>
              <w:jc w:val="center"/>
            </w:pPr>
            <w:r>
              <w:rPr>
                <w:color w:val="000000"/>
                <w:sz w:val="16"/>
                <w:szCs w:val="16"/>
              </w:rPr>
              <w:t>-</w:t>
            </w:r>
          </w:p>
        </w:tc>
        <w:tc>
          <w:tcPr>
            <w:tcW w:w="404" w:type="pct"/>
            <w:tcBorders>
              <w:top w:val="nil"/>
              <w:left w:val="nil"/>
              <w:bottom w:val="nil"/>
              <w:right w:val="nil"/>
            </w:tcBorders>
            <w:shd w:val="clear" w:color="auto" w:fill="auto"/>
            <w:noWrap/>
            <w:tcMar>
              <w:left w:w="0" w:type="dxa"/>
              <w:right w:w="259" w:type="dxa"/>
            </w:tcMar>
          </w:tcPr>
          <w:p w:rsidR="00864F7D" w:rsidRDefault="00864F7D" w:rsidP="00864F7D">
            <w:pPr>
              <w:jc w:val="right"/>
            </w:pPr>
            <w:r>
              <w:rPr>
                <w:color w:val="000000"/>
                <w:sz w:val="16"/>
                <w:szCs w:val="16"/>
              </w:rPr>
              <w:t>-</w:t>
            </w:r>
          </w:p>
        </w:tc>
        <w:tc>
          <w:tcPr>
            <w:tcW w:w="388" w:type="pct"/>
            <w:tcBorders>
              <w:top w:val="nil"/>
              <w:left w:val="nil"/>
              <w:bottom w:val="nil"/>
              <w:right w:val="nil"/>
            </w:tcBorders>
            <w:shd w:val="clear" w:color="auto" w:fill="auto"/>
            <w:noWrap/>
            <w:tcMar>
              <w:left w:w="0" w:type="dxa"/>
              <w:right w:w="0" w:type="dxa"/>
            </w:tcMar>
          </w:tcPr>
          <w:p w:rsidR="00864F7D" w:rsidRDefault="00864F7D" w:rsidP="00864F7D">
            <w:pPr>
              <w:jc w:val="center"/>
            </w:pPr>
            <w:r>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389"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c>
          <w:tcPr>
            <w:tcW w:w="550" w:type="pct"/>
            <w:tcBorders>
              <w:top w:val="nil"/>
              <w:left w:val="nil"/>
              <w:bottom w:val="nil"/>
              <w:right w:val="nil"/>
            </w:tcBorders>
            <w:shd w:val="clear" w:color="auto" w:fill="auto"/>
            <w:noWrap/>
            <w:tcMar>
              <w:left w:w="0" w:type="dxa"/>
              <w:right w:w="115" w:type="dxa"/>
            </w:tcMar>
          </w:tcPr>
          <w:p w:rsidR="00864F7D" w:rsidRDefault="00864F7D" w:rsidP="00864F7D">
            <w:pPr>
              <w:jc w:val="center"/>
            </w:pPr>
            <w:r>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1971</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3.16</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1972</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2.85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1973</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3.28</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1974</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3.16</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1975</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2.95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1976</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3.14</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1977</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3.64</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1978</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2.96</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1979</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1980</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3.19</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1981</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3.38</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A32828">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113"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404" w:type="pct"/>
            <w:tcBorders>
              <w:top w:val="nil"/>
              <w:left w:val="nil"/>
              <w:bottom w:val="nil"/>
              <w:right w:val="nil"/>
            </w:tcBorders>
            <w:shd w:val="clear" w:color="auto" w:fill="auto"/>
            <w:noWrap/>
            <w:tcMar>
              <w:left w:w="0" w:type="dxa"/>
              <w:right w:w="259" w:type="dxa"/>
            </w:tcMar>
            <w:hideMark/>
          </w:tcPr>
          <w:p w:rsidR="00864F7D" w:rsidRDefault="00864F7D" w:rsidP="00864F7D">
            <w:pPr>
              <w:jc w:val="right"/>
            </w:pPr>
            <w:r w:rsidRPr="00E20B47">
              <w:rPr>
                <w:color w:val="000000"/>
                <w:sz w:val="16"/>
                <w:szCs w:val="16"/>
              </w:rPr>
              <w:t>-</w:t>
            </w:r>
          </w:p>
        </w:tc>
        <w:tc>
          <w:tcPr>
            <w:tcW w:w="388"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E20B47">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E20B47">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1982</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3.28</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642</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660</w:t>
            </w:r>
          </w:p>
        </w:tc>
        <w:tc>
          <w:tcPr>
            <w:tcW w:w="113" w:type="pct"/>
            <w:tcBorders>
              <w:top w:val="nil"/>
              <w:left w:val="nil"/>
              <w:bottom w:val="nil"/>
              <w:right w:val="nil"/>
            </w:tcBorders>
            <w:shd w:val="clear" w:color="auto" w:fill="auto"/>
            <w:noWrap/>
            <w:tcMar>
              <w:left w:w="0" w:type="dxa"/>
              <w:right w:w="115" w:type="dxa"/>
            </w:tcMar>
            <w:vAlign w:val="bottom"/>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0.0901</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0.0459</w:t>
            </w:r>
          </w:p>
        </w:tc>
        <w:tc>
          <w:tcPr>
            <w:tcW w:w="113" w:type="pct"/>
            <w:tcBorders>
              <w:top w:val="nil"/>
              <w:left w:val="nil"/>
              <w:bottom w:val="nil"/>
              <w:right w:val="nil"/>
            </w:tcBorders>
            <w:shd w:val="clear" w:color="auto" w:fill="auto"/>
            <w:noWrap/>
            <w:tcMar>
              <w:left w:w="0" w:type="dxa"/>
              <w:right w:w="115" w:type="dxa"/>
            </w:tcMar>
            <w:vAlign w:val="bottom"/>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239</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145</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864F7D">
            <w:pPr>
              <w:spacing w:after="0"/>
              <w:jc w:val="right"/>
              <w:rPr>
                <w:color w:val="000000"/>
                <w:sz w:val="16"/>
                <w:szCs w:val="16"/>
              </w:rPr>
            </w:pPr>
            <w:r w:rsidRPr="009B625E">
              <w:rPr>
                <w:color w:val="000000"/>
                <w:sz w:val="16"/>
                <w:szCs w:val="16"/>
              </w:rPr>
              <w:t>0.607</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1983</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3.18</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628</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654</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0.1058</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0.0533</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465</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235</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864F7D">
            <w:pPr>
              <w:spacing w:after="0"/>
              <w:jc w:val="right"/>
              <w:rPr>
                <w:color w:val="000000"/>
                <w:sz w:val="16"/>
                <w:szCs w:val="16"/>
              </w:rPr>
            </w:pPr>
            <w:r w:rsidRPr="009B625E">
              <w:rPr>
                <w:color w:val="000000"/>
                <w:sz w:val="16"/>
                <w:szCs w:val="16"/>
              </w:rPr>
              <w:t>0.505</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1984</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3.75</w:t>
            </w:r>
          </w:p>
        </w:tc>
        <w:tc>
          <w:tcPr>
            <w:tcW w:w="2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F53D8F">
              <w:rPr>
                <w:color w:val="000000"/>
                <w:sz w:val="16"/>
                <w:szCs w:val="16"/>
              </w:rPr>
              <w:t>-</w:t>
            </w:r>
          </w:p>
        </w:tc>
        <w:tc>
          <w:tcPr>
            <w:tcW w:w="39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F53D8F">
              <w:rPr>
                <w:color w:val="000000"/>
                <w:sz w:val="16"/>
                <w:szCs w:val="16"/>
              </w:rPr>
              <w:t>-</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left"/>
              <w:rPr>
                <w:rFonts w:ascii="Calibri" w:hAnsi="Calibri"/>
                <w:color w:val="000000"/>
                <w:sz w:val="16"/>
                <w:szCs w:val="16"/>
              </w:rPr>
            </w:pPr>
          </w:p>
        </w:tc>
        <w:tc>
          <w:tcPr>
            <w:tcW w:w="33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D16F68">
              <w:rPr>
                <w:color w:val="000000"/>
                <w:sz w:val="16"/>
                <w:szCs w:val="16"/>
              </w:rPr>
              <w:t>-</w:t>
            </w:r>
          </w:p>
        </w:tc>
        <w:tc>
          <w:tcPr>
            <w:tcW w:w="392"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D16F68">
              <w:rPr>
                <w:color w:val="000000"/>
                <w:sz w:val="16"/>
                <w:szCs w:val="16"/>
              </w:rPr>
              <w:t>-</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left"/>
              <w:rPr>
                <w:rFonts w:ascii="Calibri" w:hAnsi="Calibri"/>
                <w:color w:val="000000"/>
                <w:sz w:val="16"/>
                <w:szCs w:val="16"/>
              </w:rPr>
            </w:pPr>
          </w:p>
        </w:tc>
        <w:tc>
          <w:tcPr>
            <w:tcW w:w="343"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AB67D2">
              <w:rPr>
                <w:color w:val="000000"/>
                <w:sz w:val="16"/>
                <w:szCs w:val="16"/>
              </w:rPr>
              <w:t>-</w:t>
            </w:r>
          </w:p>
        </w:tc>
        <w:tc>
          <w:tcPr>
            <w:tcW w:w="404" w:type="pct"/>
            <w:tcBorders>
              <w:top w:val="nil"/>
              <w:left w:val="nil"/>
              <w:bottom w:val="nil"/>
              <w:right w:val="nil"/>
            </w:tcBorders>
            <w:shd w:val="clear" w:color="auto" w:fill="auto"/>
            <w:noWrap/>
            <w:tcMar>
              <w:left w:w="0" w:type="dxa"/>
              <w:right w:w="0" w:type="dxa"/>
            </w:tcMar>
            <w:hideMark/>
          </w:tcPr>
          <w:p w:rsidR="00864F7D" w:rsidRDefault="00864F7D" w:rsidP="00864F7D">
            <w:pPr>
              <w:jc w:val="center"/>
            </w:pPr>
            <w:r w:rsidRPr="00AB67D2">
              <w:rPr>
                <w:color w:val="000000"/>
                <w:sz w:val="16"/>
                <w:szCs w:val="16"/>
              </w:rPr>
              <w:t>-</w:t>
            </w:r>
          </w:p>
        </w:tc>
        <w:tc>
          <w:tcPr>
            <w:tcW w:w="388" w:type="pct"/>
            <w:tcBorders>
              <w:top w:val="nil"/>
              <w:left w:val="nil"/>
              <w:bottom w:val="nil"/>
              <w:right w:val="nil"/>
            </w:tcBorders>
            <w:shd w:val="clear" w:color="auto" w:fill="auto"/>
            <w:noWrap/>
            <w:tcMar>
              <w:left w:w="0" w:type="dxa"/>
              <w:right w:w="0" w:type="dxa"/>
            </w:tcMar>
            <w:vAlign w:val="bottom"/>
            <w:hideMark/>
          </w:tcPr>
          <w:p w:rsidR="00864F7D" w:rsidRPr="009B625E" w:rsidRDefault="00864F7D" w:rsidP="00864F7D">
            <w:pPr>
              <w:spacing w:after="0"/>
              <w:jc w:val="center"/>
              <w:rPr>
                <w:color w:val="000000"/>
                <w:sz w:val="16"/>
                <w:szCs w:val="16"/>
              </w:rPr>
            </w:pPr>
            <w:r w:rsidRPr="00A32828">
              <w:rPr>
                <w:color w:val="000000"/>
                <w:sz w:val="16"/>
                <w:szCs w:val="16"/>
              </w:rPr>
              <w:t>-</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1985</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3.46</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647</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670</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0.0979</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0.0539</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246</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154</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0.626</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1986</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3.46</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611</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0.1298</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0.0539</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78</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51</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0.654</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1987</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3.08</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633</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640</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0.0896</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0.0641</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336</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262</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0.780</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1988</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3.44</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628</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660</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0.1016</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0.0563</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357</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233</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0.653</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1989</w:t>
            </w:r>
          </w:p>
        </w:tc>
        <w:tc>
          <w:tcPr>
            <w:tcW w:w="47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3.02</w:t>
            </w:r>
          </w:p>
        </w:tc>
        <w:tc>
          <w:tcPr>
            <w:tcW w:w="250"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640</w:t>
            </w:r>
          </w:p>
        </w:tc>
        <w:tc>
          <w:tcPr>
            <w:tcW w:w="399"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0.0912</w:t>
            </w:r>
          </w:p>
        </w:tc>
        <w:tc>
          <w:tcPr>
            <w:tcW w:w="392"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r w:rsidRPr="009B625E">
              <w:rPr>
                <w:color w:val="000000"/>
                <w:sz w:val="16"/>
                <w:szCs w:val="16"/>
              </w:rPr>
              <w:t>0.0503</w:t>
            </w:r>
          </w:p>
        </w:tc>
        <w:tc>
          <w:tcPr>
            <w:tcW w:w="113"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259</w:t>
            </w:r>
          </w:p>
        </w:tc>
        <w:tc>
          <w:tcPr>
            <w:tcW w:w="404" w:type="pct"/>
            <w:tcBorders>
              <w:top w:val="nil"/>
              <w:left w:val="nil"/>
              <w:bottom w:val="nil"/>
              <w:right w:val="nil"/>
            </w:tcBorders>
            <w:shd w:val="clear" w:color="auto" w:fill="auto"/>
            <w:noWrap/>
            <w:tcMar>
              <w:left w:w="0" w:type="dxa"/>
              <w:right w:w="288" w:type="dxa"/>
            </w:tcMar>
            <w:vAlign w:val="bottom"/>
            <w:hideMark/>
          </w:tcPr>
          <w:p w:rsidR="00864F7D" w:rsidRPr="009B625E" w:rsidRDefault="00864F7D" w:rsidP="00702E0F">
            <w:pPr>
              <w:spacing w:after="0"/>
              <w:jc w:val="right"/>
              <w:rPr>
                <w:color w:val="000000"/>
                <w:sz w:val="16"/>
                <w:szCs w:val="16"/>
              </w:rPr>
            </w:pPr>
            <w:r w:rsidRPr="009B625E">
              <w:rPr>
                <w:color w:val="000000"/>
                <w:sz w:val="16"/>
                <w:szCs w:val="16"/>
              </w:rPr>
              <w:t>217</w:t>
            </w:r>
          </w:p>
        </w:tc>
        <w:tc>
          <w:tcPr>
            <w:tcW w:w="388" w:type="pct"/>
            <w:tcBorders>
              <w:top w:val="nil"/>
              <w:left w:val="nil"/>
              <w:bottom w:val="nil"/>
              <w:right w:val="nil"/>
            </w:tcBorders>
            <w:shd w:val="clear" w:color="auto" w:fill="auto"/>
            <w:noWrap/>
            <w:tcMar>
              <w:left w:w="0" w:type="dxa"/>
              <w:right w:w="115" w:type="dxa"/>
            </w:tcMar>
            <w:vAlign w:val="bottom"/>
            <w:hideMark/>
          </w:tcPr>
          <w:p w:rsidR="00864F7D" w:rsidRPr="009B625E" w:rsidRDefault="00864F7D" w:rsidP="00226FA8">
            <w:pPr>
              <w:spacing w:after="0"/>
              <w:jc w:val="right"/>
              <w:rPr>
                <w:color w:val="000000"/>
                <w:sz w:val="16"/>
                <w:szCs w:val="16"/>
              </w:rPr>
            </w:pPr>
            <w:r w:rsidRPr="009B625E">
              <w:rPr>
                <w:color w:val="000000"/>
                <w:sz w:val="16"/>
                <w:szCs w:val="16"/>
              </w:rPr>
              <w:t>0.838</w:t>
            </w:r>
          </w:p>
        </w:tc>
        <w:tc>
          <w:tcPr>
            <w:tcW w:w="165" w:type="pct"/>
            <w:tcBorders>
              <w:top w:val="nil"/>
              <w:left w:val="nil"/>
              <w:bottom w:val="nil"/>
              <w:right w:val="nil"/>
            </w:tcBorders>
            <w:shd w:val="clear" w:color="auto" w:fill="auto"/>
            <w:noWrap/>
            <w:tcMar>
              <w:left w:w="0" w:type="dxa"/>
              <w:right w:w="115" w:type="dxa"/>
            </w:tcMar>
          </w:tcPr>
          <w:p w:rsidR="00864F7D" w:rsidRDefault="00864F7D" w:rsidP="00864F7D">
            <w:pPr>
              <w:jc w:val="center"/>
            </w:pPr>
          </w:p>
        </w:tc>
        <w:tc>
          <w:tcPr>
            <w:tcW w:w="343"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389"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c>
          <w:tcPr>
            <w:tcW w:w="550" w:type="pct"/>
            <w:tcBorders>
              <w:top w:val="nil"/>
              <w:left w:val="nil"/>
              <w:bottom w:val="nil"/>
              <w:right w:val="nil"/>
            </w:tcBorders>
            <w:shd w:val="clear" w:color="auto" w:fill="auto"/>
            <w:noWrap/>
            <w:tcMar>
              <w:left w:w="0" w:type="dxa"/>
              <w:right w:w="115" w:type="dxa"/>
            </w:tcMar>
            <w:hideMark/>
          </w:tcPr>
          <w:p w:rsidR="00864F7D" w:rsidRDefault="00864F7D" w:rsidP="00864F7D">
            <w:pPr>
              <w:jc w:val="center"/>
            </w:pPr>
            <w:r w:rsidRPr="00381E3B">
              <w:rPr>
                <w:color w:val="000000"/>
                <w:sz w:val="16"/>
                <w:szCs w:val="16"/>
              </w:rPr>
              <w:t>-</w:t>
            </w:r>
          </w:p>
        </w:tc>
      </w:tr>
      <w:tr w:rsidR="00864F7D" w:rsidRPr="009B625E" w:rsidTr="00AD352D">
        <w:trPr>
          <w:trHeight w:hRule="exac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1990</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3.10</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644</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0.1060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0.0592</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212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0.736</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0.739</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1991</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2.95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0.1090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0.0526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424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204</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0.481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652</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0.571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1992</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3.16</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0.1142</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318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312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0.981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644</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0.985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1993</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2.57</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0.1134</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0.0603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390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273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0.700</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0.751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1994</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3.34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0.1044</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339</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309</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0.912</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662</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0.938</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1995</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3.33</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585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0.1176</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0.0678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394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219</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0.556</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651</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0.721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1996</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3.17</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0.1421</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0.0690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339</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268</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0.791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605</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0.884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1997</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3.10</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0.0903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0.0548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297</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288</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0.970</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652</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0.939</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1998</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3.46</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0.0978</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0.0465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0.735</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657</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0.723</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1999</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2.54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588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0.1017</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0.0515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414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221</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0.534</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598</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627</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0.591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2000</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637</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0.1008</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0.0547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347</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0.729</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638</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0.747</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2001</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2.89</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0.1118</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0.0725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358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241</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0.673</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644</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0.694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2002</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0.1084</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0.0649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266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257</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0.966</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637</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0.995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2003</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2.94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0.1093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0.0568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0.741</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0.845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2004</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3.05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623</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0.1105</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0.0594</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320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280</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0.875</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661</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0.924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2005</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2.63</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579</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0.1073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0.0603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374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209</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0.559</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627</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0.625</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2006</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3.04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654</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0.0949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0.0545</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288</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312</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1.083</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634</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655</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1.136</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2007</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2.73</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551</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621</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0.1260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0.0742</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370</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231</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0.624</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567</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0.766</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2008</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3.44</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626</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656</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0.1189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0.0573</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275</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325</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1.182</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636</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658</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1.244</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2009</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2.69</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574</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0.1203</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0.0769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366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233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0.637</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590</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619</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0.701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2010</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3.17</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602</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650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0.1069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0.0509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346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254</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0.734</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602</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645</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0.741</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2011</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2.45</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564</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607</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0.1180</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0.0630</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376</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223</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0.593</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569</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0.640</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2012</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2.69</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575</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0.1149</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0.0618</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354</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246</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0.695</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581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620</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0.738</w:t>
            </w:r>
          </w:p>
        </w:tc>
      </w:tr>
      <w:tr w:rsidR="00864F7D" w:rsidRPr="009B625E" w:rsidTr="00AD352D">
        <w:trPr>
          <w:trHeight w:val="216"/>
        </w:trPr>
        <w:tc>
          <w:tcPr>
            <w:tcW w:w="341" w:type="pct"/>
            <w:tcBorders>
              <w:top w:val="nil"/>
              <w:left w:val="nil"/>
              <w:bottom w:val="nil"/>
              <w:right w:val="nil"/>
            </w:tcBorders>
            <w:shd w:val="clear" w:color="auto" w:fill="auto"/>
            <w:noWrap/>
            <w:tcMar>
              <w:left w:w="14"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2013</w:t>
            </w:r>
          </w:p>
        </w:tc>
        <w:tc>
          <w:tcPr>
            <w:tcW w:w="47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2.60</w:t>
            </w:r>
          </w:p>
        </w:tc>
        <w:tc>
          <w:tcPr>
            <w:tcW w:w="2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578</w:t>
            </w:r>
          </w:p>
        </w:tc>
        <w:tc>
          <w:tcPr>
            <w:tcW w:w="39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604</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3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0.1192</w:t>
            </w:r>
          </w:p>
        </w:tc>
        <w:tc>
          <w:tcPr>
            <w:tcW w:w="392"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0.0669</w:t>
            </w:r>
          </w:p>
        </w:tc>
        <w:tc>
          <w:tcPr>
            <w:tcW w:w="11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p>
        </w:tc>
        <w:tc>
          <w:tcPr>
            <w:tcW w:w="343" w:type="pct"/>
            <w:tcBorders>
              <w:top w:val="nil"/>
              <w:left w:val="nil"/>
              <w:bottom w:val="nil"/>
              <w:right w:val="nil"/>
            </w:tcBorders>
            <w:shd w:val="clear" w:color="auto" w:fill="auto"/>
            <w:noWrap/>
            <w:tcMar>
              <w:left w:w="0" w:type="dxa"/>
              <w:right w:w="202"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355</w:t>
            </w:r>
          </w:p>
        </w:tc>
        <w:tc>
          <w:tcPr>
            <w:tcW w:w="404" w:type="pct"/>
            <w:tcBorders>
              <w:top w:val="nil"/>
              <w:left w:val="nil"/>
              <w:bottom w:val="nil"/>
              <w:right w:val="nil"/>
            </w:tcBorders>
            <w:shd w:val="clear" w:color="auto" w:fill="auto"/>
            <w:noWrap/>
            <w:tcMar>
              <w:left w:w="0" w:type="dxa"/>
              <w:right w:w="288" w:type="dxa"/>
            </w:tcMar>
            <w:vAlign w:val="bottom"/>
            <w:hideMark/>
          </w:tcPr>
          <w:p w:rsidR="00702E0F" w:rsidRPr="009B625E" w:rsidRDefault="00702E0F" w:rsidP="00702E0F">
            <w:pPr>
              <w:spacing w:after="0"/>
              <w:jc w:val="right"/>
              <w:rPr>
                <w:color w:val="000000"/>
                <w:sz w:val="16"/>
                <w:szCs w:val="16"/>
              </w:rPr>
            </w:pPr>
            <w:r w:rsidRPr="009B625E">
              <w:rPr>
                <w:color w:val="000000"/>
                <w:sz w:val="16"/>
                <w:szCs w:val="16"/>
              </w:rPr>
              <w:t>245</w:t>
            </w:r>
          </w:p>
        </w:tc>
        <w:tc>
          <w:tcPr>
            <w:tcW w:w="388"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226FA8">
            <w:pPr>
              <w:spacing w:after="0"/>
              <w:jc w:val="right"/>
              <w:rPr>
                <w:color w:val="000000"/>
                <w:sz w:val="16"/>
                <w:szCs w:val="16"/>
              </w:rPr>
            </w:pPr>
            <w:r w:rsidRPr="009B625E">
              <w:rPr>
                <w:color w:val="000000"/>
                <w:sz w:val="16"/>
                <w:szCs w:val="16"/>
              </w:rPr>
              <w:t>0.690</w:t>
            </w:r>
          </w:p>
        </w:tc>
        <w:tc>
          <w:tcPr>
            <w:tcW w:w="165"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left"/>
              <w:rPr>
                <w:color w:val="000000"/>
                <w:sz w:val="16"/>
                <w:szCs w:val="16"/>
              </w:rPr>
            </w:pPr>
          </w:p>
        </w:tc>
        <w:tc>
          <w:tcPr>
            <w:tcW w:w="343"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601</w:t>
            </w:r>
          </w:p>
        </w:tc>
        <w:tc>
          <w:tcPr>
            <w:tcW w:w="389"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613</w:t>
            </w:r>
          </w:p>
        </w:tc>
        <w:tc>
          <w:tcPr>
            <w:tcW w:w="550" w:type="pct"/>
            <w:tcBorders>
              <w:top w:val="nil"/>
              <w:left w:val="nil"/>
              <w:bottom w:val="nil"/>
              <w:right w:val="nil"/>
            </w:tcBorders>
            <w:shd w:val="clear" w:color="auto" w:fill="auto"/>
            <w:noWrap/>
            <w:tcMar>
              <w:left w:w="0" w:type="dxa"/>
              <w:right w:w="115" w:type="dxa"/>
            </w:tcMar>
            <w:vAlign w:val="bottom"/>
            <w:hideMark/>
          </w:tcPr>
          <w:p w:rsidR="00702E0F" w:rsidRPr="009B625E" w:rsidRDefault="00702E0F" w:rsidP="00702E0F">
            <w:pPr>
              <w:spacing w:after="0"/>
              <w:jc w:val="center"/>
              <w:rPr>
                <w:color w:val="000000"/>
                <w:sz w:val="16"/>
                <w:szCs w:val="16"/>
              </w:rPr>
            </w:pPr>
            <w:r w:rsidRPr="009B625E">
              <w:rPr>
                <w:color w:val="000000"/>
                <w:sz w:val="16"/>
                <w:szCs w:val="16"/>
              </w:rPr>
              <w:t>0.710</w:t>
            </w:r>
          </w:p>
        </w:tc>
      </w:tr>
      <w:tr w:rsidR="00864F7D" w:rsidRPr="009B625E" w:rsidTr="00AD352D">
        <w:trPr>
          <w:trHeight w:val="302"/>
        </w:trPr>
        <w:tc>
          <w:tcPr>
            <w:tcW w:w="341" w:type="pct"/>
            <w:tcBorders>
              <w:top w:val="nil"/>
              <w:left w:val="nil"/>
              <w:bottom w:val="single" w:sz="4" w:space="0" w:color="auto"/>
              <w:right w:val="nil"/>
            </w:tcBorders>
            <w:shd w:val="clear" w:color="auto" w:fill="auto"/>
            <w:noWrap/>
            <w:tcMar>
              <w:left w:w="14"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2014</w:t>
            </w:r>
          </w:p>
        </w:tc>
        <w:tc>
          <w:tcPr>
            <w:tcW w:w="47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2.93</w:t>
            </w:r>
          </w:p>
        </w:tc>
        <w:tc>
          <w:tcPr>
            <w:tcW w:w="2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604</w:t>
            </w:r>
          </w:p>
        </w:tc>
        <w:tc>
          <w:tcPr>
            <w:tcW w:w="39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633</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3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0.1066</w:t>
            </w:r>
          </w:p>
        </w:tc>
        <w:tc>
          <w:tcPr>
            <w:tcW w:w="39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0.0618</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202"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406</w:t>
            </w:r>
          </w:p>
        </w:tc>
        <w:tc>
          <w:tcPr>
            <w:tcW w:w="404" w:type="pct"/>
            <w:tcBorders>
              <w:top w:val="nil"/>
              <w:left w:val="nil"/>
              <w:bottom w:val="single" w:sz="4" w:space="0" w:color="auto"/>
              <w:right w:val="nil"/>
            </w:tcBorders>
            <w:shd w:val="clear" w:color="auto" w:fill="auto"/>
            <w:noWrap/>
            <w:tcMar>
              <w:left w:w="0" w:type="dxa"/>
              <w:right w:w="288"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237</w:t>
            </w:r>
          </w:p>
        </w:tc>
        <w:tc>
          <w:tcPr>
            <w:tcW w:w="38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226FA8">
            <w:pPr>
              <w:spacing w:after="0"/>
              <w:jc w:val="right"/>
              <w:rPr>
                <w:color w:val="000000"/>
                <w:sz w:val="16"/>
                <w:szCs w:val="16"/>
              </w:rPr>
            </w:pPr>
            <w:r w:rsidRPr="009B625E">
              <w:rPr>
                <w:color w:val="000000"/>
                <w:sz w:val="16"/>
                <w:szCs w:val="16"/>
              </w:rPr>
              <w:t>0.584</w:t>
            </w:r>
          </w:p>
        </w:tc>
        <w:tc>
          <w:tcPr>
            <w:tcW w:w="165"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left"/>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611</w:t>
            </w:r>
          </w:p>
        </w:tc>
        <w:tc>
          <w:tcPr>
            <w:tcW w:w="38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635</w:t>
            </w:r>
          </w:p>
        </w:tc>
        <w:tc>
          <w:tcPr>
            <w:tcW w:w="5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0.611</w:t>
            </w:r>
          </w:p>
        </w:tc>
      </w:tr>
      <w:tr w:rsidR="00864F7D" w:rsidRPr="009B625E" w:rsidTr="00AD352D">
        <w:trPr>
          <w:trHeight w:val="300"/>
        </w:trPr>
        <w:tc>
          <w:tcPr>
            <w:tcW w:w="341" w:type="pct"/>
            <w:tcBorders>
              <w:top w:val="nil"/>
              <w:left w:val="nil"/>
              <w:bottom w:val="single" w:sz="4" w:space="0" w:color="auto"/>
              <w:right w:val="nil"/>
            </w:tcBorders>
            <w:shd w:val="clear" w:color="auto" w:fill="auto"/>
            <w:noWrap/>
            <w:tcMar>
              <w:left w:w="0" w:type="dxa"/>
              <w:right w:w="0"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Average</w:t>
            </w:r>
          </w:p>
        </w:tc>
        <w:tc>
          <w:tcPr>
            <w:tcW w:w="47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3.09</w:t>
            </w:r>
          </w:p>
        </w:tc>
        <w:tc>
          <w:tcPr>
            <w:tcW w:w="2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610</w:t>
            </w:r>
          </w:p>
        </w:tc>
        <w:tc>
          <w:tcPr>
            <w:tcW w:w="39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643</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3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0.1086</w:t>
            </w:r>
          </w:p>
        </w:tc>
        <w:tc>
          <w:tcPr>
            <w:tcW w:w="392"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0.0592</w:t>
            </w:r>
          </w:p>
        </w:tc>
        <w:tc>
          <w:tcPr>
            <w:tcW w:w="11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202"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333</w:t>
            </w:r>
          </w:p>
        </w:tc>
        <w:tc>
          <w:tcPr>
            <w:tcW w:w="404" w:type="pct"/>
            <w:tcBorders>
              <w:top w:val="nil"/>
              <w:left w:val="nil"/>
              <w:bottom w:val="single" w:sz="4" w:space="0" w:color="auto"/>
              <w:right w:val="nil"/>
            </w:tcBorders>
            <w:shd w:val="clear" w:color="auto" w:fill="auto"/>
            <w:noWrap/>
            <w:tcMar>
              <w:left w:w="0" w:type="dxa"/>
              <w:right w:w="288" w:type="dxa"/>
            </w:tcMar>
            <w:vAlign w:val="center"/>
            <w:hideMark/>
          </w:tcPr>
          <w:p w:rsidR="00702E0F" w:rsidRPr="009B625E" w:rsidRDefault="00702E0F" w:rsidP="00702E0F">
            <w:pPr>
              <w:spacing w:after="0"/>
              <w:jc w:val="right"/>
              <w:rPr>
                <w:color w:val="000000"/>
                <w:sz w:val="16"/>
                <w:szCs w:val="16"/>
              </w:rPr>
            </w:pPr>
            <w:r w:rsidRPr="009B625E">
              <w:rPr>
                <w:color w:val="000000"/>
                <w:sz w:val="16"/>
                <w:szCs w:val="16"/>
              </w:rPr>
              <w:t>239</w:t>
            </w:r>
          </w:p>
        </w:tc>
        <w:tc>
          <w:tcPr>
            <w:tcW w:w="388"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226FA8">
            <w:pPr>
              <w:spacing w:after="0"/>
              <w:jc w:val="right"/>
              <w:rPr>
                <w:color w:val="000000"/>
                <w:sz w:val="16"/>
                <w:szCs w:val="16"/>
              </w:rPr>
            </w:pPr>
            <w:r w:rsidRPr="009B625E">
              <w:rPr>
                <w:color w:val="000000"/>
                <w:sz w:val="16"/>
                <w:szCs w:val="16"/>
              </w:rPr>
              <w:t>0.732</w:t>
            </w:r>
          </w:p>
        </w:tc>
        <w:tc>
          <w:tcPr>
            <w:tcW w:w="165"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left"/>
              <w:rPr>
                <w:color w:val="000000"/>
                <w:sz w:val="16"/>
                <w:szCs w:val="16"/>
              </w:rPr>
            </w:pPr>
            <w:r w:rsidRPr="009B625E">
              <w:rPr>
                <w:color w:val="000000"/>
                <w:sz w:val="16"/>
                <w:szCs w:val="16"/>
              </w:rPr>
              <w:t> </w:t>
            </w:r>
          </w:p>
        </w:tc>
        <w:tc>
          <w:tcPr>
            <w:tcW w:w="343"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616</w:t>
            </w:r>
          </w:p>
        </w:tc>
        <w:tc>
          <w:tcPr>
            <w:tcW w:w="389"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642</w:t>
            </w:r>
          </w:p>
        </w:tc>
        <w:tc>
          <w:tcPr>
            <w:tcW w:w="550" w:type="pct"/>
            <w:tcBorders>
              <w:top w:val="nil"/>
              <w:left w:val="nil"/>
              <w:bottom w:val="single" w:sz="4" w:space="0" w:color="auto"/>
              <w:right w:val="nil"/>
            </w:tcBorders>
            <w:shd w:val="clear" w:color="auto" w:fill="auto"/>
            <w:noWrap/>
            <w:tcMar>
              <w:left w:w="0" w:type="dxa"/>
              <w:right w:w="115" w:type="dxa"/>
            </w:tcMar>
            <w:vAlign w:val="center"/>
            <w:hideMark/>
          </w:tcPr>
          <w:p w:rsidR="00702E0F" w:rsidRPr="009B625E" w:rsidRDefault="00702E0F" w:rsidP="00702E0F">
            <w:pPr>
              <w:spacing w:after="0"/>
              <w:jc w:val="center"/>
              <w:rPr>
                <w:color w:val="000000"/>
                <w:sz w:val="16"/>
                <w:szCs w:val="16"/>
              </w:rPr>
            </w:pPr>
            <w:r w:rsidRPr="009B625E">
              <w:rPr>
                <w:color w:val="000000"/>
                <w:sz w:val="16"/>
                <w:szCs w:val="16"/>
              </w:rPr>
              <w:t>0.798</w:t>
            </w:r>
          </w:p>
        </w:tc>
      </w:tr>
    </w:tbl>
    <w:p w:rsidR="002549F7" w:rsidRPr="002549F7" w:rsidRDefault="002549F7" w:rsidP="00702E0F">
      <w:pPr>
        <w:pStyle w:val="Caption"/>
      </w:pPr>
      <w:r w:rsidRPr="002549F7">
        <w:t xml:space="preserve"> </w:t>
      </w:r>
    </w:p>
    <w:p w:rsidR="00986AA1" w:rsidRDefault="00DE63FC" w:rsidP="006D35CB">
      <w:pPr>
        <w:spacing w:after="0"/>
        <w:jc w:val="left"/>
        <w:rPr>
          <w:sz w:val="20"/>
          <w:szCs w:val="20"/>
        </w:rPr>
      </w:pPr>
      <w:r>
        <w:br w:type="page"/>
      </w:r>
    </w:p>
    <w:p w:rsidR="002F1B5D" w:rsidRPr="002F1B5D" w:rsidRDefault="002F1B5D" w:rsidP="002F1B5D">
      <w:pPr>
        <w:pStyle w:val="Caption"/>
        <w:rPr>
          <w:vanish/>
          <w:specVanish/>
        </w:rPr>
      </w:pPr>
      <w:bookmarkStart w:id="538" w:name="_Toc487202834"/>
      <w:r>
        <w:lastRenderedPageBreak/>
        <w:t xml:space="preserve">Appendix E </w:t>
      </w:r>
      <w:fldSimple w:instr=" SEQ Appendix_E \* ARABIC ">
        <w:r w:rsidR="009C1768">
          <w:rPr>
            <w:noProof/>
          </w:rPr>
          <w:t>2</w:t>
        </w:r>
      </w:fldSimple>
      <w:r>
        <w:t>.–</w:t>
      </w:r>
      <w:r w:rsidRPr="002F1B5D">
        <w:t>Estimated Per Capita Egg Biomass (PCEB) and PCEB Index, for adult coho salmon returning to the Berners River prior to exposur</w:t>
      </w:r>
      <w:r>
        <w:t>e to the drift gillnet fishery.</w:t>
      </w:r>
      <w:bookmarkEnd w:id="538"/>
    </w:p>
    <w:p w:rsidR="007731C0" w:rsidRDefault="002F1B5D" w:rsidP="002F1B5D">
      <w:pPr>
        <w:pStyle w:val="Caption"/>
      </w:pPr>
      <w:r>
        <w:t xml:space="preserve"> </w:t>
      </w:r>
      <w:r w:rsidRPr="002F1B5D">
        <w:t>These estimates were used in the analysis presented by Shaul and Geiger (2016).</w:t>
      </w:r>
    </w:p>
    <w:tbl>
      <w:tblPr>
        <w:tblW w:w="9407" w:type="dxa"/>
        <w:tblInd w:w="93" w:type="dxa"/>
        <w:tblLook w:val="04A0" w:firstRow="1" w:lastRow="0" w:firstColumn="1" w:lastColumn="0" w:noHBand="0" w:noVBand="1"/>
      </w:tblPr>
      <w:tblGrid>
        <w:gridCol w:w="962"/>
        <w:gridCol w:w="1843"/>
        <w:gridCol w:w="1800"/>
        <w:gridCol w:w="1615"/>
        <w:gridCol w:w="1859"/>
        <w:gridCol w:w="1328"/>
      </w:tblGrid>
      <w:tr w:rsidR="00432A66" w:rsidRPr="00432A66" w:rsidTr="00AD352D">
        <w:trPr>
          <w:trHeight w:val="610"/>
        </w:trPr>
        <w:tc>
          <w:tcPr>
            <w:tcW w:w="962"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0820">
            <w:pPr>
              <w:spacing w:after="0"/>
              <w:jc w:val="center"/>
              <w:rPr>
                <w:color w:val="000000"/>
                <w:sz w:val="20"/>
                <w:szCs w:val="20"/>
              </w:rPr>
            </w:pPr>
            <w:r w:rsidRPr="00432A66">
              <w:rPr>
                <w:color w:val="000000"/>
                <w:sz w:val="20"/>
                <w:szCs w:val="20"/>
              </w:rPr>
              <w:t>Brood</w:t>
            </w:r>
          </w:p>
          <w:p w:rsidR="00432A66" w:rsidRPr="00432A66" w:rsidRDefault="00432A66" w:rsidP="00770820">
            <w:pPr>
              <w:spacing w:after="0"/>
              <w:jc w:val="center"/>
              <w:rPr>
                <w:color w:val="000000"/>
                <w:sz w:val="20"/>
                <w:szCs w:val="20"/>
              </w:rPr>
            </w:pPr>
            <w:r w:rsidRPr="00432A66">
              <w:rPr>
                <w:color w:val="000000"/>
                <w:sz w:val="20"/>
                <w:szCs w:val="20"/>
              </w:rPr>
              <w:t>Year</w:t>
            </w:r>
          </w:p>
        </w:tc>
        <w:tc>
          <w:tcPr>
            <w:tcW w:w="1843"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Proportion</w:t>
            </w:r>
          </w:p>
          <w:p w:rsidR="00432A66" w:rsidRPr="00432A66" w:rsidRDefault="00432A66" w:rsidP="007731C0">
            <w:pPr>
              <w:spacing w:after="0"/>
              <w:jc w:val="center"/>
              <w:rPr>
                <w:color w:val="000000"/>
                <w:sz w:val="20"/>
                <w:szCs w:val="20"/>
              </w:rPr>
            </w:pPr>
            <w:r w:rsidRPr="00432A66">
              <w:rPr>
                <w:color w:val="000000"/>
                <w:sz w:val="20"/>
                <w:szCs w:val="20"/>
              </w:rPr>
              <w:t>Females</w:t>
            </w:r>
          </w:p>
        </w:tc>
        <w:tc>
          <w:tcPr>
            <w:tcW w:w="1800"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sz w:val="20"/>
                <w:szCs w:val="20"/>
              </w:rPr>
            </w:pPr>
            <w:r w:rsidRPr="00432A66">
              <w:rPr>
                <w:sz w:val="20"/>
                <w:szCs w:val="20"/>
              </w:rPr>
              <w:t>Female Average</w:t>
            </w:r>
          </w:p>
          <w:p w:rsidR="00432A66" w:rsidRPr="00432A66" w:rsidRDefault="00432A66" w:rsidP="007731C0">
            <w:pPr>
              <w:spacing w:after="0"/>
              <w:jc w:val="center"/>
              <w:rPr>
                <w:sz w:val="20"/>
                <w:szCs w:val="20"/>
              </w:rPr>
            </w:pPr>
            <w:r w:rsidRPr="00432A66">
              <w:rPr>
                <w:sz w:val="20"/>
                <w:szCs w:val="20"/>
              </w:rPr>
              <w:t>MEF Length (mm)</w:t>
            </w:r>
          </w:p>
        </w:tc>
        <w:tc>
          <w:tcPr>
            <w:tcW w:w="1615"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Egg Biomass</w:t>
            </w:r>
          </w:p>
          <w:p w:rsidR="00432A66" w:rsidRPr="00432A66" w:rsidRDefault="00432A66" w:rsidP="007731C0">
            <w:pPr>
              <w:spacing w:after="0"/>
              <w:jc w:val="center"/>
              <w:rPr>
                <w:color w:val="000000"/>
                <w:sz w:val="20"/>
                <w:szCs w:val="20"/>
              </w:rPr>
            </w:pPr>
            <w:r w:rsidRPr="00432A66">
              <w:rPr>
                <w:color w:val="000000"/>
                <w:sz w:val="20"/>
                <w:szCs w:val="20"/>
              </w:rPr>
              <w:t>Per Female (g)</w:t>
            </w:r>
          </w:p>
        </w:tc>
        <w:tc>
          <w:tcPr>
            <w:tcW w:w="1859"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PCEB</w:t>
            </w:r>
          </w:p>
        </w:tc>
        <w:tc>
          <w:tcPr>
            <w:tcW w:w="1328" w:type="dxa"/>
            <w:tcBorders>
              <w:top w:val="single" w:sz="4" w:space="0" w:color="auto"/>
              <w:left w:val="nil"/>
              <w:bottom w:val="single" w:sz="4" w:space="0" w:color="auto"/>
              <w:right w:val="nil"/>
            </w:tcBorders>
            <w:shd w:val="clear" w:color="auto" w:fill="auto"/>
            <w:noWrap/>
            <w:vAlign w:val="bottom"/>
            <w:hideMark/>
          </w:tcPr>
          <w:p w:rsidR="00432A66" w:rsidRPr="00432A66" w:rsidRDefault="00432A66" w:rsidP="007731C0">
            <w:pPr>
              <w:spacing w:after="0"/>
              <w:jc w:val="center"/>
              <w:rPr>
                <w:color w:val="000000"/>
                <w:sz w:val="20"/>
                <w:szCs w:val="20"/>
              </w:rPr>
            </w:pPr>
            <w:r w:rsidRPr="00432A66">
              <w:rPr>
                <w:color w:val="000000"/>
                <w:sz w:val="20"/>
                <w:szCs w:val="20"/>
              </w:rPr>
              <w:t>PCEB</w:t>
            </w:r>
          </w:p>
          <w:p w:rsidR="00432A66" w:rsidRPr="00432A66" w:rsidRDefault="00432A66" w:rsidP="007731C0">
            <w:pPr>
              <w:spacing w:after="0"/>
              <w:jc w:val="center"/>
              <w:rPr>
                <w:color w:val="000000"/>
                <w:sz w:val="20"/>
                <w:szCs w:val="20"/>
              </w:rPr>
            </w:pPr>
            <w:r w:rsidRPr="00432A66">
              <w:rPr>
                <w:color w:val="000000"/>
                <w:sz w:val="20"/>
                <w:szCs w:val="20"/>
              </w:rPr>
              <w:t>Index</w:t>
            </w:r>
          </w:p>
        </w:tc>
      </w:tr>
      <w:tr w:rsidR="007731C0" w:rsidRPr="00432A66" w:rsidTr="00AD352D">
        <w:trPr>
          <w:trHeight w:val="389"/>
        </w:trPr>
        <w:tc>
          <w:tcPr>
            <w:tcW w:w="962" w:type="dxa"/>
            <w:tcBorders>
              <w:top w:val="single" w:sz="4" w:space="0" w:color="auto"/>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1990</w:t>
            </w:r>
          </w:p>
        </w:tc>
        <w:tc>
          <w:tcPr>
            <w:tcW w:w="1843"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0.4250</w:t>
            </w:r>
          </w:p>
        </w:tc>
        <w:tc>
          <w:tcPr>
            <w:tcW w:w="1800"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660</w:t>
            </w:r>
          </w:p>
        </w:tc>
        <w:tc>
          <w:tcPr>
            <w:tcW w:w="1615"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867</w:t>
            </w:r>
          </w:p>
        </w:tc>
        <w:tc>
          <w:tcPr>
            <w:tcW w:w="1859"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369</w:t>
            </w:r>
          </w:p>
        </w:tc>
        <w:tc>
          <w:tcPr>
            <w:tcW w:w="1328" w:type="dxa"/>
            <w:tcBorders>
              <w:top w:val="single" w:sz="4" w:space="0" w:color="auto"/>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1.052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1991</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0.3635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652</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831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302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0.862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1992</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0.4963</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644</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798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396</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1.131</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1993</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0.4288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630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740</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317</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0.906</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1994</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0.4840</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662</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878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425</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1.213</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1995</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0.4188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651</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830</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348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0.992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1996</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0.4693</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638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776</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364</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1.039</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1997</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0.4844</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651</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830</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402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1.147</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1998</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0.4195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670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912</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383</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1.092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1999</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0.3715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627</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731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272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0.775</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2000</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0.4276</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861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368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1.051</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2001</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0.4098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644</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801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328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0.937</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2002</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0.4987</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649</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822</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410</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1.170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2003</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0.4581</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649</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818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375</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1.070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2004</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0.4801</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661</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872</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419</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1.195</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2005</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0.3845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627</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729</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280</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0.800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2006</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0.5319</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655</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846</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450</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1.284</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2007</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0.4338</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734</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318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0.909</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2008</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0.5545</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658</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861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477</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1.362</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2009</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0.4120</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619</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698</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288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0.821</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2010</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0.4256</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645</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804</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342</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0.977</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2011</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0.3902</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610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663</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259</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0.739</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2012</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0.4247</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620</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701</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298</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0.850</w:t>
            </w:r>
          </w:p>
        </w:tc>
      </w:tr>
      <w:tr w:rsidR="007731C0" w:rsidRPr="00432A66" w:rsidTr="00770820">
        <w:trPr>
          <w:trHeight w:val="300"/>
        </w:trPr>
        <w:tc>
          <w:tcPr>
            <w:tcW w:w="962" w:type="dxa"/>
            <w:tcBorders>
              <w:top w:val="nil"/>
              <w:left w:val="nil"/>
              <w:bottom w:val="nil"/>
              <w:right w:val="nil"/>
            </w:tcBorders>
            <w:shd w:val="clear" w:color="auto" w:fill="auto"/>
            <w:noWrap/>
            <w:vAlign w:val="bottom"/>
            <w:hideMark/>
          </w:tcPr>
          <w:p w:rsidR="007731C0" w:rsidRPr="00432A66" w:rsidRDefault="007731C0" w:rsidP="00770820">
            <w:pPr>
              <w:spacing w:after="0"/>
              <w:jc w:val="center"/>
              <w:rPr>
                <w:color w:val="000000"/>
                <w:sz w:val="20"/>
                <w:szCs w:val="20"/>
              </w:rPr>
            </w:pPr>
            <w:r w:rsidRPr="00432A66">
              <w:rPr>
                <w:color w:val="000000"/>
                <w:sz w:val="20"/>
                <w:szCs w:val="20"/>
              </w:rPr>
              <w:t>2013</w:t>
            </w:r>
          </w:p>
        </w:tc>
        <w:tc>
          <w:tcPr>
            <w:tcW w:w="1843"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0.4153</w:t>
            </w:r>
          </w:p>
        </w:tc>
        <w:tc>
          <w:tcPr>
            <w:tcW w:w="1800"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sz w:val="20"/>
                <w:szCs w:val="20"/>
              </w:rPr>
            </w:pPr>
            <w:r w:rsidRPr="00432A66">
              <w:rPr>
                <w:sz w:val="20"/>
                <w:szCs w:val="20"/>
              </w:rPr>
              <w:t>613</w:t>
            </w:r>
          </w:p>
        </w:tc>
        <w:tc>
          <w:tcPr>
            <w:tcW w:w="1615"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676</w:t>
            </w:r>
          </w:p>
        </w:tc>
        <w:tc>
          <w:tcPr>
            <w:tcW w:w="1859"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281</w:t>
            </w:r>
          </w:p>
        </w:tc>
        <w:tc>
          <w:tcPr>
            <w:tcW w:w="1328" w:type="dxa"/>
            <w:tcBorders>
              <w:top w:val="nil"/>
              <w:left w:val="nil"/>
              <w:bottom w:val="nil"/>
              <w:right w:val="nil"/>
            </w:tcBorders>
            <w:shd w:val="clear" w:color="auto" w:fill="auto"/>
            <w:noWrap/>
            <w:vAlign w:val="bottom"/>
            <w:hideMark/>
          </w:tcPr>
          <w:p w:rsidR="007731C0" w:rsidRPr="00432A66" w:rsidRDefault="007731C0" w:rsidP="007731C0">
            <w:pPr>
              <w:spacing w:after="0"/>
              <w:jc w:val="center"/>
              <w:rPr>
                <w:color w:val="000000"/>
                <w:sz w:val="20"/>
                <w:szCs w:val="20"/>
              </w:rPr>
            </w:pPr>
            <w:r w:rsidRPr="00432A66">
              <w:rPr>
                <w:color w:val="000000"/>
                <w:sz w:val="20"/>
                <w:szCs w:val="20"/>
              </w:rPr>
              <w:t>0.801</w:t>
            </w:r>
          </w:p>
        </w:tc>
      </w:tr>
      <w:tr w:rsidR="007731C0" w:rsidRPr="00432A66" w:rsidTr="00770820">
        <w:trPr>
          <w:trHeight w:hRule="exact" w:val="389"/>
        </w:trPr>
        <w:tc>
          <w:tcPr>
            <w:tcW w:w="962" w:type="dxa"/>
            <w:tcBorders>
              <w:top w:val="nil"/>
              <w:left w:val="nil"/>
              <w:bottom w:val="single" w:sz="4" w:space="0" w:color="auto"/>
              <w:right w:val="nil"/>
            </w:tcBorders>
            <w:shd w:val="clear" w:color="auto" w:fill="auto"/>
            <w:noWrap/>
            <w:vAlign w:val="center"/>
            <w:hideMark/>
          </w:tcPr>
          <w:p w:rsidR="007731C0" w:rsidRPr="00432A66" w:rsidRDefault="007731C0" w:rsidP="00770820">
            <w:pPr>
              <w:spacing w:after="0"/>
              <w:jc w:val="center"/>
              <w:rPr>
                <w:color w:val="000000"/>
                <w:sz w:val="20"/>
                <w:szCs w:val="20"/>
              </w:rPr>
            </w:pPr>
            <w:r w:rsidRPr="00432A66">
              <w:rPr>
                <w:color w:val="000000"/>
                <w:sz w:val="20"/>
                <w:szCs w:val="20"/>
              </w:rPr>
              <w:t>2014</w:t>
            </w:r>
          </w:p>
        </w:tc>
        <w:tc>
          <w:tcPr>
            <w:tcW w:w="1843"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0.3793</w:t>
            </w:r>
          </w:p>
        </w:tc>
        <w:tc>
          <w:tcPr>
            <w:tcW w:w="1800"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sz w:val="20"/>
                <w:szCs w:val="20"/>
              </w:rPr>
            </w:pPr>
            <w:r w:rsidRPr="00432A66">
              <w:rPr>
                <w:sz w:val="20"/>
                <w:szCs w:val="20"/>
              </w:rPr>
              <w:t>635</w:t>
            </w:r>
          </w:p>
        </w:tc>
        <w:tc>
          <w:tcPr>
            <w:tcW w:w="1615"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763</w:t>
            </w:r>
          </w:p>
        </w:tc>
        <w:tc>
          <w:tcPr>
            <w:tcW w:w="1859"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289</w:t>
            </w:r>
          </w:p>
        </w:tc>
        <w:tc>
          <w:tcPr>
            <w:tcW w:w="1328"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0.826</w:t>
            </w:r>
          </w:p>
        </w:tc>
      </w:tr>
      <w:tr w:rsidR="007731C0" w:rsidRPr="00432A66" w:rsidTr="00770820">
        <w:trPr>
          <w:trHeight w:val="389"/>
        </w:trPr>
        <w:tc>
          <w:tcPr>
            <w:tcW w:w="962" w:type="dxa"/>
            <w:tcBorders>
              <w:top w:val="nil"/>
              <w:left w:val="nil"/>
              <w:bottom w:val="single" w:sz="4" w:space="0" w:color="auto"/>
              <w:right w:val="nil"/>
            </w:tcBorders>
            <w:shd w:val="clear" w:color="auto" w:fill="auto"/>
            <w:noWrap/>
            <w:vAlign w:val="center"/>
            <w:hideMark/>
          </w:tcPr>
          <w:p w:rsidR="007731C0" w:rsidRPr="00432A66" w:rsidRDefault="007731C0" w:rsidP="00770820">
            <w:pPr>
              <w:spacing w:after="0"/>
              <w:jc w:val="center"/>
              <w:rPr>
                <w:color w:val="000000"/>
                <w:sz w:val="20"/>
                <w:szCs w:val="20"/>
              </w:rPr>
            </w:pPr>
            <w:r w:rsidRPr="00432A66">
              <w:rPr>
                <w:color w:val="000000"/>
                <w:sz w:val="20"/>
                <w:szCs w:val="20"/>
              </w:rPr>
              <w:t>Average</w:t>
            </w:r>
          </w:p>
        </w:tc>
        <w:tc>
          <w:tcPr>
            <w:tcW w:w="1843"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0.4395</w:t>
            </w:r>
          </w:p>
        </w:tc>
        <w:tc>
          <w:tcPr>
            <w:tcW w:w="1800"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sz w:val="20"/>
                <w:szCs w:val="20"/>
              </w:rPr>
            </w:pPr>
            <w:r w:rsidRPr="00432A66">
              <w:rPr>
                <w:sz w:val="20"/>
                <w:szCs w:val="20"/>
              </w:rPr>
              <w:t>642</w:t>
            </w:r>
          </w:p>
        </w:tc>
        <w:tc>
          <w:tcPr>
            <w:tcW w:w="1615"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794</w:t>
            </w:r>
          </w:p>
        </w:tc>
        <w:tc>
          <w:tcPr>
            <w:tcW w:w="1859"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350</w:t>
            </w:r>
          </w:p>
        </w:tc>
        <w:tc>
          <w:tcPr>
            <w:tcW w:w="1328" w:type="dxa"/>
            <w:tcBorders>
              <w:top w:val="nil"/>
              <w:left w:val="nil"/>
              <w:bottom w:val="single" w:sz="4" w:space="0" w:color="auto"/>
              <w:right w:val="nil"/>
            </w:tcBorders>
            <w:shd w:val="clear" w:color="auto" w:fill="auto"/>
            <w:noWrap/>
            <w:vAlign w:val="center"/>
            <w:hideMark/>
          </w:tcPr>
          <w:p w:rsidR="007731C0" w:rsidRPr="00432A66" w:rsidRDefault="007731C0" w:rsidP="007731C0">
            <w:pPr>
              <w:spacing w:after="0"/>
              <w:jc w:val="center"/>
              <w:rPr>
                <w:color w:val="000000"/>
                <w:sz w:val="20"/>
                <w:szCs w:val="20"/>
              </w:rPr>
            </w:pPr>
            <w:r w:rsidRPr="00432A66">
              <w:rPr>
                <w:color w:val="000000"/>
                <w:sz w:val="20"/>
                <w:szCs w:val="20"/>
              </w:rPr>
              <w:t>1.000</w:t>
            </w:r>
          </w:p>
        </w:tc>
      </w:tr>
    </w:tbl>
    <w:p w:rsidR="000707E0" w:rsidRDefault="000707E0" w:rsidP="00432A66"/>
    <w:p w:rsidR="000707E0" w:rsidRDefault="000707E0" w:rsidP="000707E0">
      <w:pPr>
        <w:pStyle w:val="Cover-ReptTitle"/>
        <w:rPr>
          <w:sz w:val="22"/>
        </w:rPr>
      </w:pPr>
      <w:r>
        <w:br w:type="page"/>
      </w:r>
    </w:p>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0707E0" w:rsidRDefault="000707E0" w:rsidP="000707E0"/>
    <w:p w:rsidR="00BC279A" w:rsidRDefault="00BC279A" w:rsidP="000707E0"/>
    <w:p w:rsidR="00BC279A" w:rsidRDefault="00BC279A" w:rsidP="000707E0"/>
    <w:p w:rsidR="00BC279A" w:rsidRDefault="00BC279A" w:rsidP="00BC279A">
      <w:pPr>
        <w:pStyle w:val="Heading1"/>
      </w:pPr>
      <w:bookmarkStart w:id="539" w:name="_Toc487200874"/>
      <w:r>
        <w:t>Appendix F</w:t>
      </w:r>
      <w:proofErr w:type="gramStart"/>
      <w:r>
        <w:t>:</w:t>
      </w:r>
      <w:proofErr w:type="gramEnd"/>
      <w:r>
        <w:br w:type="textWrapping" w:clear="all"/>
      </w:r>
      <w:r w:rsidRPr="00BC279A">
        <w:t>INSEASON ABUNDANCE INDICATORS</w:t>
      </w:r>
      <w:bookmarkEnd w:id="539"/>
    </w:p>
    <w:p w:rsidR="000707E0" w:rsidRDefault="000707E0">
      <w:pPr>
        <w:spacing w:after="0"/>
        <w:jc w:val="left"/>
        <w:rPr>
          <w:sz w:val="22"/>
          <w:szCs w:val="20"/>
        </w:rPr>
      </w:pPr>
      <w:r>
        <w:br w:type="page"/>
      </w:r>
    </w:p>
    <w:p w:rsidR="00F841B0" w:rsidRDefault="002F1B5D" w:rsidP="002F1B5D">
      <w:pPr>
        <w:pStyle w:val="Caption"/>
      </w:pPr>
      <w:bookmarkStart w:id="540" w:name="_Toc489945618"/>
      <w:r>
        <w:lastRenderedPageBreak/>
        <w:t xml:space="preserve">Appendix F </w:t>
      </w:r>
      <w:fldSimple w:instr=" SEQ Appendix_F \* ARABIC ">
        <w:r w:rsidR="009C1768">
          <w:rPr>
            <w:noProof/>
          </w:rPr>
          <w:t>1</w:t>
        </w:r>
      </w:fldSimple>
      <w:r>
        <w:t>.–</w:t>
      </w:r>
      <w:r w:rsidRPr="00DF3DFC">
        <w:rPr>
          <w:i/>
        </w:rPr>
        <w:t>R</w:t>
      </w:r>
      <w:r w:rsidRPr="002F1B5D">
        <w:rPr>
          <w:vertAlign w:val="superscript"/>
        </w:rPr>
        <w:t>2</w:t>
      </w:r>
      <w:r w:rsidRPr="002F1B5D">
        <w:t xml:space="preserve"> values for the linear relationship between the abundance of Berners River coho salmon (number entering Lynn Canal and number of adult </w:t>
      </w:r>
      <w:proofErr w:type="spellStart"/>
      <w:r w:rsidRPr="002F1B5D">
        <w:t>spawners</w:t>
      </w:r>
      <w:proofErr w:type="spellEnd"/>
      <w:r w:rsidRPr="002F1B5D">
        <w:t>) versus cumulative drift gillnet CPUE in Lynn Canal (</w:t>
      </w:r>
      <w:r w:rsidR="00857D81">
        <w:t xml:space="preserve">wild fish only in all of </w:t>
      </w:r>
      <w:r w:rsidRPr="002F1B5D">
        <w:t>District 115</w:t>
      </w:r>
      <w:r w:rsidR="00857D81">
        <w:t>, and all fish in Subdistrict 115-10</w:t>
      </w:r>
      <w:r w:rsidRPr="002F1B5D">
        <w:t>) and the total catch of coho salmon in the Chilkat River fish</w:t>
      </w:r>
      <w:ins w:id="541" w:author="jb" w:date="2017-08-23T14:30:00Z">
        <w:r w:rsidR="00336CB2">
          <w:t xml:space="preserve"> </w:t>
        </w:r>
      </w:ins>
      <w:r w:rsidRPr="002F1B5D">
        <w:t>wheels through various statistical weeks.</w:t>
      </w:r>
      <w:bookmarkEnd w:id="540"/>
    </w:p>
    <w:tbl>
      <w:tblPr>
        <w:tblW w:w="0" w:type="auto"/>
        <w:tblInd w:w="93" w:type="dxa"/>
        <w:tblCellMar>
          <w:left w:w="0" w:type="dxa"/>
          <w:right w:w="0" w:type="dxa"/>
        </w:tblCellMar>
        <w:tblLook w:val="04A0" w:firstRow="1" w:lastRow="0" w:firstColumn="1" w:lastColumn="0" w:noHBand="0" w:noVBand="1"/>
      </w:tblPr>
      <w:tblGrid>
        <w:gridCol w:w="2539"/>
        <w:gridCol w:w="409"/>
        <w:gridCol w:w="409"/>
        <w:gridCol w:w="409"/>
        <w:gridCol w:w="125"/>
        <w:gridCol w:w="1277"/>
        <w:gridCol w:w="1312"/>
        <w:gridCol w:w="116"/>
        <w:gridCol w:w="1317"/>
        <w:gridCol w:w="1354"/>
      </w:tblGrid>
      <w:tr w:rsidR="00F841B0" w:rsidRPr="00F841B0" w:rsidTr="00F841B0">
        <w:trPr>
          <w:trHeight w:val="300"/>
        </w:trPr>
        <w:tc>
          <w:tcPr>
            <w:tcW w:w="4041" w:type="dxa"/>
            <w:gridSpan w:val="4"/>
            <w:tcBorders>
              <w:top w:val="single" w:sz="4" w:space="0" w:color="auto"/>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Lynn Canal Drift Gillnet Fishery (1989</w:t>
            </w:r>
            <w:r w:rsidR="00133042">
              <w:rPr>
                <w:color w:val="000000"/>
                <w:sz w:val="20"/>
                <w:szCs w:val="20"/>
              </w:rPr>
              <w:t>–</w:t>
            </w:r>
            <w:r w:rsidRPr="00F841B0">
              <w:rPr>
                <w:color w:val="000000"/>
                <w:sz w:val="20"/>
                <w:szCs w:val="20"/>
              </w:rPr>
              <w:t>2014)</w:t>
            </w:r>
          </w:p>
        </w:tc>
        <w:tc>
          <w:tcPr>
            <w:tcW w:w="12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2900" w:type="dxa"/>
            <w:gridSpan w:val="3"/>
            <w:tcBorders>
              <w:top w:val="single" w:sz="4" w:space="0" w:color="auto"/>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District 115 Gillnet Wild CPUE</w:t>
            </w:r>
          </w:p>
        </w:tc>
        <w:tc>
          <w:tcPr>
            <w:tcW w:w="2880" w:type="dxa"/>
            <w:gridSpan w:val="2"/>
            <w:tcBorders>
              <w:top w:val="single" w:sz="4" w:space="0" w:color="auto"/>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Subdistrict 115-10 Total CPUE</w:t>
            </w:r>
          </w:p>
        </w:tc>
      </w:tr>
      <w:tr w:rsidR="00F841B0" w:rsidRPr="00F841B0" w:rsidTr="00F841B0">
        <w:trPr>
          <w:trHeight w:val="300"/>
        </w:trPr>
        <w:tc>
          <w:tcPr>
            <w:tcW w:w="2751"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single" w:sz="4" w:space="0" w:color="auto"/>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Lynn Canal</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Spawning</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Lynn Canal</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Spawning</w:t>
            </w:r>
          </w:p>
        </w:tc>
      </w:tr>
      <w:tr w:rsidR="00F841B0" w:rsidRPr="00F841B0" w:rsidTr="00F841B0">
        <w:trPr>
          <w:trHeight w:val="300"/>
        </w:trPr>
        <w:tc>
          <w:tcPr>
            <w:tcW w:w="3181" w:type="dxa"/>
            <w:gridSpan w:val="2"/>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xml:space="preserve">Stat. Weeks </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Run Size</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Escapement</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Run Size</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Escapement</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0.113</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0.006</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0.424</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0.148</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133042">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36</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0.179</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0.047</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0.474</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0.307</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37</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0.257</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0.107</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0.429</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0.258</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38</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0.360</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0.149</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0.506</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0.276</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39</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0.485</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0.223</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0.463</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0.250</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35</w:t>
            </w:r>
            <w:r w:rsidR="00133042">
              <w:rPr>
                <w:color w:val="000000"/>
                <w:sz w:val="20"/>
                <w:szCs w:val="20"/>
              </w:rPr>
              <w:t>–</w:t>
            </w:r>
            <w:r w:rsidRPr="00F841B0">
              <w:rPr>
                <w:color w:val="000000"/>
                <w:sz w:val="20"/>
                <w:szCs w:val="20"/>
              </w:rPr>
              <w:t>40</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0.544</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0.258</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0.464</w:t>
            </w: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0.249</w:t>
            </w: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4041" w:type="dxa"/>
            <w:gridSpan w:val="4"/>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u w:val="single"/>
              </w:rPr>
            </w:pPr>
            <w:r w:rsidRPr="00F841B0">
              <w:rPr>
                <w:color w:val="000000"/>
                <w:sz w:val="20"/>
                <w:szCs w:val="20"/>
                <w:u w:val="single"/>
              </w:rPr>
              <w:t>Chilkat Fish</w:t>
            </w:r>
            <w:ins w:id="542" w:author="jb" w:date="2017-08-23T14:30:00Z">
              <w:r w:rsidR="00336CB2">
                <w:rPr>
                  <w:color w:val="000000"/>
                  <w:sz w:val="20"/>
                  <w:szCs w:val="20"/>
                  <w:u w:val="single"/>
                </w:rPr>
                <w:t xml:space="preserve"> </w:t>
              </w:r>
            </w:ins>
            <w:r w:rsidRPr="00F841B0">
              <w:rPr>
                <w:color w:val="000000"/>
                <w:sz w:val="20"/>
                <w:szCs w:val="20"/>
                <w:u w:val="single"/>
              </w:rPr>
              <w:t>wheel Catch (1997</w:t>
            </w:r>
            <w:r w:rsidR="00133042" w:rsidRPr="00133042">
              <w:rPr>
                <w:color w:val="000000"/>
                <w:sz w:val="20"/>
                <w:szCs w:val="20"/>
                <w:u w:val="single"/>
              </w:rPr>
              <w:t>–</w:t>
            </w:r>
            <w:r w:rsidRPr="00F841B0">
              <w:rPr>
                <w:color w:val="000000"/>
                <w:sz w:val="20"/>
                <w:szCs w:val="20"/>
                <w:u w:val="single"/>
              </w:rPr>
              <w:t>2014)</w:t>
            </w: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hRule="exact" w:val="115"/>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3181" w:type="dxa"/>
            <w:gridSpan w:val="2"/>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Ending Stat. Week</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36</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0.395</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0.296</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37</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0.368</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0.262</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38</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0.432</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0.355</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39</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0.379</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0.330</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40</w:t>
            </w: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43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20" w:type="dxa"/>
            <w:tcBorders>
              <w:top w:val="nil"/>
              <w:left w:val="nil"/>
              <w:bottom w:val="nil"/>
              <w:right w:val="nil"/>
            </w:tcBorders>
            <w:shd w:val="clear" w:color="auto" w:fill="auto"/>
            <w:noWrap/>
            <w:vAlign w:val="bottom"/>
            <w:hideMark/>
          </w:tcPr>
          <w:p w:rsidR="00F841B0" w:rsidRPr="00F841B0" w:rsidRDefault="00F841B0" w:rsidP="00F841B0">
            <w:pPr>
              <w:spacing w:after="0"/>
              <w:jc w:val="left"/>
              <w:rPr>
                <w:color w:val="000000"/>
                <w:sz w:val="20"/>
                <w:szCs w:val="20"/>
              </w:rPr>
            </w:pPr>
          </w:p>
        </w:tc>
        <w:tc>
          <w:tcPr>
            <w:tcW w:w="1376"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0.325</w:t>
            </w:r>
          </w:p>
        </w:tc>
        <w:tc>
          <w:tcPr>
            <w:tcW w:w="1414"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0.267</w:t>
            </w:r>
          </w:p>
        </w:tc>
        <w:tc>
          <w:tcPr>
            <w:tcW w:w="11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2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c>
          <w:tcPr>
            <w:tcW w:w="1460" w:type="dxa"/>
            <w:tcBorders>
              <w:top w:val="nil"/>
              <w:left w:val="nil"/>
              <w:bottom w:val="nil"/>
              <w:right w:val="nil"/>
            </w:tcBorders>
            <w:shd w:val="clear" w:color="auto" w:fill="auto"/>
            <w:noWrap/>
            <w:vAlign w:val="bottom"/>
            <w:hideMark/>
          </w:tcPr>
          <w:p w:rsidR="00F841B0" w:rsidRPr="00F841B0" w:rsidRDefault="00F841B0" w:rsidP="00F841B0">
            <w:pPr>
              <w:spacing w:after="0"/>
              <w:jc w:val="center"/>
              <w:rPr>
                <w:color w:val="000000"/>
                <w:sz w:val="20"/>
                <w:szCs w:val="20"/>
              </w:rPr>
            </w:pPr>
          </w:p>
        </w:tc>
      </w:tr>
      <w:tr w:rsidR="00F841B0" w:rsidRPr="00F841B0" w:rsidTr="00F841B0">
        <w:trPr>
          <w:trHeight w:val="300"/>
        </w:trPr>
        <w:tc>
          <w:tcPr>
            <w:tcW w:w="2751"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41</w:t>
            </w:r>
          </w:p>
        </w:tc>
        <w:tc>
          <w:tcPr>
            <w:tcW w:w="43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43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43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12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left"/>
              <w:rPr>
                <w:color w:val="000000"/>
                <w:sz w:val="20"/>
                <w:szCs w:val="20"/>
              </w:rPr>
            </w:pPr>
            <w:r w:rsidRPr="00F841B0">
              <w:rPr>
                <w:color w:val="000000"/>
                <w:sz w:val="20"/>
                <w:szCs w:val="20"/>
              </w:rPr>
              <w:t> </w:t>
            </w:r>
          </w:p>
        </w:tc>
        <w:tc>
          <w:tcPr>
            <w:tcW w:w="1376"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0.281</w:t>
            </w:r>
          </w:p>
        </w:tc>
        <w:tc>
          <w:tcPr>
            <w:tcW w:w="1414"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0.207</w:t>
            </w:r>
          </w:p>
        </w:tc>
        <w:tc>
          <w:tcPr>
            <w:tcW w:w="11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 </w:t>
            </w:r>
          </w:p>
        </w:tc>
        <w:tc>
          <w:tcPr>
            <w:tcW w:w="142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 </w:t>
            </w:r>
          </w:p>
        </w:tc>
        <w:tc>
          <w:tcPr>
            <w:tcW w:w="1460" w:type="dxa"/>
            <w:tcBorders>
              <w:top w:val="nil"/>
              <w:left w:val="nil"/>
              <w:bottom w:val="single" w:sz="4" w:space="0" w:color="auto"/>
              <w:right w:val="nil"/>
            </w:tcBorders>
            <w:shd w:val="clear" w:color="auto" w:fill="auto"/>
            <w:noWrap/>
            <w:vAlign w:val="bottom"/>
            <w:hideMark/>
          </w:tcPr>
          <w:p w:rsidR="00F841B0" w:rsidRPr="00F841B0" w:rsidRDefault="00F841B0" w:rsidP="00F841B0">
            <w:pPr>
              <w:spacing w:after="0"/>
              <w:jc w:val="center"/>
              <w:rPr>
                <w:color w:val="000000"/>
                <w:sz w:val="20"/>
                <w:szCs w:val="20"/>
              </w:rPr>
            </w:pPr>
            <w:r w:rsidRPr="00F841B0">
              <w:rPr>
                <w:color w:val="000000"/>
                <w:sz w:val="20"/>
                <w:szCs w:val="20"/>
              </w:rPr>
              <w:t> </w:t>
            </w:r>
          </w:p>
        </w:tc>
      </w:tr>
    </w:tbl>
    <w:p w:rsidR="002A5BE6" w:rsidRDefault="002A5BE6" w:rsidP="00432A66"/>
    <w:p w:rsidR="00E1620B" w:rsidRDefault="00E1620B" w:rsidP="00432A66">
      <w:r>
        <w:br w:type="page"/>
      </w:r>
    </w:p>
    <w:p w:rsidR="00E1620B" w:rsidRDefault="002F1B5D" w:rsidP="002F1B5D">
      <w:pPr>
        <w:pStyle w:val="Caption"/>
      </w:pPr>
      <w:bookmarkStart w:id="543" w:name="_Toc489945619"/>
      <w:r>
        <w:lastRenderedPageBreak/>
        <w:t xml:space="preserve">Appendix F </w:t>
      </w:r>
      <w:fldSimple w:instr=" SEQ Appendix_F \* ARABIC ">
        <w:r w:rsidR="009C1768">
          <w:rPr>
            <w:noProof/>
          </w:rPr>
          <w:t>2</w:t>
        </w:r>
      </w:fldSimple>
      <w:r>
        <w:t>.–</w:t>
      </w:r>
      <w:r w:rsidRPr="002F1B5D">
        <w:t>Lynn Canal Fall drift gillnet fishery effort statistics (total days fished and weekly average boats fishi</w:t>
      </w:r>
      <w:r w:rsidR="00A823B8">
        <w:t>ng) during statistical weeks 36–</w:t>
      </w:r>
      <w:r w:rsidRPr="002F1B5D">
        <w:t xml:space="preserve">40, fall chum salmon harvest (statistical weeks 35-42) and season coho salmon harvest in Lynn Canal by fishing area. Also shown is the estimated gillnet share (percent of total) of the combined troll and drift gillnet catch in all fishing districts for the coho salmon returning to the Berners and Chilkat Rivers based on CWT recoveries (MTA </w:t>
      </w:r>
      <w:r w:rsidR="00E71B44">
        <w:t xml:space="preserve">Lab </w:t>
      </w:r>
      <w:r w:rsidRPr="002F1B5D">
        <w:t xml:space="preserve">database) for all years except 1974 when </w:t>
      </w:r>
      <w:proofErr w:type="spellStart"/>
      <w:r w:rsidRPr="002F1B5D">
        <w:t>flourescent</w:t>
      </w:r>
      <w:proofErr w:type="spellEnd"/>
      <w:r w:rsidRPr="002F1B5D">
        <w:t xml:space="preserve"> pigment marking was used (Gray et al. 1978).</w:t>
      </w:r>
      <w:bookmarkEnd w:id="543"/>
    </w:p>
    <w:tbl>
      <w:tblPr>
        <w:tblW w:w="0" w:type="auto"/>
        <w:tblInd w:w="93" w:type="dxa"/>
        <w:tblLook w:val="04A0" w:firstRow="1" w:lastRow="0" w:firstColumn="1" w:lastColumn="0" w:noHBand="0" w:noVBand="1"/>
      </w:tblPr>
      <w:tblGrid>
        <w:gridCol w:w="850"/>
        <w:gridCol w:w="819"/>
        <w:gridCol w:w="1065"/>
        <w:gridCol w:w="45"/>
        <w:gridCol w:w="712"/>
        <w:gridCol w:w="783"/>
        <w:gridCol w:w="698"/>
        <w:gridCol w:w="638"/>
        <w:gridCol w:w="263"/>
        <w:gridCol w:w="918"/>
        <w:gridCol w:w="1240"/>
        <w:gridCol w:w="1214"/>
      </w:tblGrid>
      <w:tr w:rsidR="0047235D" w:rsidRPr="00F134DE" w:rsidTr="00AD352D">
        <w:trPr>
          <w:trHeight w:val="259"/>
        </w:trPr>
        <w:tc>
          <w:tcPr>
            <w:tcW w:w="834" w:type="dxa"/>
            <w:tcBorders>
              <w:top w:val="single" w:sz="4" w:space="0" w:color="auto"/>
              <w:left w:val="nil"/>
              <w:bottom w:val="nil"/>
              <w:right w:val="nil"/>
            </w:tcBorders>
            <w:shd w:val="clear" w:color="auto" w:fill="auto"/>
            <w:noWrap/>
            <w:tcMar>
              <w:left w:w="0" w:type="dxa"/>
              <w:right w:w="0" w:type="dxa"/>
            </w:tcMar>
            <w:vAlign w:val="bottom"/>
            <w:hideMark/>
          </w:tcPr>
          <w:p w:rsidR="0047235D" w:rsidRPr="00F134DE" w:rsidRDefault="0047235D" w:rsidP="00E1620B">
            <w:pPr>
              <w:spacing w:after="0"/>
              <w:jc w:val="left"/>
              <w:rPr>
                <w:color w:val="000000"/>
                <w:sz w:val="18"/>
                <w:szCs w:val="18"/>
              </w:rPr>
            </w:pPr>
            <w:r w:rsidRPr="00F134DE">
              <w:rPr>
                <w:color w:val="000000"/>
                <w:sz w:val="18"/>
                <w:szCs w:val="18"/>
              </w:rPr>
              <w:t> </w:t>
            </w:r>
          </w:p>
        </w:tc>
        <w:tc>
          <w:tcPr>
            <w:tcW w:w="1826" w:type="dxa"/>
            <w:gridSpan w:val="2"/>
            <w:tcBorders>
              <w:top w:val="single" w:sz="4" w:space="0" w:color="auto"/>
              <w:left w:val="nil"/>
              <w:right w:val="nil"/>
            </w:tcBorders>
            <w:shd w:val="clear" w:color="auto" w:fill="auto"/>
            <w:noWrap/>
            <w:tcMar>
              <w:left w:w="0" w:type="dxa"/>
              <w:right w:w="0" w:type="dxa"/>
            </w:tcMar>
            <w:vAlign w:val="bottom"/>
            <w:hideMark/>
          </w:tcPr>
          <w:p w:rsidR="0047235D" w:rsidRPr="00F134DE" w:rsidRDefault="0047235D" w:rsidP="0014039C">
            <w:pPr>
              <w:spacing w:after="0"/>
              <w:jc w:val="center"/>
              <w:rPr>
                <w:color w:val="000000"/>
                <w:sz w:val="18"/>
                <w:szCs w:val="18"/>
              </w:rPr>
            </w:pPr>
            <w:r w:rsidRPr="00F134DE">
              <w:rPr>
                <w:color w:val="000000"/>
                <w:sz w:val="18"/>
                <w:szCs w:val="18"/>
              </w:rPr>
              <w:t>Drift Gillnet Effort</w:t>
            </w:r>
          </w:p>
        </w:tc>
        <w:tc>
          <w:tcPr>
            <w:tcW w:w="0" w:type="auto"/>
            <w:tcBorders>
              <w:top w:val="single" w:sz="4" w:space="0" w:color="auto"/>
              <w:left w:val="nil"/>
              <w:bottom w:val="nil"/>
              <w:right w:val="nil"/>
            </w:tcBorders>
            <w:shd w:val="clear" w:color="auto" w:fill="auto"/>
            <w:noWrap/>
            <w:tcMar>
              <w:left w:w="0" w:type="dxa"/>
              <w:right w:w="0" w:type="dxa"/>
            </w:tcMar>
            <w:vAlign w:val="bottom"/>
            <w:hideMark/>
          </w:tcPr>
          <w:p w:rsidR="0047235D" w:rsidRPr="00F134DE" w:rsidRDefault="0047235D" w:rsidP="00E1620B">
            <w:pPr>
              <w:spacing w:after="0"/>
              <w:jc w:val="left"/>
              <w:rPr>
                <w:color w:val="000000"/>
                <w:sz w:val="18"/>
                <w:szCs w:val="18"/>
              </w:rPr>
            </w:pPr>
            <w:r w:rsidRPr="00F134DE">
              <w:rPr>
                <w:color w:val="000000"/>
                <w:sz w:val="18"/>
                <w:szCs w:val="18"/>
              </w:rPr>
              <w:t> </w:t>
            </w:r>
          </w:p>
        </w:tc>
        <w:tc>
          <w:tcPr>
            <w:tcW w:w="3916" w:type="dxa"/>
            <w:gridSpan w:val="6"/>
            <w:tcBorders>
              <w:top w:val="single" w:sz="4" w:space="0" w:color="auto"/>
              <w:left w:val="nil"/>
              <w:right w:val="nil"/>
            </w:tcBorders>
            <w:shd w:val="clear" w:color="auto" w:fill="auto"/>
            <w:noWrap/>
            <w:tcMar>
              <w:left w:w="29" w:type="dxa"/>
              <w:right w:w="144" w:type="dxa"/>
            </w:tcMar>
            <w:vAlign w:val="bottom"/>
            <w:hideMark/>
          </w:tcPr>
          <w:p w:rsidR="0047235D" w:rsidRPr="00F134DE" w:rsidRDefault="0047235D" w:rsidP="00AD352D">
            <w:pPr>
              <w:pBdr>
                <w:bottom w:val="single" w:sz="4" w:space="1" w:color="auto"/>
              </w:pBdr>
              <w:spacing w:after="0"/>
              <w:jc w:val="center"/>
              <w:rPr>
                <w:color w:val="000000"/>
                <w:sz w:val="18"/>
                <w:szCs w:val="18"/>
              </w:rPr>
            </w:pPr>
            <w:r w:rsidRPr="00F134DE">
              <w:rPr>
                <w:color w:val="000000"/>
                <w:sz w:val="18"/>
                <w:szCs w:val="18"/>
              </w:rPr>
              <w:t>Catch (1,000s of Fish)</w:t>
            </w:r>
          </w:p>
        </w:tc>
        <w:tc>
          <w:tcPr>
            <w:tcW w:w="2422" w:type="dxa"/>
            <w:gridSpan w:val="2"/>
            <w:vMerge w:val="restart"/>
            <w:tcBorders>
              <w:top w:val="single" w:sz="4" w:space="0" w:color="auto"/>
              <w:left w:val="nil"/>
              <w:right w:val="nil"/>
            </w:tcBorders>
            <w:shd w:val="clear" w:color="auto" w:fill="auto"/>
            <w:noWrap/>
            <w:tcMar>
              <w:left w:w="0" w:type="dxa"/>
              <w:right w:w="0" w:type="dxa"/>
            </w:tcMar>
            <w:vAlign w:val="bottom"/>
            <w:hideMark/>
          </w:tcPr>
          <w:p w:rsidR="0047235D" w:rsidRPr="00F134DE" w:rsidRDefault="0047235D" w:rsidP="00AD352D">
            <w:pPr>
              <w:pBdr>
                <w:bottom w:val="single" w:sz="4" w:space="1" w:color="auto"/>
              </w:pBdr>
              <w:spacing w:after="0"/>
              <w:jc w:val="center"/>
              <w:rPr>
                <w:sz w:val="18"/>
                <w:szCs w:val="18"/>
              </w:rPr>
            </w:pPr>
            <w:r w:rsidRPr="00F134DE">
              <w:rPr>
                <w:sz w:val="18"/>
                <w:szCs w:val="18"/>
              </w:rPr>
              <w:t>Gillnet Percent of Combined</w:t>
            </w:r>
          </w:p>
          <w:p w:rsidR="0047235D" w:rsidRPr="00F134DE" w:rsidRDefault="0047235D" w:rsidP="00AD352D">
            <w:pPr>
              <w:pBdr>
                <w:bottom w:val="single" w:sz="4" w:space="1" w:color="auto"/>
              </w:pBdr>
              <w:spacing w:after="0"/>
              <w:jc w:val="center"/>
              <w:rPr>
                <w:sz w:val="18"/>
                <w:szCs w:val="18"/>
              </w:rPr>
            </w:pPr>
            <w:r w:rsidRPr="00F134DE">
              <w:rPr>
                <w:color w:val="000000"/>
                <w:sz w:val="18"/>
                <w:szCs w:val="18"/>
              </w:rPr>
              <w:t>Troll &amp; Gillnet Coho Catch</w:t>
            </w:r>
          </w:p>
        </w:tc>
      </w:tr>
      <w:tr w:rsidR="0047235D" w:rsidRPr="00F134DE" w:rsidTr="00AD352D">
        <w:trPr>
          <w:trHeight w:val="245"/>
        </w:trPr>
        <w:tc>
          <w:tcPr>
            <w:tcW w:w="834" w:type="dxa"/>
            <w:tcBorders>
              <w:top w:val="nil"/>
              <w:left w:val="nil"/>
              <w:bottom w:val="nil"/>
              <w:right w:val="nil"/>
            </w:tcBorders>
            <w:shd w:val="clear" w:color="auto" w:fill="auto"/>
            <w:noWrap/>
            <w:tcMar>
              <w:left w:w="0" w:type="dxa"/>
              <w:right w:w="0" w:type="dxa"/>
            </w:tcMar>
            <w:vAlign w:val="bottom"/>
            <w:hideMark/>
          </w:tcPr>
          <w:p w:rsidR="0014039C" w:rsidRPr="00F134DE" w:rsidRDefault="0014039C" w:rsidP="00E1620B">
            <w:pPr>
              <w:spacing w:after="0"/>
              <w:jc w:val="left"/>
              <w:rPr>
                <w:color w:val="000000"/>
                <w:sz w:val="18"/>
                <w:szCs w:val="18"/>
              </w:rPr>
            </w:pPr>
          </w:p>
        </w:tc>
        <w:tc>
          <w:tcPr>
            <w:tcW w:w="1826" w:type="dxa"/>
            <w:gridSpan w:val="2"/>
            <w:tcBorders>
              <w:left w:val="nil"/>
              <w:right w:val="nil"/>
            </w:tcBorders>
            <w:shd w:val="clear" w:color="auto" w:fill="auto"/>
            <w:noWrap/>
            <w:tcMar>
              <w:left w:w="0" w:type="dxa"/>
              <w:right w:w="0" w:type="dxa"/>
            </w:tcMar>
            <w:vAlign w:val="bottom"/>
            <w:hideMark/>
          </w:tcPr>
          <w:p w:rsidR="0014039C" w:rsidRPr="00F134DE" w:rsidRDefault="009D1047" w:rsidP="00AD352D">
            <w:pPr>
              <w:pBdr>
                <w:bottom w:val="single" w:sz="4" w:space="1" w:color="auto"/>
              </w:pBdr>
              <w:spacing w:after="0"/>
              <w:jc w:val="center"/>
              <w:rPr>
                <w:color w:val="000000"/>
                <w:sz w:val="18"/>
                <w:szCs w:val="18"/>
              </w:rPr>
            </w:pPr>
            <w:r w:rsidRPr="00F134DE">
              <w:rPr>
                <w:color w:val="000000"/>
                <w:sz w:val="18"/>
                <w:szCs w:val="18"/>
              </w:rPr>
              <w:t>(Statistical</w:t>
            </w:r>
            <w:r w:rsidR="0014039C" w:rsidRPr="00F134DE">
              <w:rPr>
                <w:color w:val="000000"/>
                <w:sz w:val="18"/>
                <w:szCs w:val="18"/>
              </w:rPr>
              <w:t xml:space="preserve"> Weeks 36</w:t>
            </w:r>
            <w:r w:rsidR="00AD352D">
              <w:rPr>
                <w:color w:val="000000"/>
                <w:sz w:val="18"/>
                <w:szCs w:val="18"/>
              </w:rPr>
              <w:t>–</w:t>
            </w:r>
            <w:r w:rsidR="0014039C" w:rsidRPr="00F134DE">
              <w:rPr>
                <w:color w:val="000000"/>
                <w:sz w:val="18"/>
                <w:szCs w:val="18"/>
              </w:rPr>
              <w:t>40)</w:t>
            </w:r>
          </w:p>
        </w:tc>
        <w:tc>
          <w:tcPr>
            <w:tcW w:w="0" w:type="auto"/>
            <w:tcBorders>
              <w:top w:val="nil"/>
              <w:left w:val="nil"/>
              <w:bottom w:val="nil"/>
              <w:right w:val="nil"/>
            </w:tcBorders>
            <w:shd w:val="clear" w:color="auto" w:fill="auto"/>
            <w:noWrap/>
            <w:tcMar>
              <w:left w:w="0" w:type="dxa"/>
              <w:right w:w="0" w:type="dxa"/>
            </w:tcMar>
            <w:vAlign w:val="bottom"/>
            <w:hideMark/>
          </w:tcPr>
          <w:p w:rsidR="0014039C" w:rsidRPr="00F134DE" w:rsidRDefault="0014039C" w:rsidP="00E1620B">
            <w:pPr>
              <w:spacing w:after="0"/>
              <w:jc w:val="left"/>
              <w:rPr>
                <w:color w:val="000000"/>
                <w:sz w:val="18"/>
                <w:szCs w:val="18"/>
              </w:rPr>
            </w:pPr>
          </w:p>
        </w:tc>
        <w:tc>
          <w:tcPr>
            <w:tcW w:w="2767" w:type="dxa"/>
            <w:gridSpan w:val="4"/>
            <w:tcBorders>
              <w:left w:val="nil"/>
              <w:right w:val="nil"/>
            </w:tcBorders>
            <w:shd w:val="clear" w:color="auto" w:fill="auto"/>
            <w:noWrap/>
            <w:tcMar>
              <w:left w:w="0" w:type="dxa"/>
              <w:right w:w="0" w:type="dxa"/>
            </w:tcMar>
            <w:vAlign w:val="bottom"/>
            <w:hideMark/>
          </w:tcPr>
          <w:p w:rsidR="0014039C" w:rsidRPr="00F134DE" w:rsidRDefault="0014039C" w:rsidP="00AD352D">
            <w:pPr>
              <w:pBdr>
                <w:bottom w:val="single" w:sz="4" w:space="1" w:color="auto"/>
              </w:pBdr>
              <w:spacing w:after="0"/>
              <w:jc w:val="center"/>
              <w:rPr>
                <w:color w:val="000000"/>
                <w:sz w:val="18"/>
                <w:szCs w:val="18"/>
              </w:rPr>
            </w:pPr>
            <w:r w:rsidRPr="00F134DE">
              <w:rPr>
                <w:color w:val="000000"/>
                <w:sz w:val="18"/>
                <w:szCs w:val="18"/>
              </w:rPr>
              <w:t>Coho Salmon (</w:t>
            </w:r>
            <w:r w:rsidR="009D1047" w:rsidRPr="00F134DE">
              <w:rPr>
                <w:color w:val="000000"/>
                <w:sz w:val="18"/>
                <w:szCs w:val="18"/>
              </w:rPr>
              <w:t xml:space="preserve">Fishing </w:t>
            </w:r>
            <w:r w:rsidRPr="00F134DE">
              <w:rPr>
                <w:color w:val="000000"/>
                <w:sz w:val="18"/>
                <w:szCs w:val="18"/>
              </w:rPr>
              <w:t>Area)</w:t>
            </w:r>
          </w:p>
        </w:tc>
        <w:tc>
          <w:tcPr>
            <w:tcW w:w="247" w:type="dxa"/>
            <w:tcBorders>
              <w:left w:val="nil"/>
              <w:bottom w:val="nil"/>
              <w:right w:val="nil"/>
            </w:tcBorders>
            <w:shd w:val="clear" w:color="auto" w:fill="auto"/>
            <w:noWrap/>
            <w:tcMar>
              <w:left w:w="0" w:type="dxa"/>
              <w:right w:w="0" w:type="dxa"/>
            </w:tcMar>
            <w:vAlign w:val="bottom"/>
            <w:hideMark/>
          </w:tcPr>
          <w:p w:rsidR="0014039C" w:rsidRPr="00F134DE" w:rsidRDefault="0014039C" w:rsidP="00867552">
            <w:pPr>
              <w:spacing w:after="0"/>
              <w:jc w:val="center"/>
              <w:rPr>
                <w:color w:val="000000"/>
                <w:sz w:val="18"/>
                <w:szCs w:val="18"/>
              </w:rPr>
            </w:pPr>
          </w:p>
        </w:tc>
        <w:tc>
          <w:tcPr>
            <w:tcW w:w="902" w:type="dxa"/>
            <w:tcBorders>
              <w:left w:val="nil"/>
              <w:right w:val="nil"/>
            </w:tcBorders>
            <w:shd w:val="clear" w:color="auto" w:fill="auto"/>
            <w:noWrap/>
            <w:tcMar>
              <w:left w:w="0" w:type="dxa"/>
              <w:right w:w="0" w:type="dxa"/>
            </w:tcMar>
            <w:vAlign w:val="bottom"/>
            <w:hideMark/>
          </w:tcPr>
          <w:p w:rsidR="0014039C" w:rsidRPr="00F134DE" w:rsidRDefault="0014039C" w:rsidP="00AD352D">
            <w:pPr>
              <w:pBdr>
                <w:bottom w:val="single" w:sz="4" w:space="1" w:color="auto"/>
              </w:pBdr>
              <w:spacing w:after="0"/>
              <w:jc w:val="center"/>
              <w:rPr>
                <w:color w:val="000000"/>
                <w:sz w:val="18"/>
                <w:szCs w:val="18"/>
              </w:rPr>
            </w:pPr>
            <w:r w:rsidRPr="00F134DE">
              <w:rPr>
                <w:color w:val="000000"/>
                <w:sz w:val="18"/>
                <w:szCs w:val="18"/>
              </w:rPr>
              <w:t>Fall Chum</w:t>
            </w:r>
          </w:p>
        </w:tc>
        <w:tc>
          <w:tcPr>
            <w:tcW w:w="2422" w:type="dxa"/>
            <w:gridSpan w:val="2"/>
            <w:vMerge/>
            <w:tcBorders>
              <w:left w:val="nil"/>
              <w:right w:val="nil"/>
            </w:tcBorders>
            <w:shd w:val="clear" w:color="auto" w:fill="auto"/>
            <w:noWrap/>
            <w:tcMar>
              <w:left w:w="0" w:type="dxa"/>
              <w:right w:w="0" w:type="dxa"/>
            </w:tcMar>
            <w:vAlign w:val="bottom"/>
            <w:hideMark/>
          </w:tcPr>
          <w:p w:rsidR="0014039C" w:rsidRPr="00F134DE" w:rsidRDefault="0014039C" w:rsidP="00E1620B">
            <w:pPr>
              <w:spacing w:after="0"/>
              <w:jc w:val="left"/>
              <w:rPr>
                <w:color w:val="000000"/>
                <w:sz w:val="18"/>
                <w:szCs w:val="18"/>
              </w:rPr>
            </w:pPr>
          </w:p>
        </w:tc>
      </w:tr>
      <w:tr w:rsidR="0047235D" w:rsidRPr="00F134DE" w:rsidTr="00AD352D">
        <w:trPr>
          <w:trHeight w:hRule="exact" w:val="216"/>
        </w:trPr>
        <w:tc>
          <w:tcPr>
            <w:tcW w:w="834" w:type="dxa"/>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Year</w:t>
            </w:r>
          </w:p>
        </w:tc>
        <w:tc>
          <w:tcPr>
            <w:tcW w:w="811" w:type="dxa"/>
            <w:tcBorders>
              <w:left w:val="nil"/>
              <w:bottom w:val="single" w:sz="4" w:space="0" w:color="auto"/>
              <w:right w:val="nil"/>
            </w:tcBorders>
            <w:shd w:val="clear" w:color="auto" w:fill="auto"/>
            <w:noWrap/>
            <w:tcMar>
              <w:left w:w="0" w:type="dxa"/>
              <w:right w:w="173" w:type="dxa"/>
            </w:tcMar>
            <w:vAlign w:val="bottom"/>
            <w:hideMark/>
          </w:tcPr>
          <w:p w:rsidR="00E1620B" w:rsidRPr="00F134DE" w:rsidRDefault="00E1620B" w:rsidP="009D1047">
            <w:pPr>
              <w:spacing w:after="0"/>
              <w:jc w:val="right"/>
              <w:rPr>
                <w:color w:val="000000"/>
                <w:sz w:val="18"/>
                <w:szCs w:val="18"/>
              </w:rPr>
            </w:pPr>
            <w:r w:rsidRPr="00F134DE">
              <w:rPr>
                <w:color w:val="000000"/>
                <w:sz w:val="18"/>
                <w:szCs w:val="18"/>
              </w:rPr>
              <w:t>Days</w:t>
            </w:r>
          </w:p>
        </w:tc>
        <w:tc>
          <w:tcPr>
            <w:tcW w:w="0" w:type="auto"/>
            <w:tcBorders>
              <w:left w:val="nil"/>
              <w:bottom w:val="single" w:sz="4" w:space="0" w:color="auto"/>
              <w:right w:val="nil"/>
            </w:tcBorders>
            <w:shd w:val="clear" w:color="auto" w:fill="auto"/>
            <w:noWrap/>
            <w:tcMar>
              <w:left w:w="0" w:type="dxa"/>
              <w:right w:w="0" w:type="dxa"/>
            </w:tcMar>
            <w:vAlign w:val="bottom"/>
            <w:hideMark/>
          </w:tcPr>
          <w:p w:rsidR="00E1620B" w:rsidRPr="00F134DE" w:rsidRDefault="009D1047" w:rsidP="00E1620B">
            <w:pPr>
              <w:spacing w:after="0"/>
              <w:jc w:val="center"/>
              <w:rPr>
                <w:color w:val="000000"/>
                <w:sz w:val="18"/>
                <w:szCs w:val="18"/>
              </w:rPr>
            </w:pPr>
            <w:r w:rsidRPr="00F134DE">
              <w:rPr>
                <w:color w:val="000000"/>
                <w:sz w:val="18"/>
                <w:szCs w:val="18"/>
              </w:rPr>
              <w:t>Average</w:t>
            </w:r>
            <w:r w:rsidR="00E1620B" w:rsidRPr="00F134DE">
              <w:rPr>
                <w:color w:val="000000"/>
                <w:sz w:val="18"/>
                <w:szCs w:val="18"/>
              </w:rPr>
              <w:t xml:space="preserve"> Boats</w:t>
            </w:r>
          </w:p>
        </w:tc>
        <w:tc>
          <w:tcPr>
            <w:tcW w:w="0" w:type="auto"/>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color w:val="000000"/>
                <w:sz w:val="18"/>
                <w:szCs w:val="18"/>
              </w:rPr>
            </w:pPr>
            <w:r w:rsidRPr="00F134DE">
              <w:rPr>
                <w:color w:val="000000"/>
                <w:sz w:val="18"/>
                <w:szCs w:val="18"/>
              </w:rPr>
              <w:t> </w:t>
            </w:r>
          </w:p>
        </w:tc>
        <w:tc>
          <w:tcPr>
            <w:tcW w:w="696"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Lower</w:t>
            </w:r>
          </w:p>
        </w:tc>
        <w:tc>
          <w:tcPr>
            <w:tcW w:w="767"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Central</w:t>
            </w:r>
          </w:p>
        </w:tc>
        <w:tc>
          <w:tcPr>
            <w:tcW w:w="682"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Upper</w:t>
            </w:r>
          </w:p>
        </w:tc>
        <w:tc>
          <w:tcPr>
            <w:tcW w:w="622"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sz w:val="18"/>
                <w:szCs w:val="18"/>
              </w:rPr>
            </w:pPr>
            <w:r w:rsidRPr="00F134DE">
              <w:rPr>
                <w:sz w:val="18"/>
                <w:szCs w:val="18"/>
              </w:rPr>
              <w:t>Total</w:t>
            </w:r>
          </w:p>
        </w:tc>
        <w:tc>
          <w:tcPr>
            <w:tcW w:w="247" w:type="dxa"/>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r w:rsidRPr="00F134DE">
              <w:rPr>
                <w:color w:val="000000"/>
                <w:sz w:val="18"/>
                <w:szCs w:val="18"/>
              </w:rPr>
              <w:t> </w:t>
            </w:r>
          </w:p>
        </w:tc>
        <w:tc>
          <w:tcPr>
            <w:tcW w:w="902" w:type="dxa"/>
            <w:tcBorders>
              <w:top w:val="nil"/>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14039C">
            <w:pPr>
              <w:spacing w:after="0"/>
              <w:jc w:val="center"/>
              <w:rPr>
                <w:sz w:val="18"/>
                <w:szCs w:val="18"/>
              </w:rPr>
            </w:pPr>
            <w:r w:rsidRPr="00F134DE">
              <w:rPr>
                <w:sz w:val="18"/>
                <w:szCs w:val="18"/>
              </w:rPr>
              <w:t>Total</w:t>
            </w:r>
          </w:p>
        </w:tc>
        <w:tc>
          <w:tcPr>
            <w:tcW w:w="1224"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color w:val="000000"/>
                <w:sz w:val="18"/>
                <w:szCs w:val="18"/>
              </w:rPr>
            </w:pPr>
            <w:r w:rsidRPr="00F134DE">
              <w:rPr>
                <w:color w:val="000000"/>
                <w:sz w:val="18"/>
                <w:szCs w:val="18"/>
              </w:rPr>
              <w:t>Berners River</w:t>
            </w:r>
          </w:p>
        </w:tc>
        <w:tc>
          <w:tcPr>
            <w:tcW w:w="1198" w:type="dxa"/>
            <w:tcBorders>
              <w:left w:val="nil"/>
              <w:bottom w:val="single" w:sz="4" w:space="0" w:color="auto"/>
              <w:right w:val="nil"/>
            </w:tcBorders>
            <w:shd w:val="clear" w:color="auto" w:fill="auto"/>
            <w:noWrap/>
            <w:tcMar>
              <w:left w:w="0" w:type="dxa"/>
              <w:right w:w="0" w:type="dxa"/>
            </w:tcMar>
            <w:vAlign w:val="bottom"/>
            <w:hideMark/>
          </w:tcPr>
          <w:p w:rsidR="00E1620B" w:rsidRPr="00F134DE" w:rsidRDefault="00E1620B" w:rsidP="00E1620B">
            <w:pPr>
              <w:spacing w:after="0"/>
              <w:jc w:val="center"/>
              <w:rPr>
                <w:color w:val="000000"/>
                <w:sz w:val="18"/>
                <w:szCs w:val="18"/>
              </w:rPr>
            </w:pPr>
            <w:r w:rsidRPr="00F134DE">
              <w:rPr>
                <w:color w:val="000000"/>
                <w:sz w:val="18"/>
                <w:szCs w:val="18"/>
              </w:rPr>
              <w:t>Chilkat River</w:t>
            </w:r>
          </w:p>
        </w:tc>
      </w:tr>
      <w:tr w:rsidR="0047235D" w:rsidRPr="00F134DE" w:rsidTr="00D21A20">
        <w:trPr>
          <w:trHeight w:hRule="exact" w:val="259"/>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7.0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218</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20.1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21.5</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23.3</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64.9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424.2</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33.3</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62.5</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1975</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261</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14.0</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17.8</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25.8</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57.6</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235.3</w:t>
            </w:r>
          </w:p>
        </w:tc>
        <w:tc>
          <w:tcPr>
            <w:tcW w:w="1224"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446911">
            <w:pPr>
              <w:spacing w:after="0"/>
              <w:jc w:val="center"/>
              <w:rPr>
                <w:sz w:val="18"/>
                <w:szCs w:val="18"/>
              </w:rPr>
            </w:pPr>
            <w:r>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777CE6">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1976</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8.0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247</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22.3</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24.9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24.3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71.5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364.2</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E62C43">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777CE6">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1977</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7.0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253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41.0</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34.2</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16.3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91.5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191.6</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E62C43">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777CE6">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1978</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261</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27.1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9.9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16.2</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53.2</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102.6</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36.5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35.3</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1979</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274</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17.6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5.8</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27.0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209.5</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26.6</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44.3</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1980</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6.0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204</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21.6</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4.5</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28.9</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149.0</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6C3A25">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43819">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1981</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6.5</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169</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14.2</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23.2</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7.3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44.7</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95.6</w:t>
            </w:r>
          </w:p>
        </w:tc>
        <w:tc>
          <w:tcPr>
            <w:tcW w:w="1224"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6C3A25">
              <w:rPr>
                <w:sz w:val="18"/>
                <w:szCs w:val="18"/>
              </w:rPr>
              <w:t>-</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43819">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1982</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153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24.6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29.4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18.3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72.3</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291.5</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43.7</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43819">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1983</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212</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15.9</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24.1</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29.6</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69.5</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298.3</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28.9</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41.4</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1984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18.0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203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24.5</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23.7</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20.0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68.2</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547.3</w:t>
            </w:r>
          </w:p>
        </w:tc>
        <w:tc>
          <w:tcPr>
            <w:tcW w:w="1224" w:type="dxa"/>
            <w:tcBorders>
              <w:top w:val="nil"/>
              <w:left w:val="nil"/>
              <w:bottom w:val="nil"/>
              <w:right w:val="nil"/>
            </w:tcBorders>
            <w:shd w:val="clear" w:color="auto" w:fill="auto"/>
            <w:noWrap/>
            <w:tcMar>
              <w:left w:w="0" w:type="dxa"/>
              <w:right w:w="216" w:type="dxa"/>
            </w:tcMar>
            <w:vAlign w:val="bottom"/>
            <w:hideMark/>
          </w:tcPr>
          <w:p w:rsidR="00E1620B" w:rsidRPr="00F134DE" w:rsidRDefault="00446911" w:rsidP="00446911">
            <w:pPr>
              <w:spacing w:after="0"/>
              <w:jc w:val="center"/>
              <w:rPr>
                <w:sz w:val="18"/>
                <w:szCs w:val="18"/>
              </w:rPr>
            </w:pPr>
            <w:r>
              <w:rPr>
                <w:sz w:val="18"/>
                <w:szCs w:val="18"/>
              </w:rPr>
              <w:t>-</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51.9</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1985</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233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33.7</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28.4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36.2</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98.3</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597.2</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39.2</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1986</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217</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34.1</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32.1</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16.0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82.1</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327.6</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39.4</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1987</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11.0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246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22.6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23.1</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8.1</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53.8</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355.1</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31.5</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1988</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254</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30.6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32.5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18.5</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81.5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286.3</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50.6</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181</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20.8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23.4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6.3</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50.5</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76.0</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13.6</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1990</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196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26.8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22.5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13.9</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63.2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107.0</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32.9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1991</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107</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106.2</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15.9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7.2</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129.3</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89.5</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72.1</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1992</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112</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78.9</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24.4</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5.9</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109.2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74.3</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48.9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1993</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12.0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86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52.5</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6.7</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0.8</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60.0</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56.2</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42.5</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1994</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15.0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83</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84.8</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47.0</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9.0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140.8</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107.1</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50.5</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1995</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8.0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88</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55.3</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21.1</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3.5</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79.9</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57.1</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62.9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1996</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9.0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71</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29.9</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16.5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6.2</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52.7</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45.3</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37.9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1997</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4.0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78</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12.6</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2.0</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15.6</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16.4</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47.9</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1998</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9.0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19.1</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5.9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1.1</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26.1</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17.6</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33.4</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54</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30.9</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2.7</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1.8</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35.4</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46.4</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42.6</w:t>
            </w:r>
          </w:p>
        </w:tc>
        <w:tc>
          <w:tcPr>
            <w:tcW w:w="1198" w:type="dxa"/>
            <w:tcBorders>
              <w:top w:val="nil"/>
              <w:left w:val="nil"/>
              <w:bottom w:val="nil"/>
              <w:right w:val="nil"/>
            </w:tcBorders>
            <w:shd w:val="clear" w:color="auto" w:fill="auto"/>
            <w:noWrap/>
            <w:tcMar>
              <w:left w:w="0" w:type="dxa"/>
              <w:right w:w="216" w:type="dxa"/>
            </w:tcMar>
            <w:hideMark/>
          </w:tcPr>
          <w:p w:rsidR="00446911" w:rsidRDefault="00446911" w:rsidP="00446911">
            <w:pPr>
              <w:jc w:val="center"/>
            </w:pPr>
            <w:r w:rsidRPr="00DC2D72">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2000</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10.0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65</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28.0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6.4</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1.2</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35.6</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53.4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52.6</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46.0</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2001</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59</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23.6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7.1</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3.9</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34.6</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65.4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28.6</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30.6</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2002</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14.0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41</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54.1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18.8</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77.9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23.3</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58.3</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51.9</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2003</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20.0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42.0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8.9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8.9</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59.8</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34.1</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62.5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33.9</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23.5</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38.6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6.9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6.4</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52.0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48.0</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40.5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30.2</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2005</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16.0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44</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17.5</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4.8</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5.6</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27.9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67.1</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35.4</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37.8</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2006</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16.0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41</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29.3</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9.9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16.0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55.1</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54.8</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60.2</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39.7</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2007</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46</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11.0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4.6</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18.2</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66.0</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36.2</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27.6</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2008</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57</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21.4</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16.3</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9.2</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46.9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71.4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47.2</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57.9</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2009</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62</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17.8</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6.3</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11.7</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35.8</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55.6</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42.1</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56.3</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2010</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11.0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67</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34.6</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17.0</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14.3</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65.9</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64.4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52.9</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56.5</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2011</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14.0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74</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21.0</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7.9</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4.9</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33.8</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61.4</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33.8</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41.8</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2012</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12.2</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4.8</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6.3</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23.3</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72.1</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31.0</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57.5</w:t>
            </w:r>
          </w:p>
        </w:tc>
      </w:tr>
      <w:tr w:rsidR="0047235D" w:rsidRPr="00F134DE" w:rsidTr="0047235D">
        <w:trPr>
          <w:trHeigh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2013</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sz w:val="18"/>
                <w:szCs w:val="18"/>
              </w:rPr>
            </w:pPr>
            <w:r w:rsidRPr="00F134DE">
              <w:rPr>
                <w:sz w:val="18"/>
                <w:szCs w:val="18"/>
              </w:rPr>
              <w:t>15.0</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79</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36.4</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14.6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17.0</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68.0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97.3</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45.5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62.2</w:t>
            </w:r>
          </w:p>
        </w:tc>
      </w:tr>
      <w:tr w:rsidR="0047235D" w:rsidRPr="00F134DE" w:rsidTr="0047235D">
        <w:trPr>
          <w:trHeight w:hRule="exact" w:val="259"/>
        </w:trPr>
        <w:tc>
          <w:tcPr>
            <w:tcW w:w="834"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14039C">
            <w:pPr>
              <w:spacing w:after="0"/>
              <w:jc w:val="center"/>
              <w:rPr>
                <w:color w:val="000000"/>
                <w:sz w:val="18"/>
                <w:szCs w:val="18"/>
              </w:rPr>
            </w:pPr>
            <w:r w:rsidRPr="00F134DE">
              <w:rPr>
                <w:color w:val="000000"/>
                <w:sz w:val="18"/>
                <w:szCs w:val="18"/>
              </w:rPr>
              <w:t>2014</w:t>
            </w:r>
          </w:p>
        </w:tc>
        <w:tc>
          <w:tcPr>
            <w:tcW w:w="811" w:type="dxa"/>
            <w:tcBorders>
              <w:top w:val="nil"/>
              <w:left w:val="nil"/>
              <w:bottom w:val="single" w:sz="4" w:space="0" w:color="auto"/>
              <w:right w:val="nil"/>
            </w:tcBorders>
            <w:shd w:val="clear" w:color="auto" w:fill="auto"/>
            <w:noWrap/>
            <w:tcMar>
              <w:left w:w="0" w:type="dxa"/>
              <w:right w:w="202" w:type="dxa"/>
            </w:tcMar>
            <w:vAlign w:val="center"/>
            <w:hideMark/>
          </w:tcPr>
          <w:p w:rsidR="00E1620B" w:rsidRPr="00F134DE" w:rsidRDefault="00E1620B" w:rsidP="00E1620B">
            <w:pPr>
              <w:spacing w:after="0"/>
              <w:jc w:val="right"/>
              <w:rPr>
                <w:sz w:val="18"/>
                <w:szCs w:val="18"/>
              </w:rPr>
            </w:pPr>
            <w:r w:rsidRPr="00F134DE">
              <w:rPr>
                <w:sz w:val="18"/>
                <w:szCs w:val="18"/>
              </w:rPr>
              <w:t>16.0</w:t>
            </w:r>
          </w:p>
        </w:tc>
        <w:tc>
          <w:tcPr>
            <w:tcW w:w="0" w:type="auto"/>
            <w:tcBorders>
              <w:top w:val="nil"/>
              <w:left w:val="nil"/>
              <w:bottom w:val="single" w:sz="4" w:space="0" w:color="auto"/>
              <w:right w:val="nil"/>
            </w:tcBorders>
            <w:shd w:val="clear" w:color="auto" w:fill="auto"/>
            <w:noWrap/>
            <w:tcMar>
              <w:left w:w="0" w:type="dxa"/>
              <w:right w:w="432" w:type="dxa"/>
            </w:tcMar>
            <w:vAlign w:val="center"/>
            <w:hideMark/>
          </w:tcPr>
          <w:p w:rsidR="00E1620B" w:rsidRPr="00F134DE" w:rsidRDefault="00E1620B" w:rsidP="00E1620B">
            <w:pPr>
              <w:spacing w:after="0"/>
              <w:jc w:val="right"/>
              <w:rPr>
                <w:sz w:val="18"/>
                <w:szCs w:val="18"/>
              </w:rPr>
            </w:pPr>
            <w:r w:rsidRPr="00F134DE">
              <w:rPr>
                <w:sz w:val="18"/>
                <w:szCs w:val="18"/>
              </w:rPr>
              <w:t>52</w:t>
            </w:r>
          </w:p>
        </w:tc>
        <w:tc>
          <w:tcPr>
            <w:tcW w:w="0" w:type="auto"/>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sz w:val="18"/>
                <w:szCs w:val="18"/>
              </w:rPr>
            </w:pPr>
            <w:r w:rsidRPr="00F134DE">
              <w:rPr>
                <w:sz w:val="18"/>
                <w:szCs w:val="18"/>
              </w:rPr>
              <w:t> </w:t>
            </w:r>
          </w:p>
        </w:tc>
        <w:tc>
          <w:tcPr>
            <w:tcW w:w="696"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38.7</w:t>
            </w:r>
          </w:p>
        </w:tc>
        <w:tc>
          <w:tcPr>
            <w:tcW w:w="767" w:type="dxa"/>
            <w:tcBorders>
              <w:top w:val="nil"/>
              <w:left w:val="nil"/>
              <w:bottom w:val="single" w:sz="4" w:space="0" w:color="auto"/>
              <w:right w:val="nil"/>
            </w:tcBorders>
            <w:shd w:val="clear" w:color="auto" w:fill="auto"/>
            <w:noWrap/>
            <w:tcMar>
              <w:left w:w="0" w:type="dxa"/>
              <w:right w:w="216" w:type="dxa"/>
            </w:tcMar>
            <w:vAlign w:val="center"/>
            <w:hideMark/>
          </w:tcPr>
          <w:p w:rsidR="00E1620B" w:rsidRPr="00F134DE" w:rsidRDefault="00E1620B" w:rsidP="00E1620B">
            <w:pPr>
              <w:spacing w:after="0"/>
              <w:jc w:val="right"/>
              <w:rPr>
                <w:sz w:val="18"/>
                <w:szCs w:val="18"/>
              </w:rPr>
            </w:pPr>
            <w:r w:rsidRPr="00F134DE">
              <w:rPr>
                <w:sz w:val="18"/>
                <w:szCs w:val="18"/>
              </w:rPr>
              <w:t>17.4</w:t>
            </w:r>
          </w:p>
        </w:tc>
        <w:tc>
          <w:tcPr>
            <w:tcW w:w="682"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2.0</w:t>
            </w:r>
          </w:p>
        </w:tc>
        <w:tc>
          <w:tcPr>
            <w:tcW w:w="622" w:type="dxa"/>
            <w:tcBorders>
              <w:top w:val="nil"/>
              <w:left w:val="nil"/>
              <w:bottom w:val="single" w:sz="4" w:space="0" w:color="auto"/>
              <w:right w:val="nil"/>
            </w:tcBorders>
            <w:shd w:val="clear" w:color="auto" w:fill="auto"/>
            <w:noWrap/>
            <w:tcMar>
              <w:left w:w="0" w:type="dxa"/>
              <w:right w:w="130" w:type="dxa"/>
            </w:tcMar>
            <w:vAlign w:val="center"/>
            <w:hideMark/>
          </w:tcPr>
          <w:p w:rsidR="00E1620B" w:rsidRPr="00F134DE" w:rsidRDefault="00E1620B" w:rsidP="00E1620B">
            <w:pPr>
              <w:spacing w:after="0"/>
              <w:jc w:val="right"/>
              <w:rPr>
                <w:sz w:val="18"/>
                <w:szCs w:val="18"/>
              </w:rPr>
            </w:pPr>
            <w:r w:rsidRPr="00F134DE">
              <w:rPr>
                <w:sz w:val="18"/>
                <w:szCs w:val="18"/>
              </w:rPr>
              <w:t>58.1</w:t>
            </w:r>
          </w:p>
        </w:tc>
        <w:tc>
          <w:tcPr>
            <w:tcW w:w="247"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sz w:val="18"/>
                <w:szCs w:val="18"/>
              </w:rPr>
            </w:pPr>
            <w:r w:rsidRPr="00F134DE">
              <w:rPr>
                <w:sz w:val="18"/>
                <w:szCs w:val="18"/>
              </w:rPr>
              <w:t> </w:t>
            </w:r>
          </w:p>
        </w:tc>
        <w:tc>
          <w:tcPr>
            <w:tcW w:w="902" w:type="dxa"/>
            <w:tcBorders>
              <w:top w:val="nil"/>
              <w:left w:val="nil"/>
              <w:bottom w:val="single" w:sz="4" w:space="0" w:color="auto"/>
              <w:right w:val="nil"/>
            </w:tcBorders>
            <w:shd w:val="clear" w:color="auto" w:fill="auto"/>
            <w:noWrap/>
            <w:tcMar>
              <w:left w:w="0" w:type="dxa"/>
              <w:right w:w="288" w:type="dxa"/>
            </w:tcMar>
            <w:vAlign w:val="center"/>
            <w:hideMark/>
          </w:tcPr>
          <w:p w:rsidR="00E1620B" w:rsidRPr="00F134DE" w:rsidRDefault="00E1620B" w:rsidP="00E1620B">
            <w:pPr>
              <w:spacing w:after="0"/>
              <w:jc w:val="right"/>
              <w:rPr>
                <w:color w:val="000000"/>
                <w:sz w:val="18"/>
                <w:szCs w:val="18"/>
              </w:rPr>
            </w:pPr>
            <w:r w:rsidRPr="00F134DE">
              <w:rPr>
                <w:color w:val="000000"/>
                <w:sz w:val="18"/>
                <w:szCs w:val="18"/>
              </w:rPr>
              <w:t>17.6</w:t>
            </w:r>
          </w:p>
        </w:tc>
        <w:tc>
          <w:tcPr>
            <w:tcW w:w="1224"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59.2</w:t>
            </w:r>
          </w:p>
        </w:tc>
        <w:tc>
          <w:tcPr>
            <w:tcW w:w="1198"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56.0</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1974-1984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color w:val="000000"/>
                <w:sz w:val="18"/>
                <w:szCs w:val="18"/>
              </w:rPr>
            </w:pPr>
            <w:r w:rsidRPr="00F134DE">
              <w:rPr>
                <w:color w:val="000000"/>
                <w:sz w:val="18"/>
                <w:szCs w:val="18"/>
              </w:rPr>
              <w:t>8.1</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223</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19.1</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22.5</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17.4</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59.0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264.5</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33.8</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47.1</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1985-1989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color w:val="000000"/>
                <w:sz w:val="18"/>
                <w:szCs w:val="18"/>
              </w:rPr>
            </w:pPr>
            <w:r w:rsidRPr="00F134DE">
              <w:rPr>
                <w:color w:val="000000"/>
                <w:sz w:val="18"/>
                <w:szCs w:val="18"/>
              </w:rPr>
              <w:t>10.4</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226</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28.4</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27.9</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17.0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73.2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328.4</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34.9</w:t>
            </w:r>
          </w:p>
        </w:tc>
        <w:tc>
          <w:tcPr>
            <w:tcW w:w="1198" w:type="dxa"/>
            <w:tcBorders>
              <w:top w:val="nil"/>
              <w:left w:val="nil"/>
              <w:bottom w:val="nil"/>
              <w:right w:val="nil"/>
            </w:tcBorders>
            <w:shd w:val="clear" w:color="auto" w:fill="auto"/>
            <w:noWrap/>
            <w:tcMar>
              <w:left w:w="0" w:type="dxa"/>
              <w:right w:w="173" w:type="dxa"/>
            </w:tcMar>
            <w:hideMark/>
          </w:tcPr>
          <w:p w:rsidR="00446911" w:rsidRDefault="00446911" w:rsidP="00446911">
            <w:pPr>
              <w:jc w:val="center"/>
            </w:pPr>
            <w:r w:rsidRPr="00F9111B">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14039C">
            <w:pPr>
              <w:spacing w:after="0"/>
              <w:jc w:val="center"/>
              <w:rPr>
                <w:color w:val="000000"/>
                <w:sz w:val="18"/>
                <w:szCs w:val="18"/>
              </w:rPr>
            </w:pPr>
            <w:r w:rsidRPr="00F134DE">
              <w:rPr>
                <w:color w:val="000000"/>
                <w:sz w:val="18"/>
                <w:szCs w:val="18"/>
              </w:rPr>
              <w:t>1990-1999</w:t>
            </w:r>
          </w:p>
        </w:tc>
        <w:tc>
          <w:tcPr>
            <w:tcW w:w="811" w:type="dxa"/>
            <w:tcBorders>
              <w:top w:val="nil"/>
              <w:left w:val="nil"/>
              <w:bottom w:val="nil"/>
              <w:right w:val="nil"/>
            </w:tcBorders>
            <w:shd w:val="clear" w:color="auto" w:fill="auto"/>
            <w:noWrap/>
            <w:tcMar>
              <w:left w:w="0" w:type="dxa"/>
              <w:right w:w="202" w:type="dxa"/>
            </w:tcMar>
            <w:vAlign w:val="bottom"/>
            <w:hideMark/>
          </w:tcPr>
          <w:p w:rsidR="00446911" w:rsidRPr="00F134DE" w:rsidRDefault="00446911" w:rsidP="00E1620B">
            <w:pPr>
              <w:spacing w:after="0"/>
              <w:jc w:val="right"/>
              <w:rPr>
                <w:color w:val="000000"/>
                <w:sz w:val="18"/>
                <w:szCs w:val="18"/>
              </w:rPr>
            </w:pPr>
            <w:r w:rsidRPr="00F134DE">
              <w:rPr>
                <w:color w:val="000000"/>
                <w:sz w:val="18"/>
                <w:szCs w:val="18"/>
              </w:rPr>
              <w:t>9.5</w:t>
            </w:r>
          </w:p>
        </w:tc>
        <w:tc>
          <w:tcPr>
            <w:tcW w:w="0" w:type="auto"/>
            <w:tcBorders>
              <w:top w:val="nil"/>
              <w:left w:val="nil"/>
              <w:bottom w:val="nil"/>
              <w:right w:val="nil"/>
            </w:tcBorders>
            <w:shd w:val="clear" w:color="auto" w:fill="auto"/>
            <w:noWrap/>
            <w:tcMar>
              <w:left w:w="0" w:type="dxa"/>
              <w:right w:w="432" w:type="dxa"/>
            </w:tcMar>
            <w:vAlign w:val="bottom"/>
            <w:hideMark/>
          </w:tcPr>
          <w:p w:rsidR="00446911" w:rsidRPr="00F134DE" w:rsidRDefault="00446911" w:rsidP="00E1620B">
            <w:pPr>
              <w:spacing w:after="0"/>
              <w:jc w:val="right"/>
              <w:rPr>
                <w:sz w:val="18"/>
                <w:szCs w:val="18"/>
              </w:rPr>
            </w:pPr>
            <w:r w:rsidRPr="00F134DE">
              <w:rPr>
                <w:sz w:val="18"/>
                <w:szCs w:val="18"/>
              </w:rPr>
              <w:t>92</w:t>
            </w:r>
          </w:p>
        </w:tc>
        <w:tc>
          <w:tcPr>
            <w:tcW w:w="0" w:type="auto"/>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49.7</w:t>
            </w:r>
          </w:p>
        </w:tc>
        <w:tc>
          <w:tcPr>
            <w:tcW w:w="767" w:type="dxa"/>
            <w:tcBorders>
              <w:top w:val="nil"/>
              <w:left w:val="nil"/>
              <w:bottom w:val="nil"/>
              <w:right w:val="nil"/>
            </w:tcBorders>
            <w:shd w:val="clear" w:color="auto" w:fill="auto"/>
            <w:noWrap/>
            <w:tcMar>
              <w:left w:w="0" w:type="dxa"/>
              <w:right w:w="216" w:type="dxa"/>
            </w:tcMar>
            <w:vAlign w:val="bottom"/>
            <w:hideMark/>
          </w:tcPr>
          <w:p w:rsidR="00446911" w:rsidRPr="00F134DE" w:rsidRDefault="00446911" w:rsidP="00E1620B">
            <w:pPr>
              <w:spacing w:after="0"/>
              <w:jc w:val="right"/>
              <w:rPr>
                <w:sz w:val="18"/>
                <w:szCs w:val="18"/>
              </w:rPr>
            </w:pPr>
            <w:r w:rsidRPr="00F134DE">
              <w:rPr>
                <w:sz w:val="18"/>
                <w:szCs w:val="18"/>
              </w:rPr>
              <w:t>16.5</w:t>
            </w:r>
          </w:p>
        </w:tc>
        <w:tc>
          <w:tcPr>
            <w:tcW w:w="682" w:type="dxa"/>
            <w:tcBorders>
              <w:top w:val="nil"/>
              <w:left w:val="nil"/>
              <w:bottom w:val="nil"/>
              <w:right w:val="nil"/>
            </w:tcBorders>
            <w:shd w:val="clear" w:color="auto" w:fill="auto"/>
            <w:noWrap/>
            <w:tcMar>
              <w:left w:w="0" w:type="dxa"/>
              <w:right w:w="187" w:type="dxa"/>
            </w:tcMar>
            <w:vAlign w:val="bottom"/>
            <w:hideMark/>
          </w:tcPr>
          <w:p w:rsidR="00446911" w:rsidRPr="00F134DE" w:rsidRDefault="00446911" w:rsidP="00E1620B">
            <w:pPr>
              <w:spacing w:after="0"/>
              <w:jc w:val="right"/>
              <w:rPr>
                <w:sz w:val="18"/>
                <w:szCs w:val="18"/>
              </w:rPr>
            </w:pPr>
            <w:r w:rsidRPr="00F134DE">
              <w:rPr>
                <w:sz w:val="18"/>
                <w:szCs w:val="18"/>
              </w:rPr>
              <w:t>5.0</w:t>
            </w:r>
          </w:p>
        </w:tc>
        <w:tc>
          <w:tcPr>
            <w:tcW w:w="622" w:type="dxa"/>
            <w:tcBorders>
              <w:top w:val="nil"/>
              <w:left w:val="nil"/>
              <w:bottom w:val="nil"/>
              <w:right w:val="nil"/>
            </w:tcBorders>
            <w:shd w:val="clear" w:color="auto" w:fill="auto"/>
            <w:noWrap/>
            <w:tcMar>
              <w:left w:w="0" w:type="dxa"/>
              <w:right w:w="130" w:type="dxa"/>
            </w:tcMar>
            <w:vAlign w:val="bottom"/>
            <w:hideMark/>
          </w:tcPr>
          <w:p w:rsidR="00446911" w:rsidRPr="00F134DE" w:rsidRDefault="00446911" w:rsidP="00E1620B">
            <w:pPr>
              <w:spacing w:after="0"/>
              <w:jc w:val="right"/>
              <w:rPr>
                <w:sz w:val="18"/>
                <w:szCs w:val="18"/>
              </w:rPr>
            </w:pPr>
            <w:r w:rsidRPr="00F134DE">
              <w:rPr>
                <w:sz w:val="18"/>
                <w:szCs w:val="18"/>
              </w:rPr>
              <w:t>71.2</w:t>
            </w:r>
          </w:p>
        </w:tc>
        <w:tc>
          <w:tcPr>
            <w:tcW w:w="247" w:type="dxa"/>
            <w:tcBorders>
              <w:top w:val="nil"/>
              <w:left w:val="nil"/>
              <w:bottom w:val="nil"/>
              <w:right w:val="nil"/>
            </w:tcBorders>
            <w:shd w:val="clear" w:color="auto" w:fill="auto"/>
            <w:noWrap/>
            <w:tcMar>
              <w:left w:w="0" w:type="dxa"/>
              <w:right w:w="0" w:type="dxa"/>
            </w:tcMar>
            <w:vAlign w:val="bottom"/>
            <w:hideMark/>
          </w:tcPr>
          <w:p w:rsidR="00446911" w:rsidRPr="00F134DE" w:rsidRDefault="00446911"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446911" w:rsidRPr="00F134DE" w:rsidRDefault="00446911" w:rsidP="00E1620B">
            <w:pPr>
              <w:spacing w:after="0"/>
              <w:jc w:val="right"/>
              <w:rPr>
                <w:sz w:val="18"/>
                <w:szCs w:val="18"/>
              </w:rPr>
            </w:pPr>
            <w:r w:rsidRPr="00F134DE">
              <w:rPr>
                <w:sz w:val="18"/>
                <w:szCs w:val="18"/>
              </w:rPr>
              <w:t>61.7</w:t>
            </w:r>
          </w:p>
        </w:tc>
        <w:tc>
          <w:tcPr>
            <w:tcW w:w="1224" w:type="dxa"/>
            <w:tcBorders>
              <w:top w:val="nil"/>
              <w:left w:val="nil"/>
              <w:bottom w:val="nil"/>
              <w:right w:val="nil"/>
            </w:tcBorders>
            <w:shd w:val="clear" w:color="auto" w:fill="auto"/>
            <w:noWrap/>
            <w:tcMar>
              <w:left w:w="0" w:type="dxa"/>
              <w:right w:w="518" w:type="dxa"/>
            </w:tcMar>
            <w:vAlign w:val="bottom"/>
            <w:hideMark/>
          </w:tcPr>
          <w:p w:rsidR="00446911" w:rsidRPr="00F134DE" w:rsidRDefault="00446911" w:rsidP="00E1620B">
            <w:pPr>
              <w:spacing w:after="0"/>
              <w:jc w:val="right"/>
              <w:rPr>
                <w:sz w:val="18"/>
                <w:szCs w:val="18"/>
              </w:rPr>
            </w:pPr>
            <w:r w:rsidRPr="00F134DE">
              <w:rPr>
                <w:sz w:val="18"/>
                <w:szCs w:val="18"/>
              </w:rPr>
              <w:t>47.2</w:t>
            </w:r>
          </w:p>
        </w:tc>
        <w:tc>
          <w:tcPr>
            <w:tcW w:w="1198" w:type="dxa"/>
            <w:tcBorders>
              <w:top w:val="nil"/>
              <w:left w:val="nil"/>
              <w:bottom w:val="nil"/>
              <w:right w:val="nil"/>
            </w:tcBorders>
            <w:shd w:val="clear" w:color="auto" w:fill="auto"/>
            <w:noWrap/>
            <w:tcMar>
              <w:left w:w="0" w:type="dxa"/>
              <w:right w:w="173" w:type="dxa"/>
            </w:tcMar>
            <w:hideMark/>
          </w:tcPr>
          <w:p w:rsidR="00446911" w:rsidRDefault="00446911" w:rsidP="00446911">
            <w:pPr>
              <w:jc w:val="center"/>
            </w:pPr>
            <w:r w:rsidRPr="00F9111B">
              <w:rPr>
                <w:sz w:val="18"/>
                <w:szCs w:val="18"/>
              </w:rPr>
              <w:t>-</w:t>
            </w:r>
          </w:p>
        </w:tc>
      </w:tr>
      <w:tr w:rsidR="0047235D" w:rsidRPr="00F134DE" w:rsidTr="0047235D">
        <w:trPr>
          <w:trHeight w:hRule="exact" w:val="216"/>
        </w:trPr>
        <w:tc>
          <w:tcPr>
            <w:tcW w:w="834"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2000-2004</w:t>
            </w:r>
          </w:p>
        </w:tc>
        <w:tc>
          <w:tcPr>
            <w:tcW w:w="811" w:type="dxa"/>
            <w:tcBorders>
              <w:top w:val="nil"/>
              <w:left w:val="nil"/>
              <w:bottom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color w:val="000000"/>
                <w:sz w:val="18"/>
                <w:szCs w:val="18"/>
              </w:rPr>
            </w:pPr>
            <w:r w:rsidRPr="00F134DE">
              <w:rPr>
                <w:color w:val="000000"/>
                <w:sz w:val="18"/>
                <w:szCs w:val="18"/>
              </w:rPr>
              <w:t>16.1</w:t>
            </w:r>
          </w:p>
        </w:tc>
        <w:tc>
          <w:tcPr>
            <w:tcW w:w="0" w:type="auto"/>
            <w:tcBorders>
              <w:top w:val="nil"/>
              <w:left w:val="nil"/>
              <w:bottom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50</w:t>
            </w:r>
          </w:p>
        </w:tc>
        <w:tc>
          <w:tcPr>
            <w:tcW w:w="0" w:type="auto"/>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37.3</w:t>
            </w:r>
          </w:p>
        </w:tc>
        <w:tc>
          <w:tcPr>
            <w:tcW w:w="767" w:type="dxa"/>
            <w:tcBorders>
              <w:top w:val="nil"/>
              <w:left w:val="nil"/>
              <w:bottom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9.6</w:t>
            </w:r>
          </w:p>
        </w:tc>
        <w:tc>
          <w:tcPr>
            <w:tcW w:w="682" w:type="dxa"/>
            <w:tcBorders>
              <w:top w:val="nil"/>
              <w:left w:val="nil"/>
              <w:bottom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5.1</w:t>
            </w:r>
          </w:p>
        </w:tc>
        <w:tc>
          <w:tcPr>
            <w:tcW w:w="622" w:type="dxa"/>
            <w:tcBorders>
              <w:top w:val="nil"/>
              <w:left w:val="nil"/>
              <w:bottom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52.0</w:t>
            </w:r>
          </w:p>
        </w:tc>
        <w:tc>
          <w:tcPr>
            <w:tcW w:w="247" w:type="dxa"/>
            <w:tcBorders>
              <w:top w:val="nil"/>
              <w:left w:val="nil"/>
              <w:bottom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bottom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44.9</w:t>
            </w:r>
          </w:p>
        </w:tc>
        <w:tc>
          <w:tcPr>
            <w:tcW w:w="1224"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48.5</w:t>
            </w:r>
          </w:p>
        </w:tc>
        <w:tc>
          <w:tcPr>
            <w:tcW w:w="1198" w:type="dxa"/>
            <w:tcBorders>
              <w:top w:val="nil"/>
              <w:left w:val="nil"/>
              <w:bottom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38.5</w:t>
            </w:r>
          </w:p>
        </w:tc>
      </w:tr>
      <w:tr w:rsidR="0047235D" w:rsidRPr="00F134DE" w:rsidTr="00D21A20">
        <w:trPr>
          <w:trHeight w:val="216"/>
        </w:trPr>
        <w:tc>
          <w:tcPr>
            <w:tcW w:w="834" w:type="dxa"/>
            <w:tcBorders>
              <w:top w:val="nil"/>
              <w:left w:val="nil"/>
              <w:right w:val="nil"/>
            </w:tcBorders>
            <w:shd w:val="clear" w:color="auto" w:fill="auto"/>
            <w:noWrap/>
            <w:tcMar>
              <w:left w:w="0" w:type="dxa"/>
              <w:right w:w="0" w:type="dxa"/>
            </w:tcMar>
            <w:vAlign w:val="bottom"/>
            <w:hideMark/>
          </w:tcPr>
          <w:p w:rsidR="00E1620B" w:rsidRPr="00F134DE" w:rsidRDefault="00E1620B" w:rsidP="0014039C">
            <w:pPr>
              <w:spacing w:after="0"/>
              <w:jc w:val="center"/>
              <w:rPr>
                <w:color w:val="000000"/>
                <w:sz w:val="18"/>
                <w:szCs w:val="18"/>
              </w:rPr>
            </w:pPr>
            <w:r w:rsidRPr="00F134DE">
              <w:rPr>
                <w:color w:val="000000"/>
                <w:sz w:val="18"/>
                <w:szCs w:val="18"/>
              </w:rPr>
              <w:t>2005-2014</w:t>
            </w:r>
          </w:p>
        </w:tc>
        <w:tc>
          <w:tcPr>
            <w:tcW w:w="811" w:type="dxa"/>
            <w:tcBorders>
              <w:top w:val="nil"/>
              <w:left w:val="nil"/>
              <w:right w:val="nil"/>
            </w:tcBorders>
            <w:shd w:val="clear" w:color="auto" w:fill="auto"/>
            <w:noWrap/>
            <w:tcMar>
              <w:left w:w="0" w:type="dxa"/>
              <w:right w:w="202" w:type="dxa"/>
            </w:tcMar>
            <w:vAlign w:val="bottom"/>
            <w:hideMark/>
          </w:tcPr>
          <w:p w:rsidR="00E1620B" w:rsidRPr="00F134DE" w:rsidRDefault="00E1620B" w:rsidP="00E1620B">
            <w:pPr>
              <w:spacing w:after="0"/>
              <w:jc w:val="right"/>
              <w:rPr>
                <w:color w:val="000000"/>
                <w:sz w:val="18"/>
                <w:szCs w:val="18"/>
              </w:rPr>
            </w:pPr>
            <w:r w:rsidRPr="00F134DE">
              <w:rPr>
                <w:color w:val="000000"/>
                <w:sz w:val="18"/>
                <w:szCs w:val="18"/>
              </w:rPr>
              <w:t>14.2</w:t>
            </w:r>
          </w:p>
        </w:tc>
        <w:tc>
          <w:tcPr>
            <w:tcW w:w="0" w:type="auto"/>
            <w:tcBorders>
              <w:top w:val="nil"/>
              <w:left w:val="nil"/>
              <w:right w:val="nil"/>
            </w:tcBorders>
            <w:shd w:val="clear" w:color="auto" w:fill="auto"/>
            <w:noWrap/>
            <w:tcMar>
              <w:left w:w="0" w:type="dxa"/>
              <w:right w:w="432" w:type="dxa"/>
            </w:tcMar>
            <w:vAlign w:val="bottom"/>
            <w:hideMark/>
          </w:tcPr>
          <w:p w:rsidR="00E1620B" w:rsidRPr="00F134DE" w:rsidRDefault="00E1620B" w:rsidP="00E1620B">
            <w:pPr>
              <w:spacing w:after="0"/>
              <w:jc w:val="right"/>
              <w:rPr>
                <w:sz w:val="18"/>
                <w:szCs w:val="18"/>
              </w:rPr>
            </w:pPr>
            <w:r w:rsidRPr="00F134DE">
              <w:rPr>
                <w:sz w:val="18"/>
                <w:szCs w:val="18"/>
              </w:rPr>
              <w:t>57</w:t>
            </w:r>
          </w:p>
        </w:tc>
        <w:tc>
          <w:tcPr>
            <w:tcW w:w="0" w:type="auto"/>
            <w:tcBorders>
              <w:top w:val="nil"/>
              <w:left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sz w:val="18"/>
                <w:szCs w:val="18"/>
              </w:rPr>
            </w:pPr>
          </w:p>
        </w:tc>
        <w:tc>
          <w:tcPr>
            <w:tcW w:w="696" w:type="dxa"/>
            <w:tcBorders>
              <w:top w:val="nil"/>
              <w:left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24.0</w:t>
            </w:r>
          </w:p>
        </w:tc>
        <w:tc>
          <w:tcPr>
            <w:tcW w:w="767" w:type="dxa"/>
            <w:tcBorders>
              <w:top w:val="nil"/>
              <w:left w:val="nil"/>
              <w:right w:val="nil"/>
            </w:tcBorders>
            <w:shd w:val="clear" w:color="auto" w:fill="auto"/>
            <w:noWrap/>
            <w:tcMar>
              <w:left w:w="0" w:type="dxa"/>
              <w:right w:w="216" w:type="dxa"/>
            </w:tcMar>
            <w:vAlign w:val="bottom"/>
            <w:hideMark/>
          </w:tcPr>
          <w:p w:rsidR="00E1620B" w:rsidRPr="00F134DE" w:rsidRDefault="00E1620B" w:rsidP="00E1620B">
            <w:pPr>
              <w:spacing w:after="0"/>
              <w:jc w:val="right"/>
              <w:rPr>
                <w:sz w:val="18"/>
                <w:szCs w:val="18"/>
              </w:rPr>
            </w:pPr>
            <w:r w:rsidRPr="00F134DE">
              <w:rPr>
                <w:sz w:val="18"/>
                <w:szCs w:val="18"/>
              </w:rPr>
              <w:t>10.2</w:t>
            </w:r>
          </w:p>
        </w:tc>
        <w:tc>
          <w:tcPr>
            <w:tcW w:w="682" w:type="dxa"/>
            <w:tcBorders>
              <w:top w:val="nil"/>
              <w:left w:val="nil"/>
              <w:right w:val="nil"/>
            </w:tcBorders>
            <w:shd w:val="clear" w:color="auto" w:fill="auto"/>
            <w:noWrap/>
            <w:tcMar>
              <w:left w:w="0" w:type="dxa"/>
              <w:right w:w="187" w:type="dxa"/>
            </w:tcMar>
            <w:vAlign w:val="bottom"/>
            <w:hideMark/>
          </w:tcPr>
          <w:p w:rsidR="00E1620B" w:rsidRPr="00F134DE" w:rsidRDefault="00E1620B" w:rsidP="00E1620B">
            <w:pPr>
              <w:spacing w:after="0"/>
              <w:jc w:val="right"/>
              <w:rPr>
                <w:sz w:val="18"/>
                <w:szCs w:val="18"/>
              </w:rPr>
            </w:pPr>
            <w:r w:rsidRPr="00F134DE">
              <w:rPr>
                <w:sz w:val="18"/>
                <w:szCs w:val="18"/>
              </w:rPr>
              <w:t>9.2</w:t>
            </w:r>
          </w:p>
        </w:tc>
        <w:tc>
          <w:tcPr>
            <w:tcW w:w="622" w:type="dxa"/>
            <w:tcBorders>
              <w:top w:val="nil"/>
              <w:left w:val="nil"/>
              <w:right w:val="nil"/>
            </w:tcBorders>
            <w:shd w:val="clear" w:color="auto" w:fill="auto"/>
            <w:noWrap/>
            <w:tcMar>
              <w:left w:w="0" w:type="dxa"/>
              <w:right w:w="130" w:type="dxa"/>
            </w:tcMar>
            <w:vAlign w:val="bottom"/>
            <w:hideMark/>
          </w:tcPr>
          <w:p w:rsidR="00E1620B" w:rsidRPr="00F134DE" w:rsidRDefault="00E1620B" w:rsidP="00E1620B">
            <w:pPr>
              <w:spacing w:after="0"/>
              <w:jc w:val="right"/>
              <w:rPr>
                <w:sz w:val="18"/>
                <w:szCs w:val="18"/>
              </w:rPr>
            </w:pPr>
            <w:r w:rsidRPr="00F134DE">
              <w:rPr>
                <w:sz w:val="18"/>
                <w:szCs w:val="18"/>
              </w:rPr>
              <w:t>43.3</w:t>
            </w:r>
          </w:p>
        </w:tc>
        <w:tc>
          <w:tcPr>
            <w:tcW w:w="247" w:type="dxa"/>
            <w:tcBorders>
              <w:top w:val="nil"/>
              <w:left w:val="nil"/>
              <w:right w:val="nil"/>
            </w:tcBorders>
            <w:shd w:val="clear" w:color="auto" w:fill="auto"/>
            <w:noWrap/>
            <w:tcMar>
              <w:left w:w="0" w:type="dxa"/>
              <w:right w:w="0" w:type="dxa"/>
            </w:tcMar>
            <w:vAlign w:val="bottom"/>
            <w:hideMark/>
          </w:tcPr>
          <w:p w:rsidR="00E1620B" w:rsidRPr="00F134DE" w:rsidRDefault="00E1620B" w:rsidP="00E1620B">
            <w:pPr>
              <w:spacing w:after="0"/>
              <w:jc w:val="left"/>
              <w:rPr>
                <w:color w:val="000000"/>
                <w:sz w:val="18"/>
                <w:szCs w:val="18"/>
              </w:rPr>
            </w:pPr>
          </w:p>
        </w:tc>
        <w:tc>
          <w:tcPr>
            <w:tcW w:w="902" w:type="dxa"/>
            <w:tcBorders>
              <w:top w:val="nil"/>
              <w:left w:val="nil"/>
              <w:right w:val="nil"/>
            </w:tcBorders>
            <w:shd w:val="clear" w:color="auto" w:fill="auto"/>
            <w:noWrap/>
            <w:tcMar>
              <w:left w:w="0" w:type="dxa"/>
              <w:right w:w="288" w:type="dxa"/>
            </w:tcMar>
            <w:vAlign w:val="bottom"/>
            <w:hideMark/>
          </w:tcPr>
          <w:p w:rsidR="00E1620B" w:rsidRPr="00F134DE" w:rsidRDefault="00E1620B" w:rsidP="00E1620B">
            <w:pPr>
              <w:spacing w:after="0"/>
              <w:jc w:val="right"/>
              <w:rPr>
                <w:sz w:val="18"/>
                <w:szCs w:val="18"/>
              </w:rPr>
            </w:pPr>
            <w:r w:rsidRPr="00F134DE">
              <w:rPr>
                <w:sz w:val="18"/>
                <w:szCs w:val="18"/>
              </w:rPr>
              <w:t>62.8</w:t>
            </w:r>
          </w:p>
        </w:tc>
        <w:tc>
          <w:tcPr>
            <w:tcW w:w="1224" w:type="dxa"/>
            <w:tcBorders>
              <w:top w:val="nil"/>
              <w:left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44.4</w:t>
            </w:r>
          </w:p>
        </w:tc>
        <w:tc>
          <w:tcPr>
            <w:tcW w:w="1198" w:type="dxa"/>
            <w:tcBorders>
              <w:top w:val="nil"/>
              <w:left w:val="nil"/>
              <w:right w:val="nil"/>
            </w:tcBorders>
            <w:shd w:val="clear" w:color="auto" w:fill="auto"/>
            <w:noWrap/>
            <w:tcMar>
              <w:left w:w="0" w:type="dxa"/>
              <w:right w:w="518" w:type="dxa"/>
            </w:tcMar>
            <w:vAlign w:val="bottom"/>
            <w:hideMark/>
          </w:tcPr>
          <w:p w:rsidR="00E1620B" w:rsidRPr="00F134DE" w:rsidRDefault="00E1620B" w:rsidP="00E1620B">
            <w:pPr>
              <w:spacing w:after="0"/>
              <w:jc w:val="right"/>
              <w:rPr>
                <w:sz w:val="18"/>
                <w:szCs w:val="18"/>
              </w:rPr>
            </w:pPr>
            <w:r w:rsidRPr="00F134DE">
              <w:rPr>
                <w:sz w:val="18"/>
                <w:szCs w:val="18"/>
              </w:rPr>
              <w:t>49.3</w:t>
            </w:r>
          </w:p>
        </w:tc>
      </w:tr>
      <w:tr w:rsidR="0047235D" w:rsidRPr="00F134DE" w:rsidTr="00D21A20">
        <w:trPr>
          <w:trHeight w:hRule="exact" w:val="259"/>
        </w:trPr>
        <w:tc>
          <w:tcPr>
            <w:tcW w:w="834"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14039C">
            <w:pPr>
              <w:spacing w:after="0"/>
              <w:jc w:val="center"/>
              <w:rPr>
                <w:color w:val="000000"/>
                <w:sz w:val="18"/>
                <w:szCs w:val="18"/>
              </w:rPr>
            </w:pPr>
            <w:r w:rsidRPr="00F134DE">
              <w:rPr>
                <w:color w:val="000000"/>
                <w:sz w:val="18"/>
                <w:szCs w:val="18"/>
              </w:rPr>
              <w:t>All Years</w:t>
            </w:r>
          </w:p>
        </w:tc>
        <w:tc>
          <w:tcPr>
            <w:tcW w:w="811" w:type="dxa"/>
            <w:tcBorders>
              <w:top w:val="nil"/>
              <w:left w:val="nil"/>
              <w:bottom w:val="single" w:sz="4" w:space="0" w:color="auto"/>
              <w:right w:val="nil"/>
            </w:tcBorders>
            <w:shd w:val="clear" w:color="auto" w:fill="auto"/>
            <w:noWrap/>
            <w:tcMar>
              <w:left w:w="0" w:type="dxa"/>
              <w:right w:w="202" w:type="dxa"/>
            </w:tcMar>
            <w:vAlign w:val="center"/>
            <w:hideMark/>
          </w:tcPr>
          <w:p w:rsidR="00E1620B" w:rsidRPr="00F134DE" w:rsidRDefault="00E1620B" w:rsidP="00E1620B">
            <w:pPr>
              <w:spacing w:after="0"/>
              <w:jc w:val="right"/>
              <w:rPr>
                <w:color w:val="000000"/>
                <w:sz w:val="18"/>
                <w:szCs w:val="18"/>
              </w:rPr>
            </w:pPr>
            <w:r w:rsidRPr="00F134DE">
              <w:rPr>
                <w:color w:val="000000"/>
                <w:sz w:val="18"/>
                <w:szCs w:val="18"/>
              </w:rPr>
              <w:t>11.2</w:t>
            </w:r>
          </w:p>
        </w:tc>
        <w:tc>
          <w:tcPr>
            <w:tcW w:w="0" w:type="auto"/>
            <w:tcBorders>
              <w:top w:val="nil"/>
              <w:left w:val="nil"/>
              <w:bottom w:val="single" w:sz="4" w:space="0" w:color="auto"/>
              <w:right w:val="nil"/>
            </w:tcBorders>
            <w:shd w:val="clear" w:color="auto" w:fill="auto"/>
            <w:noWrap/>
            <w:tcMar>
              <w:left w:w="0" w:type="dxa"/>
              <w:right w:w="432" w:type="dxa"/>
            </w:tcMar>
            <w:vAlign w:val="center"/>
            <w:hideMark/>
          </w:tcPr>
          <w:p w:rsidR="00E1620B" w:rsidRPr="00F134DE" w:rsidRDefault="00E1620B" w:rsidP="00E1620B">
            <w:pPr>
              <w:spacing w:after="0"/>
              <w:jc w:val="right"/>
              <w:rPr>
                <w:sz w:val="18"/>
                <w:szCs w:val="18"/>
              </w:rPr>
            </w:pPr>
            <w:r w:rsidRPr="00F134DE">
              <w:rPr>
                <w:sz w:val="18"/>
                <w:szCs w:val="18"/>
              </w:rPr>
              <w:t>130</w:t>
            </w:r>
          </w:p>
        </w:tc>
        <w:tc>
          <w:tcPr>
            <w:tcW w:w="0" w:type="auto"/>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sz w:val="18"/>
                <w:szCs w:val="18"/>
              </w:rPr>
            </w:pPr>
            <w:r w:rsidRPr="00F134DE">
              <w:rPr>
                <w:sz w:val="18"/>
                <w:szCs w:val="18"/>
              </w:rPr>
              <w:t> </w:t>
            </w:r>
          </w:p>
        </w:tc>
        <w:tc>
          <w:tcPr>
            <w:tcW w:w="696"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31.1</w:t>
            </w:r>
          </w:p>
        </w:tc>
        <w:tc>
          <w:tcPr>
            <w:tcW w:w="767" w:type="dxa"/>
            <w:tcBorders>
              <w:top w:val="nil"/>
              <w:left w:val="nil"/>
              <w:bottom w:val="single" w:sz="4" w:space="0" w:color="auto"/>
              <w:right w:val="nil"/>
            </w:tcBorders>
            <w:shd w:val="clear" w:color="auto" w:fill="auto"/>
            <w:noWrap/>
            <w:tcMar>
              <w:left w:w="0" w:type="dxa"/>
              <w:right w:w="216" w:type="dxa"/>
            </w:tcMar>
            <w:vAlign w:val="center"/>
            <w:hideMark/>
          </w:tcPr>
          <w:p w:rsidR="00E1620B" w:rsidRPr="00F134DE" w:rsidRDefault="00E1620B" w:rsidP="00E1620B">
            <w:pPr>
              <w:spacing w:after="0"/>
              <w:jc w:val="right"/>
              <w:rPr>
                <w:sz w:val="18"/>
                <w:szCs w:val="18"/>
              </w:rPr>
            </w:pPr>
            <w:r w:rsidRPr="00F134DE">
              <w:rPr>
                <w:sz w:val="18"/>
                <w:szCs w:val="18"/>
              </w:rPr>
              <w:t>17.1</w:t>
            </w:r>
          </w:p>
        </w:tc>
        <w:tc>
          <w:tcPr>
            <w:tcW w:w="682" w:type="dxa"/>
            <w:tcBorders>
              <w:top w:val="nil"/>
              <w:left w:val="nil"/>
              <w:bottom w:val="single" w:sz="4" w:space="0" w:color="auto"/>
              <w:right w:val="nil"/>
            </w:tcBorders>
            <w:shd w:val="clear" w:color="auto" w:fill="auto"/>
            <w:noWrap/>
            <w:tcMar>
              <w:left w:w="0" w:type="dxa"/>
              <w:right w:w="187" w:type="dxa"/>
            </w:tcMar>
            <w:vAlign w:val="center"/>
            <w:hideMark/>
          </w:tcPr>
          <w:p w:rsidR="00E1620B" w:rsidRPr="00F134DE" w:rsidRDefault="00E1620B" w:rsidP="00E1620B">
            <w:pPr>
              <w:spacing w:after="0"/>
              <w:jc w:val="right"/>
              <w:rPr>
                <w:sz w:val="18"/>
                <w:szCs w:val="18"/>
              </w:rPr>
            </w:pPr>
            <w:r w:rsidRPr="00F134DE">
              <w:rPr>
                <w:sz w:val="18"/>
                <w:szCs w:val="18"/>
              </w:rPr>
              <w:t>10.8</w:t>
            </w:r>
          </w:p>
        </w:tc>
        <w:tc>
          <w:tcPr>
            <w:tcW w:w="622" w:type="dxa"/>
            <w:tcBorders>
              <w:top w:val="nil"/>
              <w:left w:val="nil"/>
              <w:bottom w:val="single" w:sz="4" w:space="0" w:color="auto"/>
              <w:right w:val="nil"/>
            </w:tcBorders>
            <w:shd w:val="clear" w:color="auto" w:fill="auto"/>
            <w:noWrap/>
            <w:tcMar>
              <w:left w:w="0" w:type="dxa"/>
              <w:right w:w="130" w:type="dxa"/>
            </w:tcMar>
            <w:vAlign w:val="center"/>
            <w:hideMark/>
          </w:tcPr>
          <w:p w:rsidR="00E1620B" w:rsidRPr="00F134DE" w:rsidRDefault="00E1620B" w:rsidP="00E1620B">
            <w:pPr>
              <w:spacing w:after="0"/>
              <w:jc w:val="right"/>
              <w:rPr>
                <w:sz w:val="18"/>
                <w:szCs w:val="18"/>
              </w:rPr>
            </w:pPr>
            <w:r w:rsidRPr="00F134DE">
              <w:rPr>
                <w:sz w:val="18"/>
                <w:szCs w:val="18"/>
              </w:rPr>
              <w:t>59.0</w:t>
            </w:r>
          </w:p>
        </w:tc>
        <w:tc>
          <w:tcPr>
            <w:tcW w:w="247" w:type="dxa"/>
            <w:tcBorders>
              <w:top w:val="nil"/>
              <w:left w:val="nil"/>
              <w:bottom w:val="single" w:sz="4" w:space="0" w:color="auto"/>
              <w:right w:val="nil"/>
            </w:tcBorders>
            <w:shd w:val="clear" w:color="auto" w:fill="auto"/>
            <w:noWrap/>
            <w:tcMar>
              <w:left w:w="0" w:type="dxa"/>
              <w:right w:w="0" w:type="dxa"/>
            </w:tcMar>
            <w:vAlign w:val="center"/>
            <w:hideMark/>
          </w:tcPr>
          <w:p w:rsidR="00E1620B" w:rsidRPr="00F134DE" w:rsidRDefault="00E1620B" w:rsidP="00E1620B">
            <w:pPr>
              <w:spacing w:after="0"/>
              <w:jc w:val="left"/>
              <w:rPr>
                <w:color w:val="000000"/>
                <w:sz w:val="18"/>
                <w:szCs w:val="18"/>
              </w:rPr>
            </w:pPr>
            <w:r w:rsidRPr="00F134DE">
              <w:rPr>
                <w:color w:val="000000"/>
                <w:sz w:val="18"/>
                <w:szCs w:val="18"/>
              </w:rPr>
              <w:t> </w:t>
            </w:r>
          </w:p>
        </w:tc>
        <w:tc>
          <w:tcPr>
            <w:tcW w:w="902" w:type="dxa"/>
            <w:tcBorders>
              <w:top w:val="nil"/>
              <w:left w:val="nil"/>
              <w:bottom w:val="single" w:sz="4" w:space="0" w:color="auto"/>
              <w:right w:val="nil"/>
            </w:tcBorders>
            <w:shd w:val="clear" w:color="auto" w:fill="auto"/>
            <w:noWrap/>
            <w:tcMar>
              <w:left w:w="0" w:type="dxa"/>
              <w:right w:w="288" w:type="dxa"/>
            </w:tcMar>
            <w:vAlign w:val="center"/>
            <w:hideMark/>
          </w:tcPr>
          <w:p w:rsidR="00E1620B" w:rsidRPr="00F134DE" w:rsidRDefault="00E1620B" w:rsidP="00E1620B">
            <w:pPr>
              <w:spacing w:after="0"/>
              <w:jc w:val="right"/>
              <w:rPr>
                <w:sz w:val="18"/>
                <w:szCs w:val="18"/>
              </w:rPr>
            </w:pPr>
            <w:r w:rsidRPr="00F134DE">
              <w:rPr>
                <w:sz w:val="18"/>
                <w:szCs w:val="18"/>
              </w:rPr>
              <w:t>146.8</w:t>
            </w:r>
          </w:p>
        </w:tc>
        <w:tc>
          <w:tcPr>
            <w:tcW w:w="1224"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42.9</w:t>
            </w:r>
          </w:p>
        </w:tc>
        <w:tc>
          <w:tcPr>
            <w:tcW w:w="1198" w:type="dxa"/>
            <w:tcBorders>
              <w:top w:val="nil"/>
              <w:left w:val="nil"/>
              <w:bottom w:val="single" w:sz="4" w:space="0" w:color="auto"/>
              <w:right w:val="nil"/>
            </w:tcBorders>
            <w:shd w:val="clear" w:color="auto" w:fill="auto"/>
            <w:noWrap/>
            <w:tcMar>
              <w:left w:w="0" w:type="dxa"/>
              <w:right w:w="518" w:type="dxa"/>
            </w:tcMar>
            <w:vAlign w:val="center"/>
            <w:hideMark/>
          </w:tcPr>
          <w:p w:rsidR="00E1620B" w:rsidRPr="00F134DE" w:rsidRDefault="00E1620B" w:rsidP="00E1620B">
            <w:pPr>
              <w:spacing w:after="0"/>
              <w:jc w:val="right"/>
              <w:rPr>
                <w:sz w:val="18"/>
                <w:szCs w:val="18"/>
              </w:rPr>
            </w:pPr>
            <w:r w:rsidRPr="00F134DE">
              <w:rPr>
                <w:sz w:val="18"/>
                <w:szCs w:val="18"/>
              </w:rPr>
              <w:t>46.1</w:t>
            </w:r>
          </w:p>
        </w:tc>
      </w:tr>
    </w:tbl>
    <w:p w:rsidR="00E145CB" w:rsidRDefault="00E145CB" w:rsidP="00A600F1"/>
    <w:p w:rsidR="00E1620B" w:rsidRDefault="00E1620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A600F1"/>
    <w:p w:rsidR="00E145CB" w:rsidRDefault="00E145CB" w:rsidP="00E145CB">
      <w:pPr>
        <w:pStyle w:val="Heading1"/>
      </w:pPr>
      <w:bookmarkStart w:id="544" w:name="_Toc487200875"/>
      <w:r>
        <w:t>Appendix G</w:t>
      </w:r>
      <w:proofErr w:type="gramStart"/>
      <w:r>
        <w:t>:</w:t>
      </w:r>
      <w:proofErr w:type="gramEnd"/>
      <w:r>
        <w:br w:type="textWrapping" w:clear="all"/>
      </w:r>
      <w:r w:rsidR="00A823B8">
        <w:t>MAPS AND</w:t>
      </w:r>
      <w:r>
        <w:t xml:space="preserve"> </w:t>
      </w:r>
      <w:bookmarkEnd w:id="544"/>
      <w:r w:rsidR="003A5F9E">
        <w:t>SATELLITE</w:t>
      </w:r>
      <w:r w:rsidR="00A823B8">
        <w:t xml:space="preserve"> PHOTOS</w:t>
      </w:r>
    </w:p>
    <w:p w:rsidR="00E145CB" w:rsidRDefault="00E145CB" w:rsidP="003A5F9E">
      <w:pPr>
        <w:spacing w:after="0"/>
        <w:jc w:val="left"/>
      </w:pPr>
      <w:r>
        <w:br w:type="page"/>
      </w:r>
    </w:p>
    <w:p w:rsidR="00E145CB" w:rsidRPr="00E145CB" w:rsidRDefault="00E145CB" w:rsidP="00E145CB">
      <w:pPr>
        <w:spacing w:after="200" w:line="276" w:lineRule="auto"/>
        <w:jc w:val="left"/>
        <w:rPr>
          <w:sz w:val="22"/>
          <w:szCs w:val="20"/>
        </w:rPr>
      </w:pPr>
      <w:r w:rsidRPr="00E145CB">
        <w:rPr>
          <w:rFonts w:asciiTheme="minorHAnsi" w:eastAsiaTheme="minorHAnsi" w:hAnsiTheme="minorHAnsi" w:cstheme="minorBidi"/>
          <w:noProof/>
          <w:sz w:val="22"/>
          <w:szCs w:val="22"/>
        </w:rPr>
        <w:lastRenderedPageBreak/>
        <w:drawing>
          <wp:inline distT="0" distB="0" distL="0" distR="0" wp14:anchorId="70A060C0" wp14:editId="53AC8B21">
            <wp:extent cx="5861198" cy="7814930"/>
            <wp:effectExtent l="0" t="0" r="6350" b="0"/>
            <wp:docPr id="28" name="Picture 28" descr="S:\Region1Shared-DCF\Research\Salmon\Coho\Map Files - GIS\Berners map\Berners River t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Region1Shared-DCF\Research\Salmon\Coho\Map Files - GIS\Berners map\Berners River top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63820" cy="7818426"/>
                    </a:xfrm>
                    <a:prstGeom prst="rect">
                      <a:avLst/>
                    </a:prstGeom>
                    <a:noFill/>
                    <a:ln>
                      <a:noFill/>
                    </a:ln>
                  </pic:spPr>
                </pic:pic>
              </a:graphicData>
            </a:graphic>
          </wp:inline>
        </w:drawing>
      </w:r>
    </w:p>
    <w:p w:rsidR="00BD76F5" w:rsidRDefault="00BD76F5" w:rsidP="00BD76F5">
      <w:pPr>
        <w:pStyle w:val="Caption"/>
      </w:pPr>
      <w:bookmarkStart w:id="545" w:name="_Toc489945656"/>
      <w:r>
        <w:t xml:space="preserve">Appendix G </w:t>
      </w:r>
      <w:fldSimple w:instr=" SEQ Appendix_G \* ARABIC ">
        <w:r>
          <w:rPr>
            <w:noProof/>
          </w:rPr>
          <w:t>1</w:t>
        </w:r>
      </w:fldSimple>
      <w:proofErr w:type="gramStart"/>
      <w:r>
        <w:t>.–</w:t>
      </w:r>
      <w:proofErr w:type="gramEnd"/>
      <w:r w:rsidRPr="00BD76F5">
        <w:t xml:space="preserve"> </w:t>
      </w:r>
      <w:r w:rsidRPr="00E145CB">
        <w:t>Berners River drainage with locations of spring and fall research camps.</w:t>
      </w:r>
      <w:bookmarkEnd w:id="545"/>
    </w:p>
    <w:p w:rsidR="00BD76F5" w:rsidRPr="00E145CB" w:rsidRDefault="00BD76F5" w:rsidP="00E145CB">
      <w:pPr>
        <w:rPr>
          <w:szCs w:val="22"/>
        </w:rPr>
        <w:sectPr w:rsidR="00BD76F5" w:rsidRPr="00E145CB" w:rsidSect="0044325E">
          <w:headerReference w:type="default" r:id="rId158"/>
          <w:footerReference w:type="default" r:id="rId159"/>
          <w:pgSz w:w="12240" w:h="15840" w:code="1"/>
          <w:pgMar w:top="1440" w:right="1440" w:bottom="1440" w:left="1440" w:header="720" w:footer="547" w:gutter="0"/>
          <w:cols w:space="432"/>
          <w:formProt w:val="0"/>
        </w:sectPr>
      </w:pPr>
    </w:p>
    <w:p w:rsidR="00E145CB" w:rsidRPr="00E145CB" w:rsidRDefault="00E145CB" w:rsidP="00E145CB">
      <w:pPr>
        <w:keepLines/>
        <w:tabs>
          <w:tab w:val="right" w:pos="9360"/>
        </w:tabs>
        <w:suppressAutoHyphens/>
        <w:ind w:firstLine="288"/>
        <w:jc w:val="center"/>
        <w:rPr>
          <w:sz w:val="22"/>
          <w:szCs w:val="20"/>
        </w:rPr>
      </w:pPr>
      <w:bookmarkStart w:id="546" w:name="_Toc393096707"/>
      <w:r w:rsidRPr="00E145CB">
        <w:rPr>
          <w:rFonts w:asciiTheme="minorHAnsi" w:eastAsiaTheme="minorHAnsi" w:hAnsiTheme="minorHAnsi" w:cstheme="minorBidi"/>
          <w:noProof/>
          <w:sz w:val="22"/>
          <w:szCs w:val="22"/>
        </w:rPr>
        <w:lastRenderedPageBreak/>
        <w:drawing>
          <wp:inline distT="0" distB="0" distL="0" distR="0" wp14:anchorId="7B9E2D00" wp14:editId="7E3153E1">
            <wp:extent cx="7347097" cy="5677516"/>
            <wp:effectExtent l="0" t="0" r="6350" b="0"/>
            <wp:docPr id="39" name="Picture 2" descr="S:\Region1Shared-DCF\Research\Salmon\Coho\Map Files - GIS\Berners map\Berners greater watersh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Region1Shared-DCF\Research\Salmon\Coho\Map Files - GIS\Berners map\Berners greater watersheds.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352180" cy="5681444"/>
                    </a:xfrm>
                    <a:prstGeom prst="rect">
                      <a:avLst/>
                    </a:prstGeom>
                    <a:noFill/>
                    <a:extLst/>
                  </pic:spPr>
                </pic:pic>
              </a:graphicData>
            </a:graphic>
          </wp:inline>
        </w:drawing>
      </w:r>
    </w:p>
    <w:p w:rsidR="00E145CB" w:rsidRDefault="00BD76F5" w:rsidP="00A64B29">
      <w:pPr>
        <w:pStyle w:val="Caption"/>
      </w:pPr>
      <w:bookmarkStart w:id="547" w:name="_Toc489945657"/>
      <w:r>
        <w:t xml:space="preserve">Appendix G </w:t>
      </w:r>
      <w:fldSimple w:instr=" SEQ Appendix_G \* ARABIC ">
        <w:r>
          <w:rPr>
            <w:noProof/>
          </w:rPr>
          <w:t>2</w:t>
        </w:r>
      </w:fldSimple>
      <w:proofErr w:type="gramStart"/>
      <w:r>
        <w:t>.–</w:t>
      </w:r>
      <w:proofErr w:type="gramEnd"/>
      <w:r w:rsidRPr="00BD76F5">
        <w:t xml:space="preserve"> </w:t>
      </w:r>
      <w:r w:rsidRPr="00E145CB">
        <w:t>Primary river systems in upper Berners Bay.</w:t>
      </w:r>
      <w:bookmarkEnd w:id="546"/>
      <w:bookmarkEnd w:id="547"/>
    </w:p>
    <w:p w:rsidR="00A64B29" w:rsidRPr="00A64B29" w:rsidRDefault="00A64B29" w:rsidP="00A64B29">
      <w:pPr>
        <w:sectPr w:rsidR="00A64B29" w:rsidRPr="00A64B29" w:rsidSect="0044325E">
          <w:headerReference w:type="default" r:id="rId161"/>
          <w:footerReference w:type="default" r:id="rId162"/>
          <w:pgSz w:w="15840" w:h="12240" w:orient="landscape" w:code="1"/>
          <w:pgMar w:top="1440" w:right="1440" w:bottom="1440" w:left="1440" w:header="720" w:footer="547" w:gutter="0"/>
          <w:cols w:space="432"/>
          <w:formProt w:val="0"/>
        </w:sectPr>
      </w:pPr>
    </w:p>
    <w:p w:rsidR="003A5F9E" w:rsidRDefault="003A5F9E" w:rsidP="003A5F9E">
      <w:r>
        <w:rPr>
          <w:noProof/>
        </w:rPr>
        <w:lastRenderedPageBreak/>
        <w:drawing>
          <wp:inline distT="0" distB="0" distL="0" distR="0" wp14:anchorId="7481EE9A" wp14:editId="37AB807C">
            <wp:extent cx="5943600" cy="7691941"/>
            <wp:effectExtent l="19050" t="19050" r="19050" b="23495"/>
            <wp:docPr id="44" name="Picture 44" descr="S:\Region1Shared-DCF\Research\Salmon\Coho\Map Files - GIS\Berners map\Berners River details--walking 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Region1Shared-DCF\Research\Salmon\Coho\Map Files - GIS\Berners map\Berners River details--walking survey.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7691941"/>
                    </a:xfrm>
                    <a:prstGeom prst="rect">
                      <a:avLst/>
                    </a:prstGeom>
                    <a:noFill/>
                    <a:ln w="3175">
                      <a:solidFill>
                        <a:sysClr val="windowText" lastClr="000000"/>
                      </a:solidFill>
                    </a:ln>
                  </pic:spPr>
                </pic:pic>
              </a:graphicData>
            </a:graphic>
          </wp:inline>
        </w:drawing>
      </w:r>
    </w:p>
    <w:p w:rsidR="00BD76F5" w:rsidRDefault="00BD76F5" w:rsidP="00BD76F5">
      <w:pPr>
        <w:pStyle w:val="Caption"/>
      </w:pPr>
      <w:bookmarkStart w:id="548" w:name="_Toc489945658"/>
      <w:r>
        <w:t xml:space="preserve">Appendix G </w:t>
      </w:r>
      <w:fldSimple w:instr=" SEQ Appendix_G \* ARABIC ">
        <w:r>
          <w:rPr>
            <w:noProof/>
          </w:rPr>
          <w:t>3</w:t>
        </w:r>
      </w:fldSimple>
      <w:r w:rsidRPr="00A17729">
        <w:t>.–</w:t>
      </w:r>
      <w:r>
        <w:t>Upper Berners River drainage with thicker lines denoting stream reaches that were routinely surveyed to count adult coho salmon by foot.</w:t>
      </w:r>
      <w:bookmarkEnd w:id="548"/>
    </w:p>
    <w:sectPr w:rsidR="00BD76F5" w:rsidSect="00A64B29">
      <w:headerReference w:type="default" r:id="rId164"/>
      <w:footerReference w:type="default" r:id="rId165"/>
      <w:pgSz w:w="12240" w:h="15840" w:code="1"/>
      <w:pgMar w:top="1440" w:right="1440" w:bottom="1440" w:left="1440" w:header="720" w:footer="547" w:gutter="0"/>
      <w:cols w:space="432"/>
      <w:formProt w:val="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jb" w:date="2017-08-23T13:57:00Z" w:initials="jb">
    <w:p w:rsidR="00281491" w:rsidRDefault="00281491">
      <w:pPr>
        <w:pStyle w:val="CommentText"/>
      </w:pPr>
      <w:r>
        <w:rPr>
          <w:rStyle w:val="CommentReference"/>
        </w:rPr>
        <w:annotationRef/>
      </w:r>
      <w:r>
        <w:t>The way this sentence is worded make me think the project ended in 2014. Could be reworded to something like</w:t>
      </w:r>
      <w:proofErr w:type="gramStart"/>
      <w:r>
        <w:t>..</w:t>
      </w:r>
      <w:proofErr w:type="gramEnd"/>
    </w:p>
    <w:p w:rsidR="00281491" w:rsidRDefault="00281491">
      <w:pPr>
        <w:pStyle w:val="CommentText"/>
      </w:pPr>
    </w:p>
    <w:p w:rsidR="00281491" w:rsidRDefault="00281491">
      <w:pPr>
        <w:pStyle w:val="CommentText"/>
      </w:pPr>
      <w:r>
        <w:t>The Berners River coho salmon (</w:t>
      </w:r>
      <w:proofErr w:type="spellStart"/>
      <w:r w:rsidRPr="002C3CEF">
        <w:rPr>
          <w:i/>
        </w:rPr>
        <w:t>Oncorhynchus</w:t>
      </w:r>
      <w:proofErr w:type="spellEnd"/>
      <w:r w:rsidRPr="002C3CEF">
        <w:rPr>
          <w:i/>
        </w:rPr>
        <w:t xml:space="preserve"> </w:t>
      </w:r>
      <w:proofErr w:type="spellStart"/>
      <w:r w:rsidRPr="002C3CEF">
        <w:rPr>
          <w:i/>
        </w:rPr>
        <w:t>kisutch</w:t>
      </w:r>
      <w:proofErr w:type="spellEnd"/>
      <w:r>
        <w:t xml:space="preserve">) population has been studied as indicator stock for fishery management since 1972 </w:t>
      </w:r>
    </w:p>
    <w:p w:rsidR="00281491" w:rsidRDefault="00281491">
      <w:pPr>
        <w:pStyle w:val="CommentText"/>
      </w:pPr>
    </w:p>
    <w:p w:rsidR="00281491" w:rsidRDefault="00281491">
      <w:pPr>
        <w:pStyle w:val="CommentText"/>
      </w:pPr>
      <w:r>
        <w:t>Or In 1972 the Berners River coho salmon population was selected as an indicator stock for fisher management.</w:t>
      </w:r>
    </w:p>
  </w:comment>
  <w:comment w:id="25" w:author="jb" w:date="2017-08-23T13:57:00Z" w:initials="jb">
    <w:p w:rsidR="00281491" w:rsidRDefault="00281491">
      <w:pPr>
        <w:pStyle w:val="CommentText"/>
      </w:pPr>
      <w:r>
        <w:rPr>
          <w:rStyle w:val="CommentReference"/>
        </w:rPr>
        <w:annotationRef/>
      </w:r>
      <w:r>
        <w:t xml:space="preserve">I did this so through out the report you can use this as the fishery name. It’s used a lot and is important to try and keep it the same name. </w:t>
      </w:r>
    </w:p>
  </w:comment>
  <w:comment w:id="34" w:author="jb" w:date="2017-08-23T13:57:00Z" w:initials="jb">
    <w:p w:rsidR="00281491" w:rsidRDefault="00281491">
      <w:pPr>
        <w:pStyle w:val="CommentText"/>
      </w:pPr>
      <w:r>
        <w:rPr>
          <w:rStyle w:val="CommentReference"/>
        </w:rPr>
        <w:annotationRef/>
      </w:r>
      <w:r>
        <w:t>As far as I can tell this paragraph doesn’t address these two topics, but goes into detail about patterns of survival and production.</w:t>
      </w:r>
    </w:p>
  </w:comment>
  <w:comment w:id="93" w:author="jb" w:date="2017-08-23T14:56:00Z" w:initials="jb">
    <w:p w:rsidR="00691F46" w:rsidRDefault="00691F46">
      <w:pPr>
        <w:pStyle w:val="CommentText"/>
      </w:pPr>
      <w:r>
        <w:rPr>
          <w:rStyle w:val="CommentReference"/>
        </w:rPr>
        <w:annotationRef/>
      </w:r>
      <w:r>
        <w:t>Just need some type of topic sentence. It’s not obvious to me that the surveys did not encompass the entire spawning area.</w:t>
      </w:r>
    </w:p>
  </w:comment>
  <w:comment w:id="115" w:author="jb" w:date="2017-08-23T13:57:00Z" w:initials="jb">
    <w:p w:rsidR="00281491" w:rsidRDefault="00281491">
      <w:pPr>
        <w:pStyle w:val="CommentText"/>
      </w:pPr>
      <w:r>
        <w:rPr>
          <w:rStyle w:val="CommentReference"/>
        </w:rPr>
        <w:annotationRef/>
      </w:r>
      <w:r>
        <w:t>Why do you spell this out sometimes and abbreviate other times?</w:t>
      </w:r>
    </w:p>
  </w:comment>
  <w:comment w:id="116" w:author="jb" w:date="2017-08-23T13:57:00Z" w:initials="jb">
    <w:p w:rsidR="00281491" w:rsidRDefault="00281491">
      <w:pPr>
        <w:pStyle w:val="CommentText"/>
      </w:pPr>
      <w:r>
        <w:rPr>
          <w:rStyle w:val="CommentReference"/>
        </w:rPr>
        <w:annotationRef/>
      </w:r>
      <w:r>
        <w:t xml:space="preserve">In the biological sampling of escapement you already defined it as MTA Lab </w:t>
      </w:r>
    </w:p>
  </w:comment>
  <w:comment w:id="126" w:author="jb" w:date="2017-08-23T13:57:00Z" w:initials="jb">
    <w:p w:rsidR="00281491" w:rsidRDefault="00281491">
      <w:pPr>
        <w:pStyle w:val="CommentText"/>
      </w:pPr>
      <w:r>
        <w:rPr>
          <w:rStyle w:val="CommentReference"/>
        </w:rPr>
        <w:annotationRef/>
      </w:r>
      <w:r>
        <w:t>In the fishery selection section below you say &lt;1% for each fishery, probably should just be consistent you are essentially saying the same thing.</w:t>
      </w:r>
    </w:p>
  </w:comment>
  <w:comment w:id="153" w:author="jb" w:date="2017-08-23T13:57:00Z" w:initials="jb">
    <w:p w:rsidR="00281491" w:rsidRDefault="00281491">
      <w:pPr>
        <w:pStyle w:val="CommentText"/>
      </w:pPr>
      <w:r>
        <w:rPr>
          <w:rStyle w:val="CommentReference"/>
        </w:rPr>
        <w:annotationRef/>
      </w:r>
      <w:r>
        <w:t>I put this in the same order as the removal rate section</w:t>
      </w:r>
    </w:p>
  </w:comment>
  <w:comment w:id="162" w:author="jb" w:date="2017-08-23T13:57:00Z" w:initials="jb">
    <w:p w:rsidR="00281491" w:rsidRDefault="00281491">
      <w:pPr>
        <w:pStyle w:val="CommentText"/>
      </w:pPr>
      <w:r>
        <w:rPr>
          <w:rStyle w:val="CommentReference"/>
        </w:rPr>
        <w:annotationRef/>
      </w:r>
      <w:r>
        <w:t xml:space="preserve">In the removal section it’s a combine &lt;3% probably should be consistent. </w:t>
      </w:r>
    </w:p>
  </w:comment>
  <w:comment w:id="171" w:author="jb" w:date="2017-08-23T13:57:00Z" w:initials="jb">
    <w:p w:rsidR="00281491" w:rsidRDefault="00281491">
      <w:pPr>
        <w:pStyle w:val="CommentText"/>
      </w:pPr>
      <w:r>
        <w:rPr>
          <w:rStyle w:val="CommentReference"/>
        </w:rPr>
        <w:annotationRef/>
      </w:r>
      <w:r>
        <w:t>Not sure of this point since you just stated that it’s only the drift gillnet that was known to have an effect</w:t>
      </w:r>
    </w:p>
  </w:comment>
  <w:comment w:id="180" w:author="jb" w:date="2017-08-23T13:57:00Z" w:initials="jb">
    <w:p w:rsidR="00281491" w:rsidRDefault="00281491">
      <w:pPr>
        <w:pStyle w:val="CommentText"/>
      </w:pPr>
      <w:r>
        <w:rPr>
          <w:rStyle w:val="CommentReference"/>
        </w:rPr>
        <w:annotationRef/>
      </w:r>
      <w:r>
        <w:t>Consider rewording this sentence is hard to get through. I understand what you mean it’s not just easy to read.</w:t>
      </w:r>
    </w:p>
  </w:comment>
  <w:comment w:id="218" w:author="jb" w:date="2017-08-23T13:57:00Z" w:initials="jb">
    <w:p w:rsidR="00281491" w:rsidRDefault="00281491">
      <w:pPr>
        <w:pStyle w:val="CommentText"/>
      </w:pPr>
      <w:r>
        <w:rPr>
          <w:rStyle w:val="CommentReference"/>
        </w:rPr>
        <w:annotationRef/>
      </w:r>
      <w:r>
        <w:t>Not mentioned in previous descriptions of fishery. With Boat harbor this could be important to have</w:t>
      </w:r>
    </w:p>
  </w:comment>
  <w:comment w:id="238" w:author="jb" w:date="2017-08-23T13:57:00Z" w:initials="jb">
    <w:p w:rsidR="00281491" w:rsidRDefault="00281491">
      <w:pPr>
        <w:pStyle w:val="CommentText"/>
      </w:pPr>
      <w:r>
        <w:rPr>
          <w:rStyle w:val="CommentReference"/>
        </w:rPr>
        <w:annotationRef/>
      </w:r>
      <w:r>
        <w:t>Almost makes it seem it’s a different fishery—same fishery just latter part of the fishing period.</w:t>
      </w:r>
    </w:p>
  </w:comment>
  <w:comment w:id="266" w:author="jb" w:date="2017-08-23T14:59:00Z" w:initials="jb">
    <w:p w:rsidR="00AA4584" w:rsidRDefault="00AA4584">
      <w:pPr>
        <w:pStyle w:val="CommentText"/>
      </w:pPr>
      <w:r>
        <w:rPr>
          <w:rStyle w:val="CommentReference"/>
        </w:rPr>
        <w:annotationRef/>
      </w:r>
      <w:r>
        <w:t>This was down in the removal section</w:t>
      </w:r>
    </w:p>
  </w:comment>
  <w:comment w:id="271" w:author="jb" w:date="2017-08-23T15:01:00Z" w:initials="jb">
    <w:p w:rsidR="00AA4584" w:rsidRDefault="00AA4584">
      <w:pPr>
        <w:pStyle w:val="CommentText"/>
      </w:pPr>
      <w:r>
        <w:rPr>
          <w:rStyle w:val="CommentReference"/>
        </w:rPr>
        <w:annotationRef/>
      </w:r>
      <w:r>
        <w:t xml:space="preserve">Don’t think it’s necessary. It’s well stated in the next few sentences. </w:t>
      </w:r>
    </w:p>
  </w:comment>
  <w:comment w:id="278" w:author="jb" w:date="2017-08-23T15:02:00Z" w:initials="jb">
    <w:p w:rsidR="00AA4584" w:rsidRDefault="00AA4584">
      <w:pPr>
        <w:pStyle w:val="CommentText"/>
      </w:pPr>
      <w:r>
        <w:rPr>
          <w:rStyle w:val="CommentReference"/>
        </w:rPr>
        <w:annotationRef/>
      </w:r>
      <w:r>
        <w:t>Consistent with other descriptions</w:t>
      </w:r>
    </w:p>
  </w:comment>
  <w:comment w:id="287" w:author="jb" w:date="2017-08-23T13:57:00Z" w:initials="jb">
    <w:p w:rsidR="00281491" w:rsidRDefault="00281491">
      <w:pPr>
        <w:pStyle w:val="CommentText"/>
      </w:pPr>
      <w:r>
        <w:rPr>
          <w:rStyle w:val="CommentReference"/>
        </w:rPr>
        <w:annotationRef/>
      </w:r>
      <w:r>
        <w:t xml:space="preserve">I had a hard time with this section because of the confusion of exploitation rates and removal rate. Not related to troll being the same, but for the overlap between discussing the two rates. I think the few suggestions I have made should help </w:t>
      </w:r>
    </w:p>
  </w:comment>
  <w:comment w:id="295" w:author="jb" w:date="2017-08-23T13:57:00Z" w:initials="jb">
    <w:p w:rsidR="00281491" w:rsidRDefault="00281491">
      <w:pPr>
        <w:pStyle w:val="CommentText"/>
      </w:pPr>
      <w:r>
        <w:rPr>
          <w:rStyle w:val="CommentReference"/>
        </w:rPr>
        <w:annotationRef/>
      </w:r>
      <w:r>
        <w:t xml:space="preserve">Already stated in the exploitation section. </w:t>
      </w:r>
    </w:p>
  </w:comment>
  <w:comment w:id="300" w:author="jb" w:date="2017-08-23T13:57:00Z" w:initials="jb">
    <w:p w:rsidR="00281491" w:rsidRDefault="00281491" w:rsidP="00CD51AF">
      <w:pPr>
        <w:pStyle w:val="CommentText"/>
      </w:pPr>
      <w:r>
        <w:rPr>
          <w:rStyle w:val="CommentReference"/>
        </w:rPr>
        <w:annotationRef/>
      </w:r>
      <w:r>
        <w:t>Consider moving this to the beginning of the exploitation rate section just before the last sentence in the first paragraph that starts with Under…</w:t>
      </w:r>
    </w:p>
    <w:p w:rsidR="00281491" w:rsidRDefault="00281491">
      <w:pPr>
        <w:pStyle w:val="CommentText"/>
      </w:pPr>
    </w:p>
  </w:comment>
  <w:comment w:id="319" w:author="jb" w:date="2017-08-23T13:57:00Z" w:initials="jb">
    <w:p w:rsidR="00281491" w:rsidRDefault="00281491">
      <w:pPr>
        <w:pStyle w:val="CommentText"/>
      </w:pPr>
      <w:r>
        <w:rPr>
          <w:rStyle w:val="CommentReference"/>
        </w:rPr>
        <w:annotationRef/>
      </w:r>
      <w:r>
        <w:t xml:space="preserve">Either is fine but should stick to spelling it out or using the </w:t>
      </w:r>
      <w:proofErr w:type="spellStart"/>
      <w:r>
        <w:t>acroynm</w:t>
      </w:r>
      <w:proofErr w:type="spellEnd"/>
    </w:p>
  </w:comment>
  <w:comment w:id="330" w:author="jb" w:date="2017-08-23T13:57:00Z" w:initials="jb">
    <w:p w:rsidR="00281491" w:rsidRDefault="00281491">
      <w:pPr>
        <w:pStyle w:val="CommentText"/>
      </w:pPr>
      <w:r>
        <w:rPr>
          <w:rStyle w:val="CommentReference"/>
        </w:rPr>
        <w:annotationRef/>
      </w:r>
      <w:r>
        <w:t>Already identified this; could chose to spell each time</w:t>
      </w:r>
    </w:p>
  </w:comment>
  <w:comment w:id="366" w:author="jb" w:date="2017-08-23T13:57:00Z" w:initials="jb">
    <w:p w:rsidR="00281491" w:rsidRDefault="00281491">
      <w:pPr>
        <w:pStyle w:val="CommentText"/>
      </w:pPr>
      <w:r>
        <w:rPr>
          <w:rStyle w:val="CommentReference"/>
        </w:rPr>
        <w:annotationRef/>
      </w:r>
      <w:r>
        <w:t xml:space="preserve">I thought this analysis was all drift gillnet fisheries. </w:t>
      </w:r>
    </w:p>
  </w:comment>
  <w:comment w:id="395" w:author="jb" w:date="2017-08-23T13:57:00Z" w:initials="jb">
    <w:p w:rsidR="001C7639" w:rsidRDefault="001C7639">
      <w:pPr>
        <w:pStyle w:val="CommentText"/>
      </w:pPr>
      <w:r>
        <w:rPr>
          <w:rStyle w:val="CommentReference"/>
        </w:rPr>
        <w:annotationRef/>
      </w:r>
      <w:r>
        <w:t>Nice to have this transition since the previous paragraph covered smolt tagging in the late 1990’s</w:t>
      </w:r>
    </w:p>
  </w:comment>
  <w:comment w:id="412" w:author="jb" w:date="2017-08-23T13:57:00Z" w:initials="jb">
    <w:p w:rsidR="00A85533" w:rsidRDefault="00A85533">
      <w:pPr>
        <w:pStyle w:val="CommentText"/>
      </w:pPr>
      <w:r>
        <w:rPr>
          <w:rStyle w:val="CommentReference"/>
        </w:rPr>
        <w:annotationRef/>
      </w:r>
      <w:r>
        <w:t>Already defined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1491" w:rsidRDefault="00281491">
      <w:r>
        <w:separator/>
      </w:r>
    </w:p>
  </w:endnote>
  <w:endnote w:type="continuationSeparator" w:id="0">
    <w:p w:rsidR="00281491" w:rsidRDefault="00281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Bold">
    <w:panose1 w:val="020208030705050203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rsidP="002311E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81491" w:rsidRDefault="0028149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pPr>
      <w:pStyle w:val="Footer"/>
      <w:jc w:val="center"/>
    </w:pPr>
    <w:r>
      <w:fldChar w:fldCharType="begin"/>
    </w:r>
    <w:r>
      <w:instrText xml:space="preserve"> PAGE   \* MERGEFORMAT </w:instrText>
    </w:r>
    <w:r>
      <w:fldChar w:fldCharType="separate"/>
    </w:r>
    <w:r w:rsidR="00AA4584">
      <w:rPr>
        <w:noProof/>
      </w:rPr>
      <w:t>133</w:t>
    </w:r>
    <w:r>
      <w:rPr>
        <w:noProof/>
      </w:rPr>
      <w:fldChar w:fldCharType="end"/>
    </w:r>
  </w:p>
  <w:p w:rsidR="00281491" w:rsidRDefault="0028149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rsidP="00F140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0471B">
      <w:rPr>
        <w:rStyle w:val="PageNumber"/>
        <w:noProof/>
      </w:rPr>
      <w:t>i</w:t>
    </w:r>
    <w:r>
      <w:rPr>
        <w:rStyle w:val="PageNumber"/>
      </w:rPr>
      <w:fldChar w:fldCharType="end"/>
    </w:r>
  </w:p>
  <w:p w:rsidR="00281491" w:rsidRDefault="0028149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pPr>
      <w:pStyle w:val="Footer"/>
      <w:jc w:val="center"/>
    </w:pPr>
    <w:r>
      <w:fldChar w:fldCharType="begin"/>
    </w:r>
    <w:r>
      <w:instrText xml:space="preserve"> PAGE   \* MERGEFORMAT </w:instrText>
    </w:r>
    <w:r>
      <w:fldChar w:fldCharType="separate"/>
    </w:r>
    <w:r w:rsidR="00F0471B">
      <w:rPr>
        <w:noProof/>
      </w:rPr>
      <w:t>7</w:t>
    </w:r>
    <w:r>
      <w:rPr>
        <w:noProof/>
      </w:rPr>
      <w:fldChar w:fldCharType="end"/>
    </w:r>
  </w:p>
  <w:p w:rsidR="00281491" w:rsidRDefault="00281491"/>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pPr>
      <w:pStyle w:val="Footer"/>
      <w:jc w:val="center"/>
    </w:pPr>
    <w:r>
      <w:fldChar w:fldCharType="begin"/>
    </w:r>
    <w:r>
      <w:instrText xml:space="preserve"> PAGE   \* MERGEFORMAT </w:instrText>
    </w:r>
    <w:r>
      <w:fldChar w:fldCharType="separate"/>
    </w:r>
    <w:r w:rsidR="00AA4584">
      <w:rPr>
        <w:noProof/>
      </w:rPr>
      <w:t>131</w:t>
    </w:r>
    <w:r>
      <w:rPr>
        <w:noProof/>
      </w:rPr>
      <w:fldChar w:fldCharType="end"/>
    </w:r>
  </w:p>
  <w:p w:rsidR="00281491" w:rsidRDefault="0028149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1491" w:rsidRDefault="00281491">
      <w:r>
        <w:separator/>
      </w:r>
    </w:p>
  </w:footnote>
  <w:footnote w:type="continuationSeparator" w:id="0">
    <w:p w:rsidR="00281491" w:rsidRDefault="00281491">
      <w:r>
        <w:continuationSeparator/>
      </w:r>
    </w:p>
  </w:footnote>
  <w:footnote w:id="1">
    <w:p w:rsidR="00281491" w:rsidRDefault="00281491">
      <w:pPr>
        <w:pStyle w:val="FootnoteText"/>
      </w:pPr>
      <w:r>
        <w:rPr>
          <w:rStyle w:val="FootnoteReference"/>
        </w:rPr>
        <w:footnoteRef/>
      </w:r>
      <w:r>
        <w:t xml:space="preserve"> ADF&amp;G s</w:t>
      </w:r>
      <w:r w:rsidRPr="00D178CF">
        <w:t xml:space="preserve">tatistical weeks </w:t>
      </w:r>
      <w:r>
        <w:t>are</w:t>
      </w:r>
      <w:r w:rsidRPr="00D178CF">
        <w:t xml:space="preserve"> numbered sequentially starting from the beginning of the calendar year, and start on Sunday at 12:01 a.m. and end the following Saturday at midnight.</w:t>
      </w:r>
    </w:p>
  </w:footnote>
  <w:footnote w:id="2">
    <w:p w:rsidR="00281491" w:rsidRDefault="00281491">
      <w:pPr>
        <w:pStyle w:val="FootnoteText"/>
      </w:pPr>
      <w:r>
        <w:rPr>
          <w:rStyle w:val="FootnoteReference"/>
        </w:rPr>
        <w:footnoteRef/>
      </w:r>
      <w:r>
        <w:t xml:space="preserve"> </w:t>
      </w:r>
      <w:r w:rsidRPr="00B84B9F">
        <w:t xml:space="preserve">Josephson, R.  </w:t>
      </w:r>
      <w:r w:rsidRPr="00B84B9F">
        <w:rPr>
          <w:i/>
        </w:rPr>
        <w:t>Unpublished</w:t>
      </w:r>
      <w:r>
        <w:rPr>
          <w:i/>
        </w:rPr>
        <w:t xml:space="preserve"> manuscripts</w:t>
      </w:r>
      <w:r w:rsidRPr="00B84B9F">
        <w:t>:</w:t>
      </w:r>
      <w:r>
        <w:rPr>
          <w:i/>
        </w:rPr>
        <w:t xml:space="preserve"> </w:t>
      </w:r>
      <w:r w:rsidRPr="00B84B9F">
        <w:t>Chilkat Pond Investigations in 1982</w:t>
      </w:r>
      <w:r>
        <w:t xml:space="preserve"> (1983), and Chilkat Ponds Summary (1987), </w:t>
      </w:r>
      <w:r w:rsidRPr="00B84B9F">
        <w:t>Alaska Department of Fish and Game, FRED Division, Juneau.</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rsidP="0044325E">
    <w:pPr>
      <w:pStyle w:val="Header"/>
      <w:tabs>
        <w:tab w:val="left" w:pos="4010"/>
      </w:tabs>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rsidP="0044325E">
    <w:pPr>
      <w:pStyle w:val="Header"/>
      <w:tabs>
        <w:tab w:val="left" w:pos="4010"/>
      </w:tabs>
    </w:pPr>
    <w:sdt>
      <w:sdtPr>
        <w:id w:val="-754202772"/>
        <w:docPartObj>
          <w:docPartGallery w:val="Page Numbers (Margins)"/>
          <w:docPartUnique/>
        </w:docPartObj>
      </w:sdtPr>
      <w:sdtContent>
        <w:r>
          <w:rPr>
            <w:noProof/>
          </w:rPr>
          <mc:AlternateContent>
            <mc:Choice Requires="wps">
              <w:drawing>
                <wp:anchor distT="0" distB="0" distL="114300" distR="114300" simplePos="0" relativeHeight="251661312" behindDoc="0" locked="0" layoutInCell="0" allowOverlap="1" wp14:anchorId="0CD6CEAB" wp14:editId="27C33909">
                  <wp:simplePos x="0" y="0"/>
                  <wp:positionH relativeFrom="leftMargin">
                    <wp:align>left</wp:align>
                  </wp:positionH>
                  <wp:positionV relativeFrom="margin">
                    <wp:align>center</wp:align>
                  </wp:positionV>
                  <wp:extent cx="727710" cy="329565"/>
                  <wp:effectExtent l="0" t="0" r="0"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281491" w:rsidRDefault="00281491" w:rsidP="0044325E">
                              <w:pPr>
                                <w:jc w:val="right"/>
                              </w:pPr>
                              <w:r>
                                <w:fldChar w:fldCharType="begin"/>
                              </w:r>
                              <w:r>
                                <w:instrText xml:space="preserve"> PAGE   \* MERGEFORMAT </w:instrText>
                              </w:r>
                              <w:r>
                                <w:fldChar w:fldCharType="separate"/>
                              </w:r>
                              <w:r w:rsidR="00AA4584">
                                <w:rPr>
                                  <w:noProof/>
                                </w:rPr>
                                <w:t>112</w:t>
                              </w:r>
                              <w:r>
                                <w:rPr>
                                  <w:noProof/>
                                </w:rPr>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id="Rectangle 41" o:spid="_x0000_s1029" style="position:absolute;left:0;text-align:left;margin-left:0;margin-top:0;width:57.3pt;height:25.95pt;z-index:251661312;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" o:allowincell="f" stroked="f">
                  <v:textbox style="layout-flow:vertical">
                    <w:txbxContent>
                      <w:p w:rsidR="00281491" w:rsidRDefault="00281491" w:rsidP="0044325E">
                        <w:pPr>
                          <w:jc w:val="right"/>
                        </w:pPr>
                        <w:r>
                          <w:fldChar w:fldCharType="begin"/>
                        </w:r>
                        <w:r>
                          <w:instrText xml:space="preserve"> PAGE   \* MERGEFORMAT </w:instrText>
                        </w:r>
                        <w:r>
                          <w:fldChar w:fldCharType="separate"/>
                        </w:r>
                        <w:r w:rsidR="00AA4584">
                          <w:rPr>
                            <w:noProof/>
                          </w:rPr>
                          <w:t>112</w:t>
                        </w:r>
                        <w:r>
                          <w:rPr>
                            <w:noProof/>
                          </w:rPr>
                          <w:fldChar w:fldCharType="end"/>
                        </w:r>
                      </w:p>
                    </w:txbxContent>
                  </v:textbox>
                  <w10:wrap anchorx="margin" anchory="margin"/>
                </v:rect>
              </w:pict>
            </mc:Fallback>
          </mc:AlternateContent>
        </w:r>
      </w:sdtContent>
    </w:sdt>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rsidP="0044325E">
    <w:pPr>
      <w:pStyle w:val="Header"/>
      <w:tabs>
        <w:tab w:val="left" w:pos="4010"/>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rsidP="0044325E">
    <w:pPr>
      <w:pStyle w:val="Header"/>
      <w:tabs>
        <w:tab w:val="left" w:pos="4010"/>
      </w:tabs>
    </w:pPr>
    <w:sdt>
      <w:sdtPr>
        <w:id w:val="30938549"/>
        <w:docPartObj>
          <w:docPartGallery w:val="Page Numbers (Margins)"/>
          <w:docPartUnique/>
        </w:docPartObj>
      </w:sdtPr>
      <w:sdtContent>
        <w:r>
          <w:rPr>
            <w:noProof/>
          </w:rPr>
          <mc:AlternateContent>
            <mc:Choice Requires="wps">
              <w:drawing>
                <wp:anchor distT="0" distB="0" distL="114300" distR="114300" simplePos="0" relativeHeight="251659264" behindDoc="0" locked="0" layoutInCell="0" allowOverlap="1" wp14:anchorId="65681380" wp14:editId="64C10FC8">
                  <wp:simplePos x="0" y="0"/>
                  <wp:positionH relativeFrom="leftMargin">
                    <wp:align>left</wp:align>
                  </wp:positionH>
                  <wp:positionV relativeFrom="margin">
                    <wp:align>center</wp:align>
                  </wp:positionV>
                  <wp:extent cx="727710" cy="329565"/>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281491" w:rsidRDefault="00281491" w:rsidP="0044325E">
                              <w:pPr>
                                <w:jc w:val="right"/>
                              </w:pPr>
                              <w:r>
                                <w:fldChar w:fldCharType="begin"/>
                              </w:r>
                              <w:r>
                                <w:instrText xml:space="preserve"> PAGE   \* MERGEFORMAT </w:instrText>
                              </w:r>
                              <w:r>
                                <w:fldChar w:fldCharType="separate"/>
                              </w:r>
                              <w:r w:rsidR="00AA4584">
                                <w:rPr>
                                  <w:noProof/>
                                </w:rPr>
                                <w:t>132</w:t>
                              </w:r>
                              <w:r>
                                <w:rPr>
                                  <w:noProof/>
                                </w:rPr>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id="Rectangle 34" o:spid="_x0000_s1030" style="position:absolute;left:0;text-align:left;margin-left:0;margin-top:0;width:57.3pt;height:25.95pt;z-index:251659264;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" o:allowincell="f" stroked="f">
                  <v:textbox style="layout-flow:vertical">
                    <w:txbxContent>
                      <w:p w:rsidR="00281491" w:rsidRDefault="00281491" w:rsidP="0044325E">
                        <w:pPr>
                          <w:jc w:val="right"/>
                        </w:pPr>
                        <w:r>
                          <w:fldChar w:fldCharType="begin"/>
                        </w:r>
                        <w:r>
                          <w:instrText xml:space="preserve"> PAGE   \* MERGEFORMAT </w:instrText>
                        </w:r>
                        <w:r>
                          <w:fldChar w:fldCharType="separate"/>
                        </w:r>
                        <w:r w:rsidR="00AA4584">
                          <w:rPr>
                            <w:noProof/>
                          </w:rPr>
                          <w:t>132</w:t>
                        </w:r>
                        <w:r>
                          <w:rPr>
                            <w:noProof/>
                          </w:rPr>
                          <w:fldChar w:fldCharType="end"/>
                        </w:r>
                      </w:p>
                    </w:txbxContent>
                  </v:textbox>
                  <w10:wrap anchorx="margin" anchory="margin"/>
                </v:rect>
              </w:pict>
            </mc:Fallback>
          </mc:AlternateContent>
        </w:r>
      </w:sdtContent>
    </w:sdt>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491" w:rsidRDefault="00281491" w:rsidP="0044325E">
    <w:pPr>
      <w:pStyle w:val="Header"/>
      <w:tabs>
        <w:tab w:val="left" w:pos="401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US" w:vendorID="64" w:dllVersion="131078" w:nlCheck="1" w:checkStyle="1"/>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s>
  <w:rsids>
    <w:rsidRoot w:val="004E258D"/>
    <w:rsid w:val="00000236"/>
    <w:rsid w:val="000025E8"/>
    <w:rsid w:val="00005E1C"/>
    <w:rsid w:val="00006723"/>
    <w:rsid w:val="00006B31"/>
    <w:rsid w:val="000104BA"/>
    <w:rsid w:val="00011FCE"/>
    <w:rsid w:val="00012877"/>
    <w:rsid w:val="00013C1A"/>
    <w:rsid w:val="000144FE"/>
    <w:rsid w:val="00014F7D"/>
    <w:rsid w:val="00017872"/>
    <w:rsid w:val="000178DE"/>
    <w:rsid w:val="00020C7A"/>
    <w:rsid w:val="000218C6"/>
    <w:rsid w:val="000245B4"/>
    <w:rsid w:val="00024C41"/>
    <w:rsid w:val="0002552F"/>
    <w:rsid w:val="00025CA1"/>
    <w:rsid w:val="000266AD"/>
    <w:rsid w:val="00026FF1"/>
    <w:rsid w:val="000303CD"/>
    <w:rsid w:val="000308E8"/>
    <w:rsid w:val="0003418B"/>
    <w:rsid w:val="000346B6"/>
    <w:rsid w:val="00034E15"/>
    <w:rsid w:val="00040E41"/>
    <w:rsid w:val="00041B77"/>
    <w:rsid w:val="000421AB"/>
    <w:rsid w:val="00042BCC"/>
    <w:rsid w:val="000437DB"/>
    <w:rsid w:val="00045404"/>
    <w:rsid w:val="00045520"/>
    <w:rsid w:val="00045725"/>
    <w:rsid w:val="00045A0C"/>
    <w:rsid w:val="00051673"/>
    <w:rsid w:val="00051F6C"/>
    <w:rsid w:val="00054576"/>
    <w:rsid w:val="00056AA4"/>
    <w:rsid w:val="00060985"/>
    <w:rsid w:val="0006145F"/>
    <w:rsid w:val="00061B72"/>
    <w:rsid w:val="00062064"/>
    <w:rsid w:val="000628B6"/>
    <w:rsid w:val="00062D31"/>
    <w:rsid w:val="0006377F"/>
    <w:rsid w:val="00064EA2"/>
    <w:rsid w:val="000651D4"/>
    <w:rsid w:val="0006692D"/>
    <w:rsid w:val="00067040"/>
    <w:rsid w:val="00067129"/>
    <w:rsid w:val="000701C5"/>
    <w:rsid w:val="000707E0"/>
    <w:rsid w:val="00071EEE"/>
    <w:rsid w:val="00071FB8"/>
    <w:rsid w:val="00072BA5"/>
    <w:rsid w:val="000739AC"/>
    <w:rsid w:val="00073E67"/>
    <w:rsid w:val="000759BC"/>
    <w:rsid w:val="00076254"/>
    <w:rsid w:val="000778DA"/>
    <w:rsid w:val="00081DA8"/>
    <w:rsid w:val="000845FF"/>
    <w:rsid w:val="0008464D"/>
    <w:rsid w:val="00084CC2"/>
    <w:rsid w:val="00085A6D"/>
    <w:rsid w:val="0008746C"/>
    <w:rsid w:val="00091686"/>
    <w:rsid w:val="00091819"/>
    <w:rsid w:val="00091853"/>
    <w:rsid w:val="00091BCC"/>
    <w:rsid w:val="00092AE3"/>
    <w:rsid w:val="000955CB"/>
    <w:rsid w:val="0009603E"/>
    <w:rsid w:val="00096DDE"/>
    <w:rsid w:val="00097F86"/>
    <w:rsid w:val="000A026C"/>
    <w:rsid w:val="000A1B03"/>
    <w:rsid w:val="000A3BA4"/>
    <w:rsid w:val="000A3D0D"/>
    <w:rsid w:val="000A3EF3"/>
    <w:rsid w:val="000A4946"/>
    <w:rsid w:val="000A62D9"/>
    <w:rsid w:val="000A7C11"/>
    <w:rsid w:val="000B0750"/>
    <w:rsid w:val="000B0D31"/>
    <w:rsid w:val="000B0E93"/>
    <w:rsid w:val="000B51EA"/>
    <w:rsid w:val="000B75E2"/>
    <w:rsid w:val="000B7940"/>
    <w:rsid w:val="000C0EE2"/>
    <w:rsid w:val="000C1A97"/>
    <w:rsid w:val="000C1AC6"/>
    <w:rsid w:val="000C23B9"/>
    <w:rsid w:val="000C4930"/>
    <w:rsid w:val="000C5467"/>
    <w:rsid w:val="000C751F"/>
    <w:rsid w:val="000C77D8"/>
    <w:rsid w:val="000D00C5"/>
    <w:rsid w:val="000D0B5D"/>
    <w:rsid w:val="000D11BC"/>
    <w:rsid w:val="000D1796"/>
    <w:rsid w:val="000D1E6F"/>
    <w:rsid w:val="000D2AD8"/>
    <w:rsid w:val="000D41EE"/>
    <w:rsid w:val="000D5B69"/>
    <w:rsid w:val="000D5F9F"/>
    <w:rsid w:val="000E02A3"/>
    <w:rsid w:val="000E25ED"/>
    <w:rsid w:val="000E4099"/>
    <w:rsid w:val="000E4498"/>
    <w:rsid w:val="000E535B"/>
    <w:rsid w:val="000E5383"/>
    <w:rsid w:val="000E6460"/>
    <w:rsid w:val="000E7E4B"/>
    <w:rsid w:val="000E7FB6"/>
    <w:rsid w:val="000F0A6E"/>
    <w:rsid w:val="000F1435"/>
    <w:rsid w:val="000F178B"/>
    <w:rsid w:val="000F2443"/>
    <w:rsid w:val="000F48EC"/>
    <w:rsid w:val="000F5B27"/>
    <w:rsid w:val="000F6553"/>
    <w:rsid w:val="001018A2"/>
    <w:rsid w:val="00102D36"/>
    <w:rsid w:val="001031FC"/>
    <w:rsid w:val="001046A6"/>
    <w:rsid w:val="001050A3"/>
    <w:rsid w:val="001059DA"/>
    <w:rsid w:val="0010600E"/>
    <w:rsid w:val="00106C3B"/>
    <w:rsid w:val="0010785F"/>
    <w:rsid w:val="00107D50"/>
    <w:rsid w:val="00110C6F"/>
    <w:rsid w:val="00113BAD"/>
    <w:rsid w:val="00113D84"/>
    <w:rsid w:val="001151DA"/>
    <w:rsid w:val="0011662A"/>
    <w:rsid w:val="00117E22"/>
    <w:rsid w:val="001207D9"/>
    <w:rsid w:val="00120F14"/>
    <w:rsid w:val="001214BE"/>
    <w:rsid w:val="001224A1"/>
    <w:rsid w:val="001234D2"/>
    <w:rsid w:val="00124675"/>
    <w:rsid w:val="00125D13"/>
    <w:rsid w:val="001307DE"/>
    <w:rsid w:val="00132FDA"/>
    <w:rsid w:val="00133042"/>
    <w:rsid w:val="0013481E"/>
    <w:rsid w:val="00136554"/>
    <w:rsid w:val="00136EC4"/>
    <w:rsid w:val="00137A07"/>
    <w:rsid w:val="0014039C"/>
    <w:rsid w:val="00140DFA"/>
    <w:rsid w:val="00143360"/>
    <w:rsid w:val="00144A4B"/>
    <w:rsid w:val="0015340B"/>
    <w:rsid w:val="0015395D"/>
    <w:rsid w:val="00153EDE"/>
    <w:rsid w:val="00154B96"/>
    <w:rsid w:val="00154F72"/>
    <w:rsid w:val="00155678"/>
    <w:rsid w:val="00155823"/>
    <w:rsid w:val="00156341"/>
    <w:rsid w:val="00156AAA"/>
    <w:rsid w:val="001578A6"/>
    <w:rsid w:val="00157CDC"/>
    <w:rsid w:val="001602CD"/>
    <w:rsid w:val="00160A54"/>
    <w:rsid w:val="0016136C"/>
    <w:rsid w:val="0016171E"/>
    <w:rsid w:val="00162B2B"/>
    <w:rsid w:val="00162E44"/>
    <w:rsid w:val="00162F7A"/>
    <w:rsid w:val="00164002"/>
    <w:rsid w:val="00164237"/>
    <w:rsid w:val="00164D25"/>
    <w:rsid w:val="00164F19"/>
    <w:rsid w:val="00171C2D"/>
    <w:rsid w:val="001732EE"/>
    <w:rsid w:val="00173604"/>
    <w:rsid w:val="00173A55"/>
    <w:rsid w:val="00173AE0"/>
    <w:rsid w:val="00175C10"/>
    <w:rsid w:val="00176FFC"/>
    <w:rsid w:val="00177A55"/>
    <w:rsid w:val="00177AB8"/>
    <w:rsid w:val="00180660"/>
    <w:rsid w:val="00181303"/>
    <w:rsid w:val="00181FD1"/>
    <w:rsid w:val="001826ED"/>
    <w:rsid w:val="00182985"/>
    <w:rsid w:val="00183AD0"/>
    <w:rsid w:val="001842EE"/>
    <w:rsid w:val="001858A4"/>
    <w:rsid w:val="00186055"/>
    <w:rsid w:val="00186D37"/>
    <w:rsid w:val="001875F4"/>
    <w:rsid w:val="0018790B"/>
    <w:rsid w:val="0019119B"/>
    <w:rsid w:val="00192ACB"/>
    <w:rsid w:val="00192B39"/>
    <w:rsid w:val="001944A1"/>
    <w:rsid w:val="001A0606"/>
    <w:rsid w:val="001A0670"/>
    <w:rsid w:val="001A598F"/>
    <w:rsid w:val="001A5AE2"/>
    <w:rsid w:val="001A6CC2"/>
    <w:rsid w:val="001B219D"/>
    <w:rsid w:val="001B31AA"/>
    <w:rsid w:val="001B5E7C"/>
    <w:rsid w:val="001B7C27"/>
    <w:rsid w:val="001C123A"/>
    <w:rsid w:val="001C1AE7"/>
    <w:rsid w:val="001C30FA"/>
    <w:rsid w:val="001C4A82"/>
    <w:rsid w:val="001C67F7"/>
    <w:rsid w:val="001C7639"/>
    <w:rsid w:val="001C7A43"/>
    <w:rsid w:val="001D3731"/>
    <w:rsid w:val="001D43A7"/>
    <w:rsid w:val="001D6F10"/>
    <w:rsid w:val="001E20A8"/>
    <w:rsid w:val="001E23CD"/>
    <w:rsid w:val="001E2610"/>
    <w:rsid w:val="001E4E19"/>
    <w:rsid w:val="001E5209"/>
    <w:rsid w:val="001E5427"/>
    <w:rsid w:val="001E5753"/>
    <w:rsid w:val="001E795F"/>
    <w:rsid w:val="001F0253"/>
    <w:rsid w:val="001F0B8B"/>
    <w:rsid w:val="001F0F02"/>
    <w:rsid w:val="001F1ADA"/>
    <w:rsid w:val="001F1E9A"/>
    <w:rsid w:val="001F4279"/>
    <w:rsid w:val="001F6300"/>
    <w:rsid w:val="00200103"/>
    <w:rsid w:val="0020077B"/>
    <w:rsid w:val="00200D22"/>
    <w:rsid w:val="00202BC7"/>
    <w:rsid w:val="002030F0"/>
    <w:rsid w:val="0020560C"/>
    <w:rsid w:val="00206C3B"/>
    <w:rsid w:val="00207349"/>
    <w:rsid w:val="00207515"/>
    <w:rsid w:val="002111E7"/>
    <w:rsid w:val="00212935"/>
    <w:rsid w:val="0021363A"/>
    <w:rsid w:val="00217193"/>
    <w:rsid w:val="002178EA"/>
    <w:rsid w:val="00217D3D"/>
    <w:rsid w:val="00217FD1"/>
    <w:rsid w:val="002222C4"/>
    <w:rsid w:val="00226FA8"/>
    <w:rsid w:val="002311E4"/>
    <w:rsid w:val="00231F54"/>
    <w:rsid w:val="002340BC"/>
    <w:rsid w:val="00234C92"/>
    <w:rsid w:val="002350A8"/>
    <w:rsid w:val="0023638D"/>
    <w:rsid w:val="002404D5"/>
    <w:rsid w:val="00240CA4"/>
    <w:rsid w:val="00241429"/>
    <w:rsid w:val="0024176A"/>
    <w:rsid w:val="002423D9"/>
    <w:rsid w:val="002439F2"/>
    <w:rsid w:val="00243D20"/>
    <w:rsid w:val="00244519"/>
    <w:rsid w:val="00244DF3"/>
    <w:rsid w:val="00245884"/>
    <w:rsid w:val="00245A9B"/>
    <w:rsid w:val="00245EAC"/>
    <w:rsid w:val="00246B53"/>
    <w:rsid w:val="0025241D"/>
    <w:rsid w:val="00252875"/>
    <w:rsid w:val="00254272"/>
    <w:rsid w:val="00254627"/>
    <w:rsid w:val="0025490C"/>
    <w:rsid w:val="002549F7"/>
    <w:rsid w:val="00254D53"/>
    <w:rsid w:val="002575A0"/>
    <w:rsid w:val="00262163"/>
    <w:rsid w:val="002650A7"/>
    <w:rsid w:val="002659C6"/>
    <w:rsid w:val="00266DF4"/>
    <w:rsid w:val="00266FCC"/>
    <w:rsid w:val="00271AF0"/>
    <w:rsid w:val="00271CAC"/>
    <w:rsid w:val="00271EDB"/>
    <w:rsid w:val="002747C0"/>
    <w:rsid w:val="002758B5"/>
    <w:rsid w:val="00276AFD"/>
    <w:rsid w:val="00277EDC"/>
    <w:rsid w:val="00277F64"/>
    <w:rsid w:val="00281491"/>
    <w:rsid w:val="002829E1"/>
    <w:rsid w:val="00283982"/>
    <w:rsid w:val="00285526"/>
    <w:rsid w:val="00286C77"/>
    <w:rsid w:val="00291D64"/>
    <w:rsid w:val="00294863"/>
    <w:rsid w:val="00294A85"/>
    <w:rsid w:val="00294BCC"/>
    <w:rsid w:val="00294DE9"/>
    <w:rsid w:val="00296F67"/>
    <w:rsid w:val="002972A3"/>
    <w:rsid w:val="00297B79"/>
    <w:rsid w:val="002A0AE5"/>
    <w:rsid w:val="002A297F"/>
    <w:rsid w:val="002A5BE6"/>
    <w:rsid w:val="002A663D"/>
    <w:rsid w:val="002A7135"/>
    <w:rsid w:val="002A71CF"/>
    <w:rsid w:val="002A79F8"/>
    <w:rsid w:val="002B015A"/>
    <w:rsid w:val="002B3B06"/>
    <w:rsid w:val="002B5192"/>
    <w:rsid w:val="002B5FA6"/>
    <w:rsid w:val="002B679C"/>
    <w:rsid w:val="002B6F29"/>
    <w:rsid w:val="002C3CEF"/>
    <w:rsid w:val="002C4B42"/>
    <w:rsid w:val="002C766D"/>
    <w:rsid w:val="002D1E6E"/>
    <w:rsid w:val="002D2BD4"/>
    <w:rsid w:val="002D2F8F"/>
    <w:rsid w:val="002D5247"/>
    <w:rsid w:val="002D5A22"/>
    <w:rsid w:val="002D6B8B"/>
    <w:rsid w:val="002E013F"/>
    <w:rsid w:val="002E136A"/>
    <w:rsid w:val="002E2981"/>
    <w:rsid w:val="002E3264"/>
    <w:rsid w:val="002E7B62"/>
    <w:rsid w:val="002E7FFA"/>
    <w:rsid w:val="002F044E"/>
    <w:rsid w:val="002F05ED"/>
    <w:rsid w:val="002F0658"/>
    <w:rsid w:val="002F0FD1"/>
    <w:rsid w:val="002F105C"/>
    <w:rsid w:val="002F1B5D"/>
    <w:rsid w:val="002F1F18"/>
    <w:rsid w:val="002F2085"/>
    <w:rsid w:val="002F32E2"/>
    <w:rsid w:val="002F418E"/>
    <w:rsid w:val="002F6139"/>
    <w:rsid w:val="002F7BC3"/>
    <w:rsid w:val="002F7BEF"/>
    <w:rsid w:val="00300A5C"/>
    <w:rsid w:val="00300B2B"/>
    <w:rsid w:val="003016CD"/>
    <w:rsid w:val="00301A6A"/>
    <w:rsid w:val="00301C43"/>
    <w:rsid w:val="00301CCB"/>
    <w:rsid w:val="00302697"/>
    <w:rsid w:val="00303108"/>
    <w:rsid w:val="00304067"/>
    <w:rsid w:val="0030414C"/>
    <w:rsid w:val="003043A0"/>
    <w:rsid w:val="00304AD6"/>
    <w:rsid w:val="00305B2D"/>
    <w:rsid w:val="00305C02"/>
    <w:rsid w:val="00305EEE"/>
    <w:rsid w:val="00307BA1"/>
    <w:rsid w:val="00312409"/>
    <w:rsid w:val="00312638"/>
    <w:rsid w:val="00312734"/>
    <w:rsid w:val="00313756"/>
    <w:rsid w:val="00314816"/>
    <w:rsid w:val="003152A7"/>
    <w:rsid w:val="003165F2"/>
    <w:rsid w:val="0031688C"/>
    <w:rsid w:val="0031754B"/>
    <w:rsid w:val="00317C87"/>
    <w:rsid w:val="0032590B"/>
    <w:rsid w:val="0032679A"/>
    <w:rsid w:val="00326865"/>
    <w:rsid w:val="003275A6"/>
    <w:rsid w:val="003314F9"/>
    <w:rsid w:val="00332387"/>
    <w:rsid w:val="00333BD6"/>
    <w:rsid w:val="00334F17"/>
    <w:rsid w:val="00336CB2"/>
    <w:rsid w:val="00336FC8"/>
    <w:rsid w:val="0033785E"/>
    <w:rsid w:val="003379F3"/>
    <w:rsid w:val="00337C4C"/>
    <w:rsid w:val="00342074"/>
    <w:rsid w:val="00345BD8"/>
    <w:rsid w:val="00347335"/>
    <w:rsid w:val="0034747D"/>
    <w:rsid w:val="0034752C"/>
    <w:rsid w:val="00347657"/>
    <w:rsid w:val="003476BE"/>
    <w:rsid w:val="0034786A"/>
    <w:rsid w:val="00347D90"/>
    <w:rsid w:val="00347E30"/>
    <w:rsid w:val="00350B53"/>
    <w:rsid w:val="00351E36"/>
    <w:rsid w:val="0035240B"/>
    <w:rsid w:val="00352936"/>
    <w:rsid w:val="00353B26"/>
    <w:rsid w:val="003555E7"/>
    <w:rsid w:val="0036020B"/>
    <w:rsid w:val="00362AAF"/>
    <w:rsid w:val="00363564"/>
    <w:rsid w:val="00363925"/>
    <w:rsid w:val="003659A0"/>
    <w:rsid w:val="0036787D"/>
    <w:rsid w:val="0037018E"/>
    <w:rsid w:val="003703AC"/>
    <w:rsid w:val="0037059E"/>
    <w:rsid w:val="0037204B"/>
    <w:rsid w:val="00372B5A"/>
    <w:rsid w:val="00372E29"/>
    <w:rsid w:val="0037342D"/>
    <w:rsid w:val="00375E41"/>
    <w:rsid w:val="00381C8E"/>
    <w:rsid w:val="003835EA"/>
    <w:rsid w:val="003840D5"/>
    <w:rsid w:val="00384222"/>
    <w:rsid w:val="00386370"/>
    <w:rsid w:val="00386CD9"/>
    <w:rsid w:val="003917E4"/>
    <w:rsid w:val="003923BE"/>
    <w:rsid w:val="003924DE"/>
    <w:rsid w:val="00392D29"/>
    <w:rsid w:val="00393C87"/>
    <w:rsid w:val="00394518"/>
    <w:rsid w:val="003968BA"/>
    <w:rsid w:val="003969E0"/>
    <w:rsid w:val="003971A5"/>
    <w:rsid w:val="003975F0"/>
    <w:rsid w:val="003A17E5"/>
    <w:rsid w:val="003A1E24"/>
    <w:rsid w:val="003A276D"/>
    <w:rsid w:val="003A280F"/>
    <w:rsid w:val="003A3CBA"/>
    <w:rsid w:val="003A5F9E"/>
    <w:rsid w:val="003B02D4"/>
    <w:rsid w:val="003B0DCB"/>
    <w:rsid w:val="003B172C"/>
    <w:rsid w:val="003B35F7"/>
    <w:rsid w:val="003B5063"/>
    <w:rsid w:val="003B7631"/>
    <w:rsid w:val="003C0E99"/>
    <w:rsid w:val="003C13AB"/>
    <w:rsid w:val="003C1BA8"/>
    <w:rsid w:val="003C31B4"/>
    <w:rsid w:val="003C6C5B"/>
    <w:rsid w:val="003D0938"/>
    <w:rsid w:val="003D4ED2"/>
    <w:rsid w:val="003D4EE5"/>
    <w:rsid w:val="003D6A12"/>
    <w:rsid w:val="003D74F6"/>
    <w:rsid w:val="003D77BA"/>
    <w:rsid w:val="003E02EC"/>
    <w:rsid w:val="003E1C13"/>
    <w:rsid w:val="003E1C7A"/>
    <w:rsid w:val="003E216C"/>
    <w:rsid w:val="003E4E61"/>
    <w:rsid w:val="003E5403"/>
    <w:rsid w:val="003E55DD"/>
    <w:rsid w:val="003E6163"/>
    <w:rsid w:val="003E7A95"/>
    <w:rsid w:val="003F0F14"/>
    <w:rsid w:val="003F59EE"/>
    <w:rsid w:val="003F6E63"/>
    <w:rsid w:val="00403427"/>
    <w:rsid w:val="0040399A"/>
    <w:rsid w:val="0040545B"/>
    <w:rsid w:val="004057AE"/>
    <w:rsid w:val="00405CAD"/>
    <w:rsid w:val="00405CFC"/>
    <w:rsid w:val="004102B7"/>
    <w:rsid w:val="004120F9"/>
    <w:rsid w:val="00415ECF"/>
    <w:rsid w:val="0041788F"/>
    <w:rsid w:val="00417E0F"/>
    <w:rsid w:val="00417F1D"/>
    <w:rsid w:val="004236AA"/>
    <w:rsid w:val="004257CD"/>
    <w:rsid w:val="00425A41"/>
    <w:rsid w:val="00426467"/>
    <w:rsid w:val="00426D28"/>
    <w:rsid w:val="00430C16"/>
    <w:rsid w:val="00432A66"/>
    <w:rsid w:val="00433235"/>
    <w:rsid w:val="00434F92"/>
    <w:rsid w:val="004369FE"/>
    <w:rsid w:val="0043753D"/>
    <w:rsid w:val="00437769"/>
    <w:rsid w:val="00437EC0"/>
    <w:rsid w:val="00440322"/>
    <w:rsid w:val="004414D9"/>
    <w:rsid w:val="00441A6D"/>
    <w:rsid w:val="004424E3"/>
    <w:rsid w:val="004428BA"/>
    <w:rsid w:val="00442AE2"/>
    <w:rsid w:val="00442B96"/>
    <w:rsid w:val="00442B98"/>
    <w:rsid w:val="0044325E"/>
    <w:rsid w:val="004433A4"/>
    <w:rsid w:val="00443E2A"/>
    <w:rsid w:val="00444795"/>
    <w:rsid w:val="004449FC"/>
    <w:rsid w:val="004455C3"/>
    <w:rsid w:val="004466F8"/>
    <w:rsid w:val="00446911"/>
    <w:rsid w:val="00447351"/>
    <w:rsid w:val="004519E4"/>
    <w:rsid w:val="00453606"/>
    <w:rsid w:val="00454CF2"/>
    <w:rsid w:val="0045649B"/>
    <w:rsid w:val="004568D5"/>
    <w:rsid w:val="004572CC"/>
    <w:rsid w:val="00457464"/>
    <w:rsid w:val="00457703"/>
    <w:rsid w:val="00460115"/>
    <w:rsid w:val="00460294"/>
    <w:rsid w:val="0046037E"/>
    <w:rsid w:val="00460AEF"/>
    <w:rsid w:val="0046205C"/>
    <w:rsid w:val="00462BEF"/>
    <w:rsid w:val="0046304A"/>
    <w:rsid w:val="004662F3"/>
    <w:rsid w:val="0047172F"/>
    <w:rsid w:val="0047235D"/>
    <w:rsid w:val="00474595"/>
    <w:rsid w:val="00475542"/>
    <w:rsid w:val="00476224"/>
    <w:rsid w:val="0047622A"/>
    <w:rsid w:val="0047687B"/>
    <w:rsid w:val="0048108A"/>
    <w:rsid w:val="00481324"/>
    <w:rsid w:val="00482CC9"/>
    <w:rsid w:val="00483679"/>
    <w:rsid w:val="004846E6"/>
    <w:rsid w:val="00490CA0"/>
    <w:rsid w:val="0049267E"/>
    <w:rsid w:val="00492997"/>
    <w:rsid w:val="00493FCD"/>
    <w:rsid w:val="004955EC"/>
    <w:rsid w:val="004962AE"/>
    <w:rsid w:val="004A157E"/>
    <w:rsid w:val="004A1742"/>
    <w:rsid w:val="004A3D7F"/>
    <w:rsid w:val="004A4FCE"/>
    <w:rsid w:val="004A55EB"/>
    <w:rsid w:val="004A766F"/>
    <w:rsid w:val="004B3745"/>
    <w:rsid w:val="004B392A"/>
    <w:rsid w:val="004B5944"/>
    <w:rsid w:val="004B5D3B"/>
    <w:rsid w:val="004B6C3B"/>
    <w:rsid w:val="004B6D5F"/>
    <w:rsid w:val="004B6DC8"/>
    <w:rsid w:val="004B7335"/>
    <w:rsid w:val="004C2D1C"/>
    <w:rsid w:val="004C4DAD"/>
    <w:rsid w:val="004C5537"/>
    <w:rsid w:val="004C5895"/>
    <w:rsid w:val="004C627A"/>
    <w:rsid w:val="004C752D"/>
    <w:rsid w:val="004D03F2"/>
    <w:rsid w:val="004D0C76"/>
    <w:rsid w:val="004D1BA3"/>
    <w:rsid w:val="004D25A8"/>
    <w:rsid w:val="004D2D7B"/>
    <w:rsid w:val="004D343A"/>
    <w:rsid w:val="004D620A"/>
    <w:rsid w:val="004D661F"/>
    <w:rsid w:val="004D6DDE"/>
    <w:rsid w:val="004D7391"/>
    <w:rsid w:val="004E1455"/>
    <w:rsid w:val="004E1EBB"/>
    <w:rsid w:val="004E258D"/>
    <w:rsid w:val="004E29DF"/>
    <w:rsid w:val="004E3B62"/>
    <w:rsid w:val="004E3B9B"/>
    <w:rsid w:val="004E3CC7"/>
    <w:rsid w:val="004E402E"/>
    <w:rsid w:val="004F0125"/>
    <w:rsid w:val="004F1062"/>
    <w:rsid w:val="004F2071"/>
    <w:rsid w:val="004F3033"/>
    <w:rsid w:val="004F3083"/>
    <w:rsid w:val="004F44F3"/>
    <w:rsid w:val="004F500B"/>
    <w:rsid w:val="004F51C2"/>
    <w:rsid w:val="004F6EA3"/>
    <w:rsid w:val="0050059B"/>
    <w:rsid w:val="00502C86"/>
    <w:rsid w:val="00503BE5"/>
    <w:rsid w:val="00505AB7"/>
    <w:rsid w:val="00507FF5"/>
    <w:rsid w:val="00510DC2"/>
    <w:rsid w:val="005110A9"/>
    <w:rsid w:val="00511174"/>
    <w:rsid w:val="0051162D"/>
    <w:rsid w:val="005122F6"/>
    <w:rsid w:val="00514488"/>
    <w:rsid w:val="00515E1A"/>
    <w:rsid w:val="0051650A"/>
    <w:rsid w:val="00517F21"/>
    <w:rsid w:val="00517F30"/>
    <w:rsid w:val="00520DE9"/>
    <w:rsid w:val="005212A7"/>
    <w:rsid w:val="005216D1"/>
    <w:rsid w:val="00523EE0"/>
    <w:rsid w:val="0052410B"/>
    <w:rsid w:val="005312A5"/>
    <w:rsid w:val="00532458"/>
    <w:rsid w:val="005336F9"/>
    <w:rsid w:val="00535348"/>
    <w:rsid w:val="005355C0"/>
    <w:rsid w:val="00537338"/>
    <w:rsid w:val="00540466"/>
    <w:rsid w:val="00543FFB"/>
    <w:rsid w:val="005447DC"/>
    <w:rsid w:val="00544EB1"/>
    <w:rsid w:val="0054514A"/>
    <w:rsid w:val="0054582F"/>
    <w:rsid w:val="0054613C"/>
    <w:rsid w:val="0054694F"/>
    <w:rsid w:val="00547D7A"/>
    <w:rsid w:val="00547EAB"/>
    <w:rsid w:val="00547FC1"/>
    <w:rsid w:val="005531D8"/>
    <w:rsid w:val="00554102"/>
    <w:rsid w:val="0055419E"/>
    <w:rsid w:val="00556AD1"/>
    <w:rsid w:val="00557408"/>
    <w:rsid w:val="005574ED"/>
    <w:rsid w:val="00561CFA"/>
    <w:rsid w:val="00562C92"/>
    <w:rsid w:val="00563FC0"/>
    <w:rsid w:val="00566F35"/>
    <w:rsid w:val="0056765D"/>
    <w:rsid w:val="0057104C"/>
    <w:rsid w:val="00571A32"/>
    <w:rsid w:val="00571AD9"/>
    <w:rsid w:val="005733EF"/>
    <w:rsid w:val="00573F7F"/>
    <w:rsid w:val="00574116"/>
    <w:rsid w:val="00574374"/>
    <w:rsid w:val="00576A0B"/>
    <w:rsid w:val="00576BF9"/>
    <w:rsid w:val="00576FCC"/>
    <w:rsid w:val="00581523"/>
    <w:rsid w:val="00581A18"/>
    <w:rsid w:val="00582315"/>
    <w:rsid w:val="00587551"/>
    <w:rsid w:val="005878C0"/>
    <w:rsid w:val="00590296"/>
    <w:rsid w:val="00590B04"/>
    <w:rsid w:val="00591507"/>
    <w:rsid w:val="0059174A"/>
    <w:rsid w:val="00591E27"/>
    <w:rsid w:val="00592ADD"/>
    <w:rsid w:val="00593DC2"/>
    <w:rsid w:val="00593DDB"/>
    <w:rsid w:val="00594482"/>
    <w:rsid w:val="00594591"/>
    <w:rsid w:val="00595E49"/>
    <w:rsid w:val="005974B5"/>
    <w:rsid w:val="005A01F3"/>
    <w:rsid w:val="005A0B1A"/>
    <w:rsid w:val="005A2CE6"/>
    <w:rsid w:val="005A7987"/>
    <w:rsid w:val="005A7F60"/>
    <w:rsid w:val="005B53BA"/>
    <w:rsid w:val="005B5669"/>
    <w:rsid w:val="005C209D"/>
    <w:rsid w:val="005C3095"/>
    <w:rsid w:val="005C3704"/>
    <w:rsid w:val="005C3718"/>
    <w:rsid w:val="005C380A"/>
    <w:rsid w:val="005C39CA"/>
    <w:rsid w:val="005C420C"/>
    <w:rsid w:val="005C6F6A"/>
    <w:rsid w:val="005C7350"/>
    <w:rsid w:val="005D0BC4"/>
    <w:rsid w:val="005D1CE3"/>
    <w:rsid w:val="005D1E91"/>
    <w:rsid w:val="005D3F8B"/>
    <w:rsid w:val="005D4B0C"/>
    <w:rsid w:val="005D560E"/>
    <w:rsid w:val="005D5679"/>
    <w:rsid w:val="005D56B7"/>
    <w:rsid w:val="005D77E0"/>
    <w:rsid w:val="005E0346"/>
    <w:rsid w:val="005E147C"/>
    <w:rsid w:val="005E2C71"/>
    <w:rsid w:val="005E2D0E"/>
    <w:rsid w:val="005E2DE1"/>
    <w:rsid w:val="005E3A49"/>
    <w:rsid w:val="005E705C"/>
    <w:rsid w:val="005E7A4E"/>
    <w:rsid w:val="005F09E0"/>
    <w:rsid w:val="005F20B3"/>
    <w:rsid w:val="005F3AE2"/>
    <w:rsid w:val="005F4EDB"/>
    <w:rsid w:val="005F5459"/>
    <w:rsid w:val="005F5D64"/>
    <w:rsid w:val="005F6C91"/>
    <w:rsid w:val="005F7766"/>
    <w:rsid w:val="00601BDB"/>
    <w:rsid w:val="00606983"/>
    <w:rsid w:val="00610B33"/>
    <w:rsid w:val="00610B4C"/>
    <w:rsid w:val="00611EEC"/>
    <w:rsid w:val="00612064"/>
    <w:rsid w:val="00617087"/>
    <w:rsid w:val="006172D1"/>
    <w:rsid w:val="00622343"/>
    <w:rsid w:val="00622475"/>
    <w:rsid w:val="00622C06"/>
    <w:rsid w:val="006237F7"/>
    <w:rsid w:val="0062462E"/>
    <w:rsid w:val="00624756"/>
    <w:rsid w:val="0062700F"/>
    <w:rsid w:val="00627ABA"/>
    <w:rsid w:val="006300B8"/>
    <w:rsid w:val="00633828"/>
    <w:rsid w:val="00636673"/>
    <w:rsid w:val="00642B18"/>
    <w:rsid w:val="00642C91"/>
    <w:rsid w:val="00643D54"/>
    <w:rsid w:val="0064461B"/>
    <w:rsid w:val="00644B50"/>
    <w:rsid w:val="00644C5B"/>
    <w:rsid w:val="00646256"/>
    <w:rsid w:val="00650599"/>
    <w:rsid w:val="00650BA2"/>
    <w:rsid w:val="00651A14"/>
    <w:rsid w:val="006545A6"/>
    <w:rsid w:val="00655C8E"/>
    <w:rsid w:val="00657EDE"/>
    <w:rsid w:val="0066084C"/>
    <w:rsid w:val="006614EA"/>
    <w:rsid w:val="00661DB4"/>
    <w:rsid w:val="00662CED"/>
    <w:rsid w:val="0066355F"/>
    <w:rsid w:val="00665B95"/>
    <w:rsid w:val="00670AD0"/>
    <w:rsid w:val="006719CF"/>
    <w:rsid w:val="00672804"/>
    <w:rsid w:val="00672B55"/>
    <w:rsid w:val="00674C87"/>
    <w:rsid w:val="006756CD"/>
    <w:rsid w:val="0067715C"/>
    <w:rsid w:val="006771AD"/>
    <w:rsid w:val="0067775F"/>
    <w:rsid w:val="00681090"/>
    <w:rsid w:val="0068200B"/>
    <w:rsid w:val="006821E4"/>
    <w:rsid w:val="00682457"/>
    <w:rsid w:val="006841B2"/>
    <w:rsid w:val="00684F56"/>
    <w:rsid w:val="00685D4A"/>
    <w:rsid w:val="00691F46"/>
    <w:rsid w:val="00691F7B"/>
    <w:rsid w:val="00693CDA"/>
    <w:rsid w:val="00693E1C"/>
    <w:rsid w:val="006951B4"/>
    <w:rsid w:val="00695745"/>
    <w:rsid w:val="006A0FB7"/>
    <w:rsid w:val="006A1C08"/>
    <w:rsid w:val="006A1CA1"/>
    <w:rsid w:val="006A2F96"/>
    <w:rsid w:val="006A4D17"/>
    <w:rsid w:val="006B01DE"/>
    <w:rsid w:val="006B0EE6"/>
    <w:rsid w:val="006B2663"/>
    <w:rsid w:val="006B3458"/>
    <w:rsid w:val="006B3AD6"/>
    <w:rsid w:val="006C052F"/>
    <w:rsid w:val="006C0A52"/>
    <w:rsid w:val="006C4653"/>
    <w:rsid w:val="006C6A3B"/>
    <w:rsid w:val="006C6B11"/>
    <w:rsid w:val="006C6B92"/>
    <w:rsid w:val="006D07A4"/>
    <w:rsid w:val="006D0AE5"/>
    <w:rsid w:val="006D1CF5"/>
    <w:rsid w:val="006D28A4"/>
    <w:rsid w:val="006D359B"/>
    <w:rsid w:val="006D35CB"/>
    <w:rsid w:val="006D375C"/>
    <w:rsid w:val="006D56A2"/>
    <w:rsid w:val="006D5808"/>
    <w:rsid w:val="006D634F"/>
    <w:rsid w:val="006D73AE"/>
    <w:rsid w:val="006E0444"/>
    <w:rsid w:val="006E23E1"/>
    <w:rsid w:val="006E259A"/>
    <w:rsid w:val="006E32F8"/>
    <w:rsid w:val="006E61C1"/>
    <w:rsid w:val="006E6680"/>
    <w:rsid w:val="006E6CC8"/>
    <w:rsid w:val="006F105D"/>
    <w:rsid w:val="006F1216"/>
    <w:rsid w:val="006F28C1"/>
    <w:rsid w:val="006F2BBE"/>
    <w:rsid w:val="006F4E38"/>
    <w:rsid w:val="006F5BAD"/>
    <w:rsid w:val="006F646A"/>
    <w:rsid w:val="006F6BCF"/>
    <w:rsid w:val="006F761E"/>
    <w:rsid w:val="00702ABA"/>
    <w:rsid w:val="00702E0F"/>
    <w:rsid w:val="00703DBB"/>
    <w:rsid w:val="00704299"/>
    <w:rsid w:val="007069C1"/>
    <w:rsid w:val="007071F4"/>
    <w:rsid w:val="007103E6"/>
    <w:rsid w:val="00710890"/>
    <w:rsid w:val="0071124F"/>
    <w:rsid w:val="00711CE8"/>
    <w:rsid w:val="00712D4A"/>
    <w:rsid w:val="007145CE"/>
    <w:rsid w:val="00715F0E"/>
    <w:rsid w:val="0071634E"/>
    <w:rsid w:val="00720C89"/>
    <w:rsid w:val="00721EAF"/>
    <w:rsid w:val="007226D2"/>
    <w:rsid w:val="00722AB6"/>
    <w:rsid w:val="007241E6"/>
    <w:rsid w:val="00726341"/>
    <w:rsid w:val="00727C2B"/>
    <w:rsid w:val="0073086E"/>
    <w:rsid w:val="0073214D"/>
    <w:rsid w:val="0073274B"/>
    <w:rsid w:val="00734CA7"/>
    <w:rsid w:val="00736B88"/>
    <w:rsid w:val="00737035"/>
    <w:rsid w:val="0074365E"/>
    <w:rsid w:val="007441E1"/>
    <w:rsid w:val="00747A5D"/>
    <w:rsid w:val="00751689"/>
    <w:rsid w:val="007526A2"/>
    <w:rsid w:val="007537C6"/>
    <w:rsid w:val="007552A7"/>
    <w:rsid w:val="00757749"/>
    <w:rsid w:val="007602D6"/>
    <w:rsid w:val="00760A70"/>
    <w:rsid w:val="007636B0"/>
    <w:rsid w:val="007636EE"/>
    <w:rsid w:val="007646FB"/>
    <w:rsid w:val="00765977"/>
    <w:rsid w:val="007674A9"/>
    <w:rsid w:val="00770820"/>
    <w:rsid w:val="00770E8D"/>
    <w:rsid w:val="0077150C"/>
    <w:rsid w:val="007721D0"/>
    <w:rsid w:val="00772A90"/>
    <w:rsid w:val="007731C0"/>
    <w:rsid w:val="00773C3F"/>
    <w:rsid w:val="0077543A"/>
    <w:rsid w:val="00775D61"/>
    <w:rsid w:val="0077681C"/>
    <w:rsid w:val="00777969"/>
    <w:rsid w:val="00780865"/>
    <w:rsid w:val="00781548"/>
    <w:rsid w:val="00783667"/>
    <w:rsid w:val="007844A0"/>
    <w:rsid w:val="007853B2"/>
    <w:rsid w:val="00785C22"/>
    <w:rsid w:val="00785EDE"/>
    <w:rsid w:val="00790E9D"/>
    <w:rsid w:val="00791EBC"/>
    <w:rsid w:val="007969CD"/>
    <w:rsid w:val="00796C41"/>
    <w:rsid w:val="007971C9"/>
    <w:rsid w:val="00797DB8"/>
    <w:rsid w:val="007A5D4D"/>
    <w:rsid w:val="007A6089"/>
    <w:rsid w:val="007A6F45"/>
    <w:rsid w:val="007A7119"/>
    <w:rsid w:val="007B1CCB"/>
    <w:rsid w:val="007B430C"/>
    <w:rsid w:val="007B4AAF"/>
    <w:rsid w:val="007B4B8F"/>
    <w:rsid w:val="007B4E68"/>
    <w:rsid w:val="007B4E75"/>
    <w:rsid w:val="007B4E87"/>
    <w:rsid w:val="007B4FC5"/>
    <w:rsid w:val="007B5FCE"/>
    <w:rsid w:val="007B6E90"/>
    <w:rsid w:val="007B7972"/>
    <w:rsid w:val="007C10D8"/>
    <w:rsid w:val="007C177B"/>
    <w:rsid w:val="007C310E"/>
    <w:rsid w:val="007C37BC"/>
    <w:rsid w:val="007C3D38"/>
    <w:rsid w:val="007C5575"/>
    <w:rsid w:val="007C57A5"/>
    <w:rsid w:val="007C6933"/>
    <w:rsid w:val="007D06E4"/>
    <w:rsid w:val="007D2013"/>
    <w:rsid w:val="007D2F4B"/>
    <w:rsid w:val="007D4B79"/>
    <w:rsid w:val="007D5C5D"/>
    <w:rsid w:val="007D5C9C"/>
    <w:rsid w:val="007D5E25"/>
    <w:rsid w:val="007D6E8E"/>
    <w:rsid w:val="007D7217"/>
    <w:rsid w:val="007E02AD"/>
    <w:rsid w:val="007E0328"/>
    <w:rsid w:val="007E0B45"/>
    <w:rsid w:val="007E1694"/>
    <w:rsid w:val="007E1929"/>
    <w:rsid w:val="007E1CA2"/>
    <w:rsid w:val="007E2366"/>
    <w:rsid w:val="007E2D48"/>
    <w:rsid w:val="007E3E96"/>
    <w:rsid w:val="007E3F37"/>
    <w:rsid w:val="007E4D33"/>
    <w:rsid w:val="007E4F08"/>
    <w:rsid w:val="007E5611"/>
    <w:rsid w:val="007E592D"/>
    <w:rsid w:val="007F17C3"/>
    <w:rsid w:val="007F2689"/>
    <w:rsid w:val="007F66A6"/>
    <w:rsid w:val="007F72F4"/>
    <w:rsid w:val="007F749F"/>
    <w:rsid w:val="00804A9D"/>
    <w:rsid w:val="008052E7"/>
    <w:rsid w:val="00805319"/>
    <w:rsid w:val="00806142"/>
    <w:rsid w:val="00806A88"/>
    <w:rsid w:val="00810630"/>
    <w:rsid w:val="00811F4C"/>
    <w:rsid w:val="00812239"/>
    <w:rsid w:val="008133BE"/>
    <w:rsid w:val="00814549"/>
    <w:rsid w:val="008161C7"/>
    <w:rsid w:val="00817229"/>
    <w:rsid w:val="00817D71"/>
    <w:rsid w:val="00823776"/>
    <w:rsid w:val="00823BB8"/>
    <w:rsid w:val="00825A52"/>
    <w:rsid w:val="00826307"/>
    <w:rsid w:val="0082737F"/>
    <w:rsid w:val="008274CF"/>
    <w:rsid w:val="008278DB"/>
    <w:rsid w:val="008303F8"/>
    <w:rsid w:val="00831344"/>
    <w:rsid w:val="00831D9C"/>
    <w:rsid w:val="008329D8"/>
    <w:rsid w:val="00835F80"/>
    <w:rsid w:val="00836BCB"/>
    <w:rsid w:val="00836C22"/>
    <w:rsid w:val="00840455"/>
    <w:rsid w:val="008404DF"/>
    <w:rsid w:val="00841435"/>
    <w:rsid w:val="00841D99"/>
    <w:rsid w:val="008430CB"/>
    <w:rsid w:val="00843470"/>
    <w:rsid w:val="0084485F"/>
    <w:rsid w:val="00845630"/>
    <w:rsid w:val="00846F7C"/>
    <w:rsid w:val="00851F07"/>
    <w:rsid w:val="0085371B"/>
    <w:rsid w:val="00853B6E"/>
    <w:rsid w:val="00856381"/>
    <w:rsid w:val="00857D81"/>
    <w:rsid w:val="00857F58"/>
    <w:rsid w:val="00861175"/>
    <w:rsid w:val="0086165D"/>
    <w:rsid w:val="00863A48"/>
    <w:rsid w:val="00864A9A"/>
    <w:rsid w:val="00864F7D"/>
    <w:rsid w:val="008662AC"/>
    <w:rsid w:val="0086654C"/>
    <w:rsid w:val="00867552"/>
    <w:rsid w:val="00867580"/>
    <w:rsid w:val="008676A3"/>
    <w:rsid w:val="008700E9"/>
    <w:rsid w:val="0087097F"/>
    <w:rsid w:val="00870EAA"/>
    <w:rsid w:val="00870EFB"/>
    <w:rsid w:val="00872DF0"/>
    <w:rsid w:val="00874FE9"/>
    <w:rsid w:val="00876BAB"/>
    <w:rsid w:val="00877E99"/>
    <w:rsid w:val="008858D9"/>
    <w:rsid w:val="0088650C"/>
    <w:rsid w:val="0089273B"/>
    <w:rsid w:val="00892750"/>
    <w:rsid w:val="008937E1"/>
    <w:rsid w:val="00894CC6"/>
    <w:rsid w:val="00896347"/>
    <w:rsid w:val="00896EAF"/>
    <w:rsid w:val="0089784B"/>
    <w:rsid w:val="008A0D49"/>
    <w:rsid w:val="008A14E8"/>
    <w:rsid w:val="008A43E7"/>
    <w:rsid w:val="008A7D26"/>
    <w:rsid w:val="008B16FF"/>
    <w:rsid w:val="008B21CD"/>
    <w:rsid w:val="008B2327"/>
    <w:rsid w:val="008B5A38"/>
    <w:rsid w:val="008C13AD"/>
    <w:rsid w:val="008C3309"/>
    <w:rsid w:val="008C4320"/>
    <w:rsid w:val="008C50D8"/>
    <w:rsid w:val="008C5E1F"/>
    <w:rsid w:val="008C6B9A"/>
    <w:rsid w:val="008C6BAF"/>
    <w:rsid w:val="008C773D"/>
    <w:rsid w:val="008D02C3"/>
    <w:rsid w:val="008D0DD1"/>
    <w:rsid w:val="008D1166"/>
    <w:rsid w:val="008D146B"/>
    <w:rsid w:val="008D154C"/>
    <w:rsid w:val="008D1569"/>
    <w:rsid w:val="008D49E0"/>
    <w:rsid w:val="008D566E"/>
    <w:rsid w:val="008D56AE"/>
    <w:rsid w:val="008E01D6"/>
    <w:rsid w:val="008E10CD"/>
    <w:rsid w:val="008E115F"/>
    <w:rsid w:val="008E30E2"/>
    <w:rsid w:val="008E32F4"/>
    <w:rsid w:val="008E36B1"/>
    <w:rsid w:val="008E3D42"/>
    <w:rsid w:val="008E4196"/>
    <w:rsid w:val="008E44FE"/>
    <w:rsid w:val="008E6118"/>
    <w:rsid w:val="008F085B"/>
    <w:rsid w:val="008F1745"/>
    <w:rsid w:val="008F1B58"/>
    <w:rsid w:val="008F2496"/>
    <w:rsid w:val="008F26BD"/>
    <w:rsid w:val="008F2885"/>
    <w:rsid w:val="008F42D4"/>
    <w:rsid w:val="008F4951"/>
    <w:rsid w:val="008F5AA2"/>
    <w:rsid w:val="008F680D"/>
    <w:rsid w:val="008F6859"/>
    <w:rsid w:val="008F7570"/>
    <w:rsid w:val="0090200B"/>
    <w:rsid w:val="00902C86"/>
    <w:rsid w:val="0090369F"/>
    <w:rsid w:val="00903F7C"/>
    <w:rsid w:val="0090495B"/>
    <w:rsid w:val="00905904"/>
    <w:rsid w:val="00906675"/>
    <w:rsid w:val="00906932"/>
    <w:rsid w:val="0090746E"/>
    <w:rsid w:val="00907A6D"/>
    <w:rsid w:val="009106BF"/>
    <w:rsid w:val="00913862"/>
    <w:rsid w:val="00913B8C"/>
    <w:rsid w:val="009157BC"/>
    <w:rsid w:val="00917DF9"/>
    <w:rsid w:val="00922793"/>
    <w:rsid w:val="00925759"/>
    <w:rsid w:val="0092594E"/>
    <w:rsid w:val="00925C82"/>
    <w:rsid w:val="0092784F"/>
    <w:rsid w:val="00931124"/>
    <w:rsid w:val="00932A9B"/>
    <w:rsid w:val="009347D7"/>
    <w:rsid w:val="009366DD"/>
    <w:rsid w:val="009373AE"/>
    <w:rsid w:val="0093753F"/>
    <w:rsid w:val="00937BAC"/>
    <w:rsid w:val="0094033F"/>
    <w:rsid w:val="009408CF"/>
    <w:rsid w:val="00940D8B"/>
    <w:rsid w:val="00941003"/>
    <w:rsid w:val="00941147"/>
    <w:rsid w:val="00942437"/>
    <w:rsid w:val="0094295F"/>
    <w:rsid w:val="009439E2"/>
    <w:rsid w:val="00946384"/>
    <w:rsid w:val="00946E22"/>
    <w:rsid w:val="0094795A"/>
    <w:rsid w:val="00947FAE"/>
    <w:rsid w:val="009506F6"/>
    <w:rsid w:val="00952E10"/>
    <w:rsid w:val="00953D09"/>
    <w:rsid w:val="00954541"/>
    <w:rsid w:val="00955B52"/>
    <w:rsid w:val="00960F6A"/>
    <w:rsid w:val="00961A26"/>
    <w:rsid w:val="009623B2"/>
    <w:rsid w:val="009623D0"/>
    <w:rsid w:val="00962423"/>
    <w:rsid w:val="0096254D"/>
    <w:rsid w:val="00962A2B"/>
    <w:rsid w:val="00962C3E"/>
    <w:rsid w:val="00962FBD"/>
    <w:rsid w:val="00964907"/>
    <w:rsid w:val="0096578F"/>
    <w:rsid w:val="00967791"/>
    <w:rsid w:val="00970B6D"/>
    <w:rsid w:val="0097395E"/>
    <w:rsid w:val="00974A82"/>
    <w:rsid w:val="00975DBF"/>
    <w:rsid w:val="00975E89"/>
    <w:rsid w:val="00982E51"/>
    <w:rsid w:val="009839CC"/>
    <w:rsid w:val="009859D1"/>
    <w:rsid w:val="00986AA1"/>
    <w:rsid w:val="00986DE7"/>
    <w:rsid w:val="0098783C"/>
    <w:rsid w:val="009878C2"/>
    <w:rsid w:val="00987CE0"/>
    <w:rsid w:val="00991C68"/>
    <w:rsid w:val="00993954"/>
    <w:rsid w:val="00994A86"/>
    <w:rsid w:val="009951E7"/>
    <w:rsid w:val="00996928"/>
    <w:rsid w:val="009A03A6"/>
    <w:rsid w:val="009A0B57"/>
    <w:rsid w:val="009A0E96"/>
    <w:rsid w:val="009A3C7E"/>
    <w:rsid w:val="009A5CAF"/>
    <w:rsid w:val="009A72F0"/>
    <w:rsid w:val="009A7630"/>
    <w:rsid w:val="009A7B67"/>
    <w:rsid w:val="009B0248"/>
    <w:rsid w:val="009B07D8"/>
    <w:rsid w:val="009B09BE"/>
    <w:rsid w:val="009B1445"/>
    <w:rsid w:val="009B223D"/>
    <w:rsid w:val="009B465E"/>
    <w:rsid w:val="009B4AB2"/>
    <w:rsid w:val="009B4F46"/>
    <w:rsid w:val="009B5385"/>
    <w:rsid w:val="009B625E"/>
    <w:rsid w:val="009B6658"/>
    <w:rsid w:val="009B6DA0"/>
    <w:rsid w:val="009B76D7"/>
    <w:rsid w:val="009B7B54"/>
    <w:rsid w:val="009C1768"/>
    <w:rsid w:val="009C1FF6"/>
    <w:rsid w:val="009C4301"/>
    <w:rsid w:val="009C45B9"/>
    <w:rsid w:val="009C5019"/>
    <w:rsid w:val="009C611C"/>
    <w:rsid w:val="009C7161"/>
    <w:rsid w:val="009D02FF"/>
    <w:rsid w:val="009D0DFE"/>
    <w:rsid w:val="009D1020"/>
    <w:rsid w:val="009D1047"/>
    <w:rsid w:val="009D122A"/>
    <w:rsid w:val="009D19D6"/>
    <w:rsid w:val="009D1E4F"/>
    <w:rsid w:val="009D42BC"/>
    <w:rsid w:val="009D4D1E"/>
    <w:rsid w:val="009D57ED"/>
    <w:rsid w:val="009D6EF5"/>
    <w:rsid w:val="009D7521"/>
    <w:rsid w:val="009D763A"/>
    <w:rsid w:val="009E042B"/>
    <w:rsid w:val="009E0BBC"/>
    <w:rsid w:val="009E0CDB"/>
    <w:rsid w:val="009E0E8F"/>
    <w:rsid w:val="009E5C00"/>
    <w:rsid w:val="009E6723"/>
    <w:rsid w:val="009E75AC"/>
    <w:rsid w:val="009F0AFD"/>
    <w:rsid w:val="009F2D05"/>
    <w:rsid w:val="009F5286"/>
    <w:rsid w:val="009F69E2"/>
    <w:rsid w:val="009F7706"/>
    <w:rsid w:val="00A00FCC"/>
    <w:rsid w:val="00A01392"/>
    <w:rsid w:val="00A104CD"/>
    <w:rsid w:val="00A10924"/>
    <w:rsid w:val="00A1284A"/>
    <w:rsid w:val="00A1418D"/>
    <w:rsid w:val="00A14BC4"/>
    <w:rsid w:val="00A15065"/>
    <w:rsid w:val="00A15B47"/>
    <w:rsid w:val="00A16C11"/>
    <w:rsid w:val="00A2053F"/>
    <w:rsid w:val="00A21EB2"/>
    <w:rsid w:val="00A2304A"/>
    <w:rsid w:val="00A26FA9"/>
    <w:rsid w:val="00A272B0"/>
    <w:rsid w:val="00A2734C"/>
    <w:rsid w:val="00A2772C"/>
    <w:rsid w:val="00A3063D"/>
    <w:rsid w:val="00A3107F"/>
    <w:rsid w:val="00A31776"/>
    <w:rsid w:val="00A34EFB"/>
    <w:rsid w:val="00A35483"/>
    <w:rsid w:val="00A35BDC"/>
    <w:rsid w:val="00A36C5E"/>
    <w:rsid w:val="00A37F6C"/>
    <w:rsid w:val="00A445CB"/>
    <w:rsid w:val="00A450E9"/>
    <w:rsid w:val="00A45EEF"/>
    <w:rsid w:val="00A45F94"/>
    <w:rsid w:val="00A47D2C"/>
    <w:rsid w:val="00A50682"/>
    <w:rsid w:val="00A506BD"/>
    <w:rsid w:val="00A51038"/>
    <w:rsid w:val="00A5125A"/>
    <w:rsid w:val="00A513C5"/>
    <w:rsid w:val="00A5276E"/>
    <w:rsid w:val="00A52791"/>
    <w:rsid w:val="00A55920"/>
    <w:rsid w:val="00A56AD3"/>
    <w:rsid w:val="00A57B85"/>
    <w:rsid w:val="00A600F1"/>
    <w:rsid w:val="00A60531"/>
    <w:rsid w:val="00A60A16"/>
    <w:rsid w:val="00A613F5"/>
    <w:rsid w:val="00A628DF"/>
    <w:rsid w:val="00A6361B"/>
    <w:rsid w:val="00A64B29"/>
    <w:rsid w:val="00A65454"/>
    <w:rsid w:val="00A65A7C"/>
    <w:rsid w:val="00A66E49"/>
    <w:rsid w:val="00A67B22"/>
    <w:rsid w:val="00A726CF"/>
    <w:rsid w:val="00A73213"/>
    <w:rsid w:val="00A74268"/>
    <w:rsid w:val="00A744BC"/>
    <w:rsid w:val="00A823B8"/>
    <w:rsid w:val="00A85068"/>
    <w:rsid w:val="00A85533"/>
    <w:rsid w:val="00A858CA"/>
    <w:rsid w:val="00A86DF9"/>
    <w:rsid w:val="00A87574"/>
    <w:rsid w:val="00A87F2D"/>
    <w:rsid w:val="00A90A33"/>
    <w:rsid w:val="00A910AF"/>
    <w:rsid w:val="00A9154B"/>
    <w:rsid w:val="00A932FD"/>
    <w:rsid w:val="00A94FC9"/>
    <w:rsid w:val="00A95E9F"/>
    <w:rsid w:val="00A97881"/>
    <w:rsid w:val="00A97C19"/>
    <w:rsid w:val="00AA11B4"/>
    <w:rsid w:val="00AA1520"/>
    <w:rsid w:val="00AA2654"/>
    <w:rsid w:val="00AA29B7"/>
    <w:rsid w:val="00AA31EC"/>
    <w:rsid w:val="00AA375F"/>
    <w:rsid w:val="00AA37CF"/>
    <w:rsid w:val="00AA4584"/>
    <w:rsid w:val="00AA565A"/>
    <w:rsid w:val="00AA5818"/>
    <w:rsid w:val="00AA5EC3"/>
    <w:rsid w:val="00AB2D3F"/>
    <w:rsid w:val="00AB40CA"/>
    <w:rsid w:val="00AB44AD"/>
    <w:rsid w:val="00AB52D6"/>
    <w:rsid w:val="00AB6AC7"/>
    <w:rsid w:val="00AC2BE8"/>
    <w:rsid w:val="00AC2E41"/>
    <w:rsid w:val="00AC2F76"/>
    <w:rsid w:val="00AC3A2C"/>
    <w:rsid w:val="00AC49C6"/>
    <w:rsid w:val="00AC4A88"/>
    <w:rsid w:val="00AC5CCD"/>
    <w:rsid w:val="00AC5D55"/>
    <w:rsid w:val="00AC5F9E"/>
    <w:rsid w:val="00AC712E"/>
    <w:rsid w:val="00AC76EA"/>
    <w:rsid w:val="00AD0D94"/>
    <w:rsid w:val="00AD2878"/>
    <w:rsid w:val="00AD352D"/>
    <w:rsid w:val="00AD3EE0"/>
    <w:rsid w:val="00AD3F7D"/>
    <w:rsid w:val="00AD53F8"/>
    <w:rsid w:val="00AE29F5"/>
    <w:rsid w:val="00AE3453"/>
    <w:rsid w:val="00AE40FB"/>
    <w:rsid w:val="00AE4321"/>
    <w:rsid w:val="00AE6EF6"/>
    <w:rsid w:val="00AF0BE0"/>
    <w:rsid w:val="00AF0E8C"/>
    <w:rsid w:val="00AF1385"/>
    <w:rsid w:val="00AF1F8E"/>
    <w:rsid w:val="00AF4374"/>
    <w:rsid w:val="00AF4B1F"/>
    <w:rsid w:val="00AF4ED7"/>
    <w:rsid w:val="00AF60FB"/>
    <w:rsid w:val="00AF7C95"/>
    <w:rsid w:val="00B035DC"/>
    <w:rsid w:val="00B04387"/>
    <w:rsid w:val="00B04931"/>
    <w:rsid w:val="00B05583"/>
    <w:rsid w:val="00B05DBB"/>
    <w:rsid w:val="00B072F8"/>
    <w:rsid w:val="00B10020"/>
    <w:rsid w:val="00B1074D"/>
    <w:rsid w:val="00B113D5"/>
    <w:rsid w:val="00B136F4"/>
    <w:rsid w:val="00B13D38"/>
    <w:rsid w:val="00B146B3"/>
    <w:rsid w:val="00B14AC0"/>
    <w:rsid w:val="00B17CD7"/>
    <w:rsid w:val="00B214F4"/>
    <w:rsid w:val="00B21546"/>
    <w:rsid w:val="00B21D5E"/>
    <w:rsid w:val="00B23B79"/>
    <w:rsid w:val="00B23D26"/>
    <w:rsid w:val="00B24724"/>
    <w:rsid w:val="00B24914"/>
    <w:rsid w:val="00B25D71"/>
    <w:rsid w:val="00B267D2"/>
    <w:rsid w:val="00B26847"/>
    <w:rsid w:val="00B26D28"/>
    <w:rsid w:val="00B3005F"/>
    <w:rsid w:val="00B300D8"/>
    <w:rsid w:val="00B30690"/>
    <w:rsid w:val="00B323A0"/>
    <w:rsid w:val="00B32458"/>
    <w:rsid w:val="00B32E28"/>
    <w:rsid w:val="00B34149"/>
    <w:rsid w:val="00B34408"/>
    <w:rsid w:val="00B34B8D"/>
    <w:rsid w:val="00B364B5"/>
    <w:rsid w:val="00B37A39"/>
    <w:rsid w:val="00B4056B"/>
    <w:rsid w:val="00B4108E"/>
    <w:rsid w:val="00B42868"/>
    <w:rsid w:val="00B455C8"/>
    <w:rsid w:val="00B455E7"/>
    <w:rsid w:val="00B50141"/>
    <w:rsid w:val="00B51E6F"/>
    <w:rsid w:val="00B529EF"/>
    <w:rsid w:val="00B52FBF"/>
    <w:rsid w:val="00B534FF"/>
    <w:rsid w:val="00B53C14"/>
    <w:rsid w:val="00B552DE"/>
    <w:rsid w:val="00B55CAC"/>
    <w:rsid w:val="00B576F5"/>
    <w:rsid w:val="00B5779B"/>
    <w:rsid w:val="00B601C6"/>
    <w:rsid w:val="00B610DF"/>
    <w:rsid w:val="00B61142"/>
    <w:rsid w:val="00B62A45"/>
    <w:rsid w:val="00B63375"/>
    <w:rsid w:val="00B652AD"/>
    <w:rsid w:val="00B66787"/>
    <w:rsid w:val="00B66EF6"/>
    <w:rsid w:val="00B702A1"/>
    <w:rsid w:val="00B70C2E"/>
    <w:rsid w:val="00B71A1A"/>
    <w:rsid w:val="00B71ED4"/>
    <w:rsid w:val="00B72193"/>
    <w:rsid w:val="00B73A71"/>
    <w:rsid w:val="00B74AB3"/>
    <w:rsid w:val="00B75394"/>
    <w:rsid w:val="00B75F3E"/>
    <w:rsid w:val="00B7699B"/>
    <w:rsid w:val="00B809F7"/>
    <w:rsid w:val="00B81F38"/>
    <w:rsid w:val="00B8251E"/>
    <w:rsid w:val="00B828F4"/>
    <w:rsid w:val="00B82977"/>
    <w:rsid w:val="00B839B1"/>
    <w:rsid w:val="00B84A72"/>
    <w:rsid w:val="00B84B41"/>
    <w:rsid w:val="00B84B9F"/>
    <w:rsid w:val="00B85C50"/>
    <w:rsid w:val="00B87582"/>
    <w:rsid w:val="00B91047"/>
    <w:rsid w:val="00B91BFD"/>
    <w:rsid w:val="00B927E8"/>
    <w:rsid w:val="00B952BA"/>
    <w:rsid w:val="00B970C7"/>
    <w:rsid w:val="00B97C27"/>
    <w:rsid w:val="00BA477C"/>
    <w:rsid w:val="00BA5B17"/>
    <w:rsid w:val="00BA64DC"/>
    <w:rsid w:val="00BA6E2B"/>
    <w:rsid w:val="00BB0236"/>
    <w:rsid w:val="00BB055E"/>
    <w:rsid w:val="00BB07E2"/>
    <w:rsid w:val="00BB0C0E"/>
    <w:rsid w:val="00BB0E9D"/>
    <w:rsid w:val="00BB160C"/>
    <w:rsid w:val="00BB2A1F"/>
    <w:rsid w:val="00BB3DBD"/>
    <w:rsid w:val="00BB4F31"/>
    <w:rsid w:val="00BB7264"/>
    <w:rsid w:val="00BC0973"/>
    <w:rsid w:val="00BC26F0"/>
    <w:rsid w:val="00BC279A"/>
    <w:rsid w:val="00BC3FC3"/>
    <w:rsid w:val="00BC401F"/>
    <w:rsid w:val="00BC4636"/>
    <w:rsid w:val="00BC518F"/>
    <w:rsid w:val="00BD171D"/>
    <w:rsid w:val="00BD532F"/>
    <w:rsid w:val="00BD5D3D"/>
    <w:rsid w:val="00BD664C"/>
    <w:rsid w:val="00BD76F5"/>
    <w:rsid w:val="00BD7F58"/>
    <w:rsid w:val="00BE090F"/>
    <w:rsid w:val="00BE13C3"/>
    <w:rsid w:val="00BE219E"/>
    <w:rsid w:val="00BE23F7"/>
    <w:rsid w:val="00BE4727"/>
    <w:rsid w:val="00BE5B4A"/>
    <w:rsid w:val="00BE7516"/>
    <w:rsid w:val="00BF08B2"/>
    <w:rsid w:val="00BF24BC"/>
    <w:rsid w:val="00BF24BE"/>
    <w:rsid w:val="00BF3597"/>
    <w:rsid w:val="00BF3FEB"/>
    <w:rsid w:val="00BF4341"/>
    <w:rsid w:val="00BF4AB0"/>
    <w:rsid w:val="00C0092C"/>
    <w:rsid w:val="00C015CA"/>
    <w:rsid w:val="00C01EDB"/>
    <w:rsid w:val="00C06583"/>
    <w:rsid w:val="00C065B9"/>
    <w:rsid w:val="00C11546"/>
    <w:rsid w:val="00C11622"/>
    <w:rsid w:val="00C11893"/>
    <w:rsid w:val="00C1288C"/>
    <w:rsid w:val="00C1404E"/>
    <w:rsid w:val="00C156C6"/>
    <w:rsid w:val="00C16F29"/>
    <w:rsid w:val="00C175B5"/>
    <w:rsid w:val="00C21A59"/>
    <w:rsid w:val="00C24084"/>
    <w:rsid w:val="00C24B0F"/>
    <w:rsid w:val="00C24D34"/>
    <w:rsid w:val="00C25135"/>
    <w:rsid w:val="00C261CD"/>
    <w:rsid w:val="00C26CC9"/>
    <w:rsid w:val="00C27EB0"/>
    <w:rsid w:val="00C3029B"/>
    <w:rsid w:val="00C3131B"/>
    <w:rsid w:val="00C31897"/>
    <w:rsid w:val="00C33128"/>
    <w:rsid w:val="00C340C6"/>
    <w:rsid w:val="00C34AFF"/>
    <w:rsid w:val="00C35BA3"/>
    <w:rsid w:val="00C366BA"/>
    <w:rsid w:val="00C408EB"/>
    <w:rsid w:val="00C40D67"/>
    <w:rsid w:val="00C41D07"/>
    <w:rsid w:val="00C425CE"/>
    <w:rsid w:val="00C42E1F"/>
    <w:rsid w:val="00C4404D"/>
    <w:rsid w:val="00C45A9A"/>
    <w:rsid w:val="00C4689E"/>
    <w:rsid w:val="00C46CD5"/>
    <w:rsid w:val="00C50EA6"/>
    <w:rsid w:val="00C51675"/>
    <w:rsid w:val="00C5230F"/>
    <w:rsid w:val="00C52863"/>
    <w:rsid w:val="00C52E69"/>
    <w:rsid w:val="00C53015"/>
    <w:rsid w:val="00C531E2"/>
    <w:rsid w:val="00C53F0E"/>
    <w:rsid w:val="00C54A4E"/>
    <w:rsid w:val="00C54DDF"/>
    <w:rsid w:val="00C556BF"/>
    <w:rsid w:val="00C558DE"/>
    <w:rsid w:val="00C56743"/>
    <w:rsid w:val="00C57ABF"/>
    <w:rsid w:val="00C60279"/>
    <w:rsid w:val="00C60C64"/>
    <w:rsid w:val="00C60FCF"/>
    <w:rsid w:val="00C6317B"/>
    <w:rsid w:val="00C63928"/>
    <w:rsid w:val="00C65081"/>
    <w:rsid w:val="00C6549F"/>
    <w:rsid w:val="00C70695"/>
    <w:rsid w:val="00C70913"/>
    <w:rsid w:val="00C7366A"/>
    <w:rsid w:val="00C73B3B"/>
    <w:rsid w:val="00C74220"/>
    <w:rsid w:val="00C76466"/>
    <w:rsid w:val="00C76B7C"/>
    <w:rsid w:val="00C76D3D"/>
    <w:rsid w:val="00C80DAE"/>
    <w:rsid w:val="00C822DB"/>
    <w:rsid w:val="00C82F01"/>
    <w:rsid w:val="00C8316E"/>
    <w:rsid w:val="00C8497C"/>
    <w:rsid w:val="00C85379"/>
    <w:rsid w:val="00C8587B"/>
    <w:rsid w:val="00C8646A"/>
    <w:rsid w:val="00C87EAF"/>
    <w:rsid w:val="00C91D92"/>
    <w:rsid w:val="00C933AC"/>
    <w:rsid w:val="00C94E22"/>
    <w:rsid w:val="00C94E7F"/>
    <w:rsid w:val="00C95264"/>
    <w:rsid w:val="00C9599F"/>
    <w:rsid w:val="00C97A28"/>
    <w:rsid w:val="00CA1B38"/>
    <w:rsid w:val="00CA36E9"/>
    <w:rsid w:val="00CA43A8"/>
    <w:rsid w:val="00CA4485"/>
    <w:rsid w:val="00CA48D2"/>
    <w:rsid w:val="00CA4A1B"/>
    <w:rsid w:val="00CB1D58"/>
    <w:rsid w:val="00CB202F"/>
    <w:rsid w:val="00CB2C33"/>
    <w:rsid w:val="00CB448B"/>
    <w:rsid w:val="00CB494E"/>
    <w:rsid w:val="00CB4E20"/>
    <w:rsid w:val="00CB55A9"/>
    <w:rsid w:val="00CB656B"/>
    <w:rsid w:val="00CB70F2"/>
    <w:rsid w:val="00CB7A7B"/>
    <w:rsid w:val="00CB7B1A"/>
    <w:rsid w:val="00CC0F06"/>
    <w:rsid w:val="00CC0F3C"/>
    <w:rsid w:val="00CC1781"/>
    <w:rsid w:val="00CC1A2E"/>
    <w:rsid w:val="00CC3465"/>
    <w:rsid w:val="00CC399C"/>
    <w:rsid w:val="00CC71A7"/>
    <w:rsid w:val="00CC7D33"/>
    <w:rsid w:val="00CD060F"/>
    <w:rsid w:val="00CD34F7"/>
    <w:rsid w:val="00CD41AE"/>
    <w:rsid w:val="00CD4FFF"/>
    <w:rsid w:val="00CD51AF"/>
    <w:rsid w:val="00CD628D"/>
    <w:rsid w:val="00CD7922"/>
    <w:rsid w:val="00CE15E5"/>
    <w:rsid w:val="00CE220D"/>
    <w:rsid w:val="00CE2417"/>
    <w:rsid w:val="00CE3006"/>
    <w:rsid w:val="00CE556B"/>
    <w:rsid w:val="00CE58FC"/>
    <w:rsid w:val="00CE6341"/>
    <w:rsid w:val="00CF14EA"/>
    <w:rsid w:val="00CF17B4"/>
    <w:rsid w:val="00CF1F34"/>
    <w:rsid w:val="00CF3DE6"/>
    <w:rsid w:val="00CF58D1"/>
    <w:rsid w:val="00D002A5"/>
    <w:rsid w:val="00D003CC"/>
    <w:rsid w:val="00D00B09"/>
    <w:rsid w:val="00D00D83"/>
    <w:rsid w:val="00D01D76"/>
    <w:rsid w:val="00D01D86"/>
    <w:rsid w:val="00D03BA8"/>
    <w:rsid w:val="00D0424E"/>
    <w:rsid w:val="00D11044"/>
    <w:rsid w:val="00D11258"/>
    <w:rsid w:val="00D12F43"/>
    <w:rsid w:val="00D139BD"/>
    <w:rsid w:val="00D17868"/>
    <w:rsid w:val="00D178CF"/>
    <w:rsid w:val="00D17C44"/>
    <w:rsid w:val="00D17D41"/>
    <w:rsid w:val="00D20C29"/>
    <w:rsid w:val="00D20D27"/>
    <w:rsid w:val="00D21A20"/>
    <w:rsid w:val="00D21DEE"/>
    <w:rsid w:val="00D22F6C"/>
    <w:rsid w:val="00D23619"/>
    <w:rsid w:val="00D24F61"/>
    <w:rsid w:val="00D25F37"/>
    <w:rsid w:val="00D262B9"/>
    <w:rsid w:val="00D27BD5"/>
    <w:rsid w:val="00D27D87"/>
    <w:rsid w:val="00D30D0F"/>
    <w:rsid w:val="00D3121E"/>
    <w:rsid w:val="00D329F8"/>
    <w:rsid w:val="00D33716"/>
    <w:rsid w:val="00D338D3"/>
    <w:rsid w:val="00D35666"/>
    <w:rsid w:val="00D35774"/>
    <w:rsid w:val="00D3640B"/>
    <w:rsid w:val="00D36BF6"/>
    <w:rsid w:val="00D40E03"/>
    <w:rsid w:val="00D42EB9"/>
    <w:rsid w:val="00D430D5"/>
    <w:rsid w:val="00D43A09"/>
    <w:rsid w:val="00D45250"/>
    <w:rsid w:val="00D455CB"/>
    <w:rsid w:val="00D4578E"/>
    <w:rsid w:val="00D47CC3"/>
    <w:rsid w:val="00D50381"/>
    <w:rsid w:val="00D51B3D"/>
    <w:rsid w:val="00D51ED0"/>
    <w:rsid w:val="00D53357"/>
    <w:rsid w:val="00D54176"/>
    <w:rsid w:val="00D5432F"/>
    <w:rsid w:val="00D57091"/>
    <w:rsid w:val="00D60EB5"/>
    <w:rsid w:val="00D61553"/>
    <w:rsid w:val="00D619FA"/>
    <w:rsid w:val="00D6280F"/>
    <w:rsid w:val="00D635E1"/>
    <w:rsid w:val="00D6514C"/>
    <w:rsid w:val="00D651E4"/>
    <w:rsid w:val="00D65675"/>
    <w:rsid w:val="00D65848"/>
    <w:rsid w:val="00D667A3"/>
    <w:rsid w:val="00D66FB2"/>
    <w:rsid w:val="00D67F73"/>
    <w:rsid w:val="00D70196"/>
    <w:rsid w:val="00D701EC"/>
    <w:rsid w:val="00D70398"/>
    <w:rsid w:val="00D71618"/>
    <w:rsid w:val="00D71A87"/>
    <w:rsid w:val="00D72577"/>
    <w:rsid w:val="00D72BEA"/>
    <w:rsid w:val="00D73408"/>
    <w:rsid w:val="00D74702"/>
    <w:rsid w:val="00D749E3"/>
    <w:rsid w:val="00D7645B"/>
    <w:rsid w:val="00D7695B"/>
    <w:rsid w:val="00D832C9"/>
    <w:rsid w:val="00D835CE"/>
    <w:rsid w:val="00D851EA"/>
    <w:rsid w:val="00D86EAC"/>
    <w:rsid w:val="00D928F1"/>
    <w:rsid w:val="00D92ECA"/>
    <w:rsid w:val="00D934C0"/>
    <w:rsid w:val="00D9356F"/>
    <w:rsid w:val="00D93622"/>
    <w:rsid w:val="00D9490B"/>
    <w:rsid w:val="00D95E83"/>
    <w:rsid w:val="00D967F8"/>
    <w:rsid w:val="00D9696D"/>
    <w:rsid w:val="00DA02A3"/>
    <w:rsid w:val="00DA0479"/>
    <w:rsid w:val="00DA119C"/>
    <w:rsid w:val="00DA2135"/>
    <w:rsid w:val="00DA4071"/>
    <w:rsid w:val="00DA4253"/>
    <w:rsid w:val="00DA436A"/>
    <w:rsid w:val="00DA4C36"/>
    <w:rsid w:val="00DA7031"/>
    <w:rsid w:val="00DB02FC"/>
    <w:rsid w:val="00DB0525"/>
    <w:rsid w:val="00DB0D79"/>
    <w:rsid w:val="00DB14B5"/>
    <w:rsid w:val="00DB25AD"/>
    <w:rsid w:val="00DB56EF"/>
    <w:rsid w:val="00DB683B"/>
    <w:rsid w:val="00DB6D5B"/>
    <w:rsid w:val="00DC2774"/>
    <w:rsid w:val="00DC69D5"/>
    <w:rsid w:val="00DC719B"/>
    <w:rsid w:val="00DC7B1A"/>
    <w:rsid w:val="00DD3388"/>
    <w:rsid w:val="00DD349A"/>
    <w:rsid w:val="00DD48DF"/>
    <w:rsid w:val="00DD5405"/>
    <w:rsid w:val="00DD78A1"/>
    <w:rsid w:val="00DD7F54"/>
    <w:rsid w:val="00DE06EC"/>
    <w:rsid w:val="00DE06FD"/>
    <w:rsid w:val="00DE1180"/>
    <w:rsid w:val="00DE1599"/>
    <w:rsid w:val="00DE26DF"/>
    <w:rsid w:val="00DE475F"/>
    <w:rsid w:val="00DE4D5F"/>
    <w:rsid w:val="00DE56E5"/>
    <w:rsid w:val="00DE5893"/>
    <w:rsid w:val="00DE63FC"/>
    <w:rsid w:val="00DE68D7"/>
    <w:rsid w:val="00DE6B55"/>
    <w:rsid w:val="00DE7D04"/>
    <w:rsid w:val="00DF1D16"/>
    <w:rsid w:val="00DF20CC"/>
    <w:rsid w:val="00DF304D"/>
    <w:rsid w:val="00DF39F5"/>
    <w:rsid w:val="00DF3DFC"/>
    <w:rsid w:val="00DF3F77"/>
    <w:rsid w:val="00DF4217"/>
    <w:rsid w:val="00DF4F81"/>
    <w:rsid w:val="00DF62D5"/>
    <w:rsid w:val="00DF707A"/>
    <w:rsid w:val="00DF73BD"/>
    <w:rsid w:val="00E000E9"/>
    <w:rsid w:val="00E002A5"/>
    <w:rsid w:val="00E007D7"/>
    <w:rsid w:val="00E02892"/>
    <w:rsid w:val="00E02918"/>
    <w:rsid w:val="00E03180"/>
    <w:rsid w:val="00E03234"/>
    <w:rsid w:val="00E05FEA"/>
    <w:rsid w:val="00E06553"/>
    <w:rsid w:val="00E0686A"/>
    <w:rsid w:val="00E06FF3"/>
    <w:rsid w:val="00E07B8C"/>
    <w:rsid w:val="00E1091E"/>
    <w:rsid w:val="00E1095A"/>
    <w:rsid w:val="00E10F69"/>
    <w:rsid w:val="00E115DF"/>
    <w:rsid w:val="00E1184D"/>
    <w:rsid w:val="00E123DF"/>
    <w:rsid w:val="00E129F7"/>
    <w:rsid w:val="00E13C1D"/>
    <w:rsid w:val="00E142AC"/>
    <w:rsid w:val="00E145CB"/>
    <w:rsid w:val="00E15038"/>
    <w:rsid w:val="00E153A8"/>
    <w:rsid w:val="00E15CEE"/>
    <w:rsid w:val="00E15D3F"/>
    <w:rsid w:val="00E1620B"/>
    <w:rsid w:val="00E1627C"/>
    <w:rsid w:val="00E21144"/>
    <w:rsid w:val="00E21878"/>
    <w:rsid w:val="00E24C97"/>
    <w:rsid w:val="00E27B80"/>
    <w:rsid w:val="00E31047"/>
    <w:rsid w:val="00E32D73"/>
    <w:rsid w:val="00E357CF"/>
    <w:rsid w:val="00E376FC"/>
    <w:rsid w:val="00E40479"/>
    <w:rsid w:val="00E413F8"/>
    <w:rsid w:val="00E445C3"/>
    <w:rsid w:val="00E45614"/>
    <w:rsid w:val="00E460EB"/>
    <w:rsid w:val="00E4764C"/>
    <w:rsid w:val="00E47A28"/>
    <w:rsid w:val="00E51AAF"/>
    <w:rsid w:val="00E5203E"/>
    <w:rsid w:val="00E538D1"/>
    <w:rsid w:val="00E55077"/>
    <w:rsid w:val="00E56E2E"/>
    <w:rsid w:val="00E6230E"/>
    <w:rsid w:val="00E64B8E"/>
    <w:rsid w:val="00E66B77"/>
    <w:rsid w:val="00E66DC4"/>
    <w:rsid w:val="00E6798F"/>
    <w:rsid w:val="00E67D04"/>
    <w:rsid w:val="00E70065"/>
    <w:rsid w:val="00E70B11"/>
    <w:rsid w:val="00E71B44"/>
    <w:rsid w:val="00E72617"/>
    <w:rsid w:val="00E727DB"/>
    <w:rsid w:val="00E73553"/>
    <w:rsid w:val="00E73639"/>
    <w:rsid w:val="00E757CD"/>
    <w:rsid w:val="00E76D53"/>
    <w:rsid w:val="00E809D7"/>
    <w:rsid w:val="00E818A6"/>
    <w:rsid w:val="00E82ACB"/>
    <w:rsid w:val="00E8448B"/>
    <w:rsid w:val="00E85ACE"/>
    <w:rsid w:val="00E85E6D"/>
    <w:rsid w:val="00E86114"/>
    <w:rsid w:val="00E9057C"/>
    <w:rsid w:val="00E90BD6"/>
    <w:rsid w:val="00E910CE"/>
    <w:rsid w:val="00E91996"/>
    <w:rsid w:val="00E91D8D"/>
    <w:rsid w:val="00E923DA"/>
    <w:rsid w:val="00E96107"/>
    <w:rsid w:val="00E96571"/>
    <w:rsid w:val="00E9690D"/>
    <w:rsid w:val="00EA25CF"/>
    <w:rsid w:val="00EA2A07"/>
    <w:rsid w:val="00EA47AC"/>
    <w:rsid w:val="00EA6817"/>
    <w:rsid w:val="00EA6940"/>
    <w:rsid w:val="00EA7137"/>
    <w:rsid w:val="00EA78F4"/>
    <w:rsid w:val="00EB0B72"/>
    <w:rsid w:val="00EB13C0"/>
    <w:rsid w:val="00EB2455"/>
    <w:rsid w:val="00EB2DCC"/>
    <w:rsid w:val="00EB42A7"/>
    <w:rsid w:val="00EB747C"/>
    <w:rsid w:val="00EC3432"/>
    <w:rsid w:val="00EC4A5E"/>
    <w:rsid w:val="00EC56C0"/>
    <w:rsid w:val="00EC799A"/>
    <w:rsid w:val="00EC7DB1"/>
    <w:rsid w:val="00EC7F93"/>
    <w:rsid w:val="00ED2518"/>
    <w:rsid w:val="00ED4FD9"/>
    <w:rsid w:val="00ED5F87"/>
    <w:rsid w:val="00ED7AE2"/>
    <w:rsid w:val="00EE0821"/>
    <w:rsid w:val="00EE3C8C"/>
    <w:rsid w:val="00EE3FB2"/>
    <w:rsid w:val="00EE44D6"/>
    <w:rsid w:val="00EE4573"/>
    <w:rsid w:val="00EE524A"/>
    <w:rsid w:val="00EE5349"/>
    <w:rsid w:val="00EF14E4"/>
    <w:rsid w:val="00EF2671"/>
    <w:rsid w:val="00EF5262"/>
    <w:rsid w:val="00EF542E"/>
    <w:rsid w:val="00F00084"/>
    <w:rsid w:val="00F00DDB"/>
    <w:rsid w:val="00F0235B"/>
    <w:rsid w:val="00F02F56"/>
    <w:rsid w:val="00F03885"/>
    <w:rsid w:val="00F0471B"/>
    <w:rsid w:val="00F06AF0"/>
    <w:rsid w:val="00F06C36"/>
    <w:rsid w:val="00F07101"/>
    <w:rsid w:val="00F12741"/>
    <w:rsid w:val="00F134DE"/>
    <w:rsid w:val="00F13602"/>
    <w:rsid w:val="00F1407B"/>
    <w:rsid w:val="00F14870"/>
    <w:rsid w:val="00F15242"/>
    <w:rsid w:val="00F16C21"/>
    <w:rsid w:val="00F233FE"/>
    <w:rsid w:val="00F2381E"/>
    <w:rsid w:val="00F24369"/>
    <w:rsid w:val="00F243F5"/>
    <w:rsid w:val="00F26330"/>
    <w:rsid w:val="00F32C6A"/>
    <w:rsid w:val="00F33B00"/>
    <w:rsid w:val="00F3519B"/>
    <w:rsid w:val="00F3531E"/>
    <w:rsid w:val="00F35564"/>
    <w:rsid w:val="00F3744E"/>
    <w:rsid w:val="00F42AE2"/>
    <w:rsid w:val="00F42EA4"/>
    <w:rsid w:val="00F436AC"/>
    <w:rsid w:val="00F43B7F"/>
    <w:rsid w:val="00F441C1"/>
    <w:rsid w:val="00F44A97"/>
    <w:rsid w:val="00F45C8E"/>
    <w:rsid w:val="00F46938"/>
    <w:rsid w:val="00F46D06"/>
    <w:rsid w:val="00F50A9D"/>
    <w:rsid w:val="00F51B8B"/>
    <w:rsid w:val="00F52A9B"/>
    <w:rsid w:val="00F536D4"/>
    <w:rsid w:val="00F53C61"/>
    <w:rsid w:val="00F54DED"/>
    <w:rsid w:val="00F56B30"/>
    <w:rsid w:val="00F56F24"/>
    <w:rsid w:val="00F6041A"/>
    <w:rsid w:val="00F6079C"/>
    <w:rsid w:val="00F61540"/>
    <w:rsid w:val="00F61DBE"/>
    <w:rsid w:val="00F628E7"/>
    <w:rsid w:val="00F6535E"/>
    <w:rsid w:val="00F65699"/>
    <w:rsid w:val="00F65CBC"/>
    <w:rsid w:val="00F6644D"/>
    <w:rsid w:val="00F70C91"/>
    <w:rsid w:val="00F73FF0"/>
    <w:rsid w:val="00F75889"/>
    <w:rsid w:val="00F75DDE"/>
    <w:rsid w:val="00F77EBD"/>
    <w:rsid w:val="00F77F60"/>
    <w:rsid w:val="00F80494"/>
    <w:rsid w:val="00F81AF6"/>
    <w:rsid w:val="00F821A2"/>
    <w:rsid w:val="00F825E5"/>
    <w:rsid w:val="00F8326D"/>
    <w:rsid w:val="00F834D7"/>
    <w:rsid w:val="00F83E9B"/>
    <w:rsid w:val="00F841B0"/>
    <w:rsid w:val="00F852B7"/>
    <w:rsid w:val="00F85AD0"/>
    <w:rsid w:val="00F861ED"/>
    <w:rsid w:val="00F86EFB"/>
    <w:rsid w:val="00F922B1"/>
    <w:rsid w:val="00F92A46"/>
    <w:rsid w:val="00F937D3"/>
    <w:rsid w:val="00F947C0"/>
    <w:rsid w:val="00F95FB8"/>
    <w:rsid w:val="00FA05AF"/>
    <w:rsid w:val="00FA1D61"/>
    <w:rsid w:val="00FA2890"/>
    <w:rsid w:val="00FA36CE"/>
    <w:rsid w:val="00FA4AE4"/>
    <w:rsid w:val="00FA4BFE"/>
    <w:rsid w:val="00FA7DF8"/>
    <w:rsid w:val="00FB03A0"/>
    <w:rsid w:val="00FB1A25"/>
    <w:rsid w:val="00FB3A16"/>
    <w:rsid w:val="00FB44AF"/>
    <w:rsid w:val="00FB4DC0"/>
    <w:rsid w:val="00FB539E"/>
    <w:rsid w:val="00FB63B9"/>
    <w:rsid w:val="00FB6F18"/>
    <w:rsid w:val="00FB703F"/>
    <w:rsid w:val="00FC045C"/>
    <w:rsid w:val="00FC144C"/>
    <w:rsid w:val="00FC14C1"/>
    <w:rsid w:val="00FC221C"/>
    <w:rsid w:val="00FC3FC5"/>
    <w:rsid w:val="00FD0053"/>
    <w:rsid w:val="00FD05BA"/>
    <w:rsid w:val="00FD0868"/>
    <w:rsid w:val="00FD2578"/>
    <w:rsid w:val="00FD382A"/>
    <w:rsid w:val="00FD4774"/>
    <w:rsid w:val="00FD5A21"/>
    <w:rsid w:val="00FD5EF6"/>
    <w:rsid w:val="00FD71E7"/>
    <w:rsid w:val="00FD7EA6"/>
    <w:rsid w:val="00FE00ED"/>
    <w:rsid w:val="00FE15DD"/>
    <w:rsid w:val="00FE2D51"/>
    <w:rsid w:val="00FE2F1B"/>
    <w:rsid w:val="00FE3A1E"/>
    <w:rsid w:val="00FE3F1A"/>
    <w:rsid w:val="00FE68D9"/>
    <w:rsid w:val="00FF02F3"/>
    <w:rsid w:val="00FF28DE"/>
    <w:rsid w:val="00FF2C45"/>
    <w:rsid w:val="00FF2C8C"/>
    <w:rsid w:val="00FF3342"/>
    <w:rsid w:val="00FF4F58"/>
    <w:rsid w:val="00FF6B90"/>
    <w:rsid w:val="00FF6C48"/>
    <w:rsid w:val="00FF6FE6"/>
    <w:rsid w:val="00FF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85EDE"/>
    <w:pPr>
      <w:spacing w:after="120"/>
      <w:jc w:val="both"/>
    </w:pPr>
    <w:rPr>
      <w:sz w:val="24"/>
      <w:szCs w:val="24"/>
    </w:rPr>
  </w:style>
  <w:style w:type="paragraph" w:styleId="Heading1">
    <w:name w:val="heading 1"/>
    <w:basedOn w:val="Normal"/>
    <w:next w:val="Normal"/>
    <w:link w:val="Heading1Char"/>
    <w:uiPriority w:val="9"/>
    <w:qFormat/>
    <w:rsid w:val="00785EDE"/>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785EDE"/>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785EDE"/>
    <w:pPr>
      <w:keepNext/>
      <w:suppressAutoHyphens/>
      <w:jc w:val="left"/>
      <w:outlineLvl w:val="2"/>
    </w:pPr>
    <w:rPr>
      <w:b/>
      <w:sz w:val="26"/>
      <w:szCs w:val="20"/>
    </w:rPr>
  </w:style>
  <w:style w:type="paragraph" w:styleId="Heading4">
    <w:name w:val="heading 4"/>
    <w:basedOn w:val="Normal"/>
    <w:next w:val="Normal"/>
    <w:link w:val="Heading4Char"/>
    <w:qFormat/>
    <w:rsid w:val="00785EDE"/>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785EDE"/>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785EDE"/>
    <w:pPr>
      <w:spacing w:before="240" w:after="60"/>
      <w:outlineLvl w:val="5"/>
    </w:pPr>
    <w:rPr>
      <w:b/>
      <w:bCs/>
      <w:sz w:val="22"/>
      <w:szCs w:val="22"/>
    </w:rPr>
  </w:style>
  <w:style w:type="paragraph" w:styleId="Heading7">
    <w:name w:val="heading 7"/>
    <w:basedOn w:val="Normal"/>
    <w:next w:val="Normal"/>
    <w:qFormat/>
    <w:rsid w:val="00785EDE"/>
    <w:pPr>
      <w:spacing w:before="240" w:after="60"/>
      <w:outlineLvl w:val="6"/>
    </w:pPr>
  </w:style>
  <w:style w:type="paragraph" w:styleId="Heading8">
    <w:name w:val="heading 8"/>
    <w:basedOn w:val="Normal"/>
    <w:next w:val="Normal"/>
    <w:qFormat/>
    <w:rsid w:val="00785EDE"/>
    <w:pPr>
      <w:spacing w:before="240" w:after="60"/>
      <w:outlineLvl w:val="7"/>
    </w:pPr>
    <w:rPr>
      <w:i/>
      <w:iCs/>
    </w:rPr>
  </w:style>
  <w:style w:type="paragraph" w:styleId="Heading9">
    <w:name w:val="heading 9"/>
    <w:basedOn w:val="Normal"/>
    <w:next w:val="Normal"/>
    <w:link w:val="Heading9Char"/>
    <w:qFormat/>
    <w:rsid w:val="00785ED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85EDE"/>
    <w:rPr>
      <w:rFonts w:ascii="Times New Roman Bold" w:hAnsi="Times New Roman Bold"/>
      <w:b/>
      <w:caps/>
      <w:sz w:val="32"/>
    </w:rPr>
  </w:style>
  <w:style w:type="character" w:customStyle="1" w:styleId="Heading9Char">
    <w:name w:val="Heading 9 Char"/>
    <w:link w:val="Heading9"/>
    <w:rsid w:val="00785EDE"/>
    <w:rPr>
      <w:rFonts w:ascii="Arial" w:hAnsi="Arial" w:cs="Arial"/>
      <w:sz w:val="22"/>
      <w:szCs w:val="22"/>
    </w:rPr>
  </w:style>
  <w:style w:type="paragraph" w:customStyle="1" w:styleId="SymbolsandAbbrevTitle">
    <w:name w:val="Symbols and Abbrev. Title"/>
    <w:basedOn w:val="Normal"/>
    <w:next w:val="Normal"/>
    <w:rsid w:val="00785EDE"/>
    <w:pPr>
      <w:jc w:val="center"/>
    </w:pPr>
    <w:rPr>
      <w:rFonts w:ascii="Times New Roman Bold" w:hAnsi="Times New Roman Bold"/>
      <w:b/>
      <w:sz w:val="22"/>
    </w:rPr>
  </w:style>
  <w:style w:type="character" w:styleId="FollowedHyperlink">
    <w:name w:val="FollowedHyperlink"/>
    <w:semiHidden/>
    <w:rsid w:val="00785EDE"/>
    <w:rPr>
      <w:color w:val="800080"/>
      <w:u w:val="single"/>
    </w:rPr>
  </w:style>
  <w:style w:type="paragraph" w:customStyle="1" w:styleId="Cover-PublSeries">
    <w:name w:val="Cover-Publ Series"/>
    <w:basedOn w:val="Normal"/>
    <w:next w:val="Cover-ReptTitle"/>
    <w:rsid w:val="00785EDE"/>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785EDE"/>
    <w:pPr>
      <w:suppressAutoHyphens/>
      <w:spacing w:before="600" w:after="1080"/>
      <w:jc w:val="left"/>
    </w:pPr>
    <w:rPr>
      <w:b/>
      <w:sz w:val="40"/>
      <w:szCs w:val="20"/>
    </w:rPr>
  </w:style>
  <w:style w:type="paragraph" w:customStyle="1" w:styleId="Cover-ByAuthors">
    <w:name w:val="Cover-By/Author(s)"/>
    <w:basedOn w:val="Normal"/>
    <w:rsid w:val="00785EDE"/>
    <w:pPr>
      <w:suppressAutoHyphens/>
      <w:spacing w:after="0" w:line="360" w:lineRule="auto"/>
      <w:jc w:val="left"/>
    </w:pPr>
    <w:rPr>
      <w:b/>
      <w:sz w:val="28"/>
      <w:szCs w:val="20"/>
    </w:rPr>
  </w:style>
  <w:style w:type="paragraph" w:customStyle="1" w:styleId="Cover-PublDate">
    <w:name w:val="Cover-Publ Date"/>
    <w:basedOn w:val="Normal"/>
    <w:next w:val="Normal"/>
    <w:rsid w:val="00785EDE"/>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785EDE"/>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785EDE"/>
    <w:pPr>
      <w:framePr w:wrap="around" w:vAnchor="page" w:hAnchor="page" w:xAlign="center" w:y="12385" w:anchorLock="1"/>
      <w:suppressAutoHyphens/>
      <w:spacing w:after="0"/>
    </w:pPr>
    <w:rPr>
      <w:szCs w:val="20"/>
    </w:rPr>
  </w:style>
  <w:style w:type="paragraph" w:styleId="Title">
    <w:name w:val="Title"/>
    <w:basedOn w:val="Normal"/>
    <w:qFormat/>
    <w:rsid w:val="00785EDE"/>
    <w:pPr>
      <w:suppressAutoHyphens/>
      <w:jc w:val="center"/>
    </w:pPr>
    <w:rPr>
      <w:b/>
      <w:sz w:val="20"/>
      <w:szCs w:val="20"/>
    </w:rPr>
  </w:style>
  <w:style w:type="paragraph" w:customStyle="1" w:styleId="TableRow">
    <w:name w:val="Table Row"/>
    <w:basedOn w:val="Normal-0After"/>
    <w:rsid w:val="00785EDE"/>
    <w:pPr>
      <w:keepNext/>
      <w:keepLines/>
      <w:spacing w:before="20" w:after="20"/>
    </w:pPr>
    <w:rPr>
      <w:sz w:val="20"/>
    </w:rPr>
  </w:style>
  <w:style w:type="paragraph" w:customStyle="1" w:styleId="Normal-0After">
    <w:name w:val="Normal-0 After"/>
    <w:basedOn w:val="Normal"/>
    <w:semiHidden/>
    <w:rsid w:val="00785EDE"/>
    <w:pPr>
      <w:suppressAutoHyphens/>
      <w:spacing w:after="0"/>
    </w:pPr>
    <w:rPr>
      <w:szCs w:val="20"/>
    </w:rPr>
  </w:style>
  <w:style w:type="paragraph" w:customStyle="1" w:styleId="TitlePg-ReptSeries">
    <w:name w:val="Title Pg-Rept Series"/>
    <w:basedOn w:val="Normal"/>
    <w:next w:val="TitlePg-Title"/>
    <w:rsid w:val="00785EDE"/>
    <w:pPr>
      <w:suppressAutoHyphens/>
      <w:spacing w:before="1320" w:after="960"/>
      <w:jc w:val="center"/>
    </w:pPr>
    <w:rPr>
      <w:b/>
      <w:i/>
      <w:caps/>
      <w:sz w:val="32"/>
      <w:szCs w:val="20"/>
    </w:rPr>
  </w:style>
  <w:style w:type="paragraph" w:customStyle="1" w:styleId="TitlePg-Title">
    <w:name w:val="Title Pg-Title"/>
    <w:basedOn w:val="Normal"/>
    <w:next w:val="TitlePg-Authors"/>
    <w:rsid w:val="00785EDE"/>
    <w:pPr>
      <w:suppressAutoHyphens/>
      <w:spacing w:after="480"/>
      <w:jc w:val="center"/>
    </w:pPr>
    <w:rPr>
      <w:b/>
      <w:caps/>
      <w:sz w:val="28"/>
      <w:szCs w:val="20"/>
    </w:rPr>
  </w:style>
  <w:style w:type="paragraph" w:customStyle="1" w:styleId="TitlePg-Authors">
    <w:name w:val="Title Pg-Author(s)"/>
    <w:basedOn w:val="Normal"/>
    <w:rsid w:val="00785EDE"/>
    <w:pPr>
      <w:suppressAutoHyphens/>
      <w:spacing w:after="0" w:line="200" w:lineRule="atLeast"/>
      <w:jc w:val="center"/>
    </w:pPr>
    <w:rPr>
      <w:sz w:val="20"/>
      <w:szCs w:val="20"/>
    </w:rPr>
  </w:style>
  <w:style w:type="paragraph" w:customStyle="1" w:styleId="TitlePg-LocDate">
    <w:name w:val="Title Pg-Loc &amp; Date"/>
    <w:basedOn w:val="Normal"/>
    <w:next w:val="Normal"/>
    <w:rsid w:val="00785EDE"/>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785EDE"/>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sid w:val="00785EDE"/>
    <w:rPr>
      <w:color w:val="0000FF"/>
      <w:u w:val="single"/>
    </w:rPr>
  </w:style>
  <w:style w:type="paragraph" w:customStyle="1" w:styleId="OEOPg-ReptSeries">
    <w:name w:val="OEO Pg-Rept Series"/>
    <w:basedOn w:val="Normal"/>
    <w:rsid w:val="00785EDE"/>
    <w:pPr>
      <w:suppressAutoHyphens/>
    </w:pPr>
    <w:rPr>
      <w:sz w:val="20"/>
      <w:szCs w:val="20"/>
    </w:rPr>
  </w:style>
  <w:style w:type="paragraph" w:customStyle="1" w:styleId="OEOPg-Citation">
    <w:name w:val="OEO Pg-Citation"/>
    <w:basedOn w:val="Normal"/>
    <w:rsid w:val="00785EDE"/>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785EDE"/>
    <w:pPr>
      <w:framePr w:hSpace="187" w:wrap="around" w:hAnchor="margin" w:yAlign="bottom" w:anchorLock="1"/>
      <w:suppressAutoHyphens/>
      <w:spacing w:after="0"/>
    </w:pPr>
    <w:rPr>
      <w:sz w:val="20"/>
      <w:szCs w:val="20"/>
    </w:rPr>
  </w:style>
  <w:style w:type="character" w:customStyle="1" w:styleId="OEOPg-OEOChar">
    <w:name w:val="OEO Pg-OEO Char"/>
    <w:link w:val="OEOPg-OEO"/>
    <w:rsid w:val="00785EDE"/>
  </w:style>
  <w:style w:type="paragraph" w:styleId="TOC1">
    <w:name w:val="toc 1"/>
    <w:basedOn w:val="Heading1"/>
    <w:next w:val="TOC2"/>
    <w:uiPriority w:val="39"/>
    <w:rsid w:val="00785EDE"/>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785EDE"/>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785EDE"/>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785EDE"/>
    <w:pPr>
      <w:tabs>
        <w:tab w:val="right" w:pos="9360"/>
      </w:tabs>
      <w:suppressAutoHyphens/>
      <w:spacing w:after="0"/>
      <w:jc w:val="left"/>
    </w:pPr>
    <w:rPr>
      <w:b/>
      <w:szCs w:val="20"/>
    </w:rPr>
  </w:style>
  <w:style w:type="paragraph" w:styleId="TableofFigures">
    <w:name w:val="table of figures"/>
    <w:basedOn w:val="Normal"/>
    <w:next w:val="Normal"/>
    <w:uiPriority w:val="99"/>
    <w:rsid w:val="00785EDE"/>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785EDE"/>
    <w:pPr>
      <w:suppressAutoHyphens/>
    </w:pPr>
    <w:rPr>
      <w:sz w:val="20"/>
      <w:szCs w:val="20"/>
    </w:rPr>
  </w:style>
  <w:style w:type="paragraph" w:customStyle="1" w:styleId="Keywords">
    <w:name w:val="Key words"/>
    <w:basedOn w:val="Normal"/>
    <w:next w:val="Normal"/>
    <w:rsid w:val="00785EDE"/>
    <w:pPr>
      <w:tabs>
        <w:tab w:val="left" w:pos="1152"/>
      </w:tabs>
      <w:suppressAutoHyphens/>
      <w:ind w:left="1152" w:hanging="1152"/>
    </w:pPr>
    <w:rPr>
      <w:sz w:val="20"/>
      <w:szCs w:val="20"/>
    </w:rPr>
  </w:style>
  <w:style w:type="character" w:styleId="FootnoteReference">
    <w:name w:val="footnote reference"/>
    <w:semiHidden/>
    <w:rsid w:val="00785EDE"/>
    <w:rPr>
      <w:position w:val="0"/>
      <w:vertAlign w:val="superscript"/>
    </w:rPr>
  </w:style>
  <w:style w:type="paragraph" w:customStyle="1" w:styleId="Number2">
    <w:name w:val="Number 2"/>
    <w:basedOn w:val="Number1"/>
    <w:rsid w:val="00785EDE"/>
    <w:pPr>
      <w:ind w:left="720"/>
    </w:pPr>
  </w:style>
  <w:style w:type="paragraph" w:customStyle="1" w:styleId="Number1">
    <w:name w:val="Number 1"/>
    <w:basedOn w:val="Normal"/>
    <w:rsid w:val="00785EDE"/>
    <w:pPr>
      <w:suppressAutoHyphens/>
      <w:ind w:left="360" w:hanging="360"/>
    </w:pPr>
    <w:rPr>
      <w:szCs w:val="20"/>
    </w:rPr>
  </w:style>
  <w:style w:type="paragraph" w:styleId="Footer">
    <w:name w:val="footer"/>
    <w:basedOn w:val="Normal"/>
    <w:link w:val="FooterChar"/>
    <w:uiPriority w:val="99"/>
    <w:rsid w:val="00785EDE"/>
    <w:pPr>
      <w:tabs>
        <w:tab w:val="center" w:pos="4320"/>
        <w:tab w:val="right" w:pos="8640"/>
      </w:tabs>
      <w:suppressAutoHyphens/>
    </w:pPr>
    <w:rPr>
      <w:szCs w:val="20"/>
    </w:rPr>
  </w:style>
  <w:style w:type="paragraph" w:styleId="Caption">
    <w:name w:val="caption"/>
    <w:basedOn w:val="Normal"/>
    <w:next w:val="Normal"/>
    <w:link w:val="CaptionChar"/>
    <w:qFormat/>
    <w:rsid w:val="00785EDE"/>
    <w:pPr>
      <w:keepLines/>
      <w:tabs>
        <w:tab w:val="right" w:pos="9360"/>
      </w:tabs>
      <w:suppressAutoHyphens/>
      <w:ind w:firstLine="288"/>
    </w:pPr>
    <w:rPr>
      <w:sz w:val="22"/>
      <w:szCs w:val="20"/>
    </w:rPr>
  </w:style>
  <w:style w:type="character" w:customStyle="1" w:styleId="CaptionChar">
    <w:name w:val="Caption Char"/>
    <w:link w:val="Caption"/>
    <w:rsid w:val="00785EDE"/>
    <w:rPr>
      <w:sz w:val="22"/>
    </w:rPr>
  </w:style>
  <w:style w:type="paragraph" w:customStyle="1" w:styleId="Caption-continued">
    <w:name w:val="Caption-continued"/>
    <w:basedOn w:val="Caption"/>
    <w:rsid w:val="00785EDE"/>
  </w:style>
  <w:style w:type="paragraph" w:styleId="NormalIndent">
    <w:name w:val="Normal Indent"/>
    <w:basedOn w:val="Normal"/>
    <w:semiHidden/>
    <w:rsid w:val="00785EDE"/>
    <w:pPr>
      <w:suppressAutoHyphens/>
      <w:ind w:left="720"/>
    </w:pPr>
    <w:rPr>
      <w:szCs w:val="20"/>
    </w:rPr>
  </w:style>
  <w:style w:type="paragraph" w:customStyle="1" w:styleId="Lit-Cited">
    <w:name w:val="Lit-Cited"/>
    <w:basedOn w:val="Normal"/>
    <w:link w:val="Lit-CitedChar1"/>
    <w:rsid w:val="00785EDE"/>
    <w:pPr>
      <w:keepLines/>
      <w:suppressAutoHyphens/>
      <w:ind w:left="288" w:hanging="288"/>
    </w:pPr>
    <w:rPr>
      <w:sz w:val="20"/>
      <w:szCs w:val="20"/>
    </w:rPr>
  </w:style>
  <w:style w:type="paragraph" w:customStyle="1" w:styleId="Append-Cover">
    <w:name w:val="Append-Cover"/>
    <w:next w:val="Heading1"/>
    <w:rsid w:val="00785EDE"/>
    <w:pPr>
      <w:widowControl w:val="0"/>
      <w:spacing w:before="4000"/>
      <w:jc w:val="center"/>
    </w:pPr>
    <w:rPr>
      <w:rFonts w:ascii="Times New Roman Bold" w:hAnsi="Times New Roman Bold"/>
      <w:b/>
      <w:caps/>
      <w:sz w:val="32"/>
    </w:rPr>
  </w:style>
  <w:style w:type="paragraph" w:customStyle="1" w:styleId="Sty">
    <w:name w:val="Sty"/>
    <w:basedOn w:val="Normal"/>
    <w:semiHidden/>
    <w:rsid w:val="00785EDE"/>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rsid w:val="00785EDE"/>
    <w:pPr>
      <w:suppressAutoHyphens/>
    </w:pPr>
    <w:rPr>
      <w:b/>
      <w:bCs/>
      <w:szCs w:val="20"/>
    </w:rPr>
  </w:style>
  <w:style w:type="paragraph" w:customStyle="1" w:styleId="Table-Continued">
    <w:name w:val="Table-Continued"/>
    <w:basedOn w:val="Normal"/>
    <w:next w:val="Normal"/>
    <w:rsid w:val="00785EDE"/>
    <w:pPr>
      <w:keepNext/>
      <w:keepLines/>
      <w:suppressAutoHyphens/>
      <w:spacing w:before="60"/>
      <w:jc w:val="center"/>
    </w:pPr>
    <w:rPr>
      <w:sz w:val="20"/>
      <w:szCs w:val="20"/>
    </w:rPr>
  </w:style>
  <w:style w:type="paragraph" w:customStyle="1" w:styleId="Table-Footnote">
    <w:name w:val="Table-Footnote"/>
    <w:basedOn w:val="Normal"/>
    <w:next w:val="Normal"/>
    <w:rsid w:val="00785EDE"/>
    <w:pPr>
      <w:tabs>
        <w:tab w:val="left" w:pos="216"/>
      </w:tabs>
      <w:suppressAutoHyphens/>
      <w:spacing w:before="40" w:after="20"/>
      <w:ind w:left="216" w:hanging="216"/>
    </w:pPr>
    <w:rPr>
      <w:sz w:val="20"/>
      <w:szCs w:val="20"/>
    </w:rPr>
  </w:style>
  <w:style w:type="paragraph" w:styleId="Header">
    <w:name w:val="header"/>
    <w:basedOn w:val="Normal"/>
    <w:rsid w:val="00785EDE"/>
    <w:pPr>
      <w:tabs>
        <w:tab w:val="center" w:pos="4320"/>
        <w:tab w:val="right" w:pos="8640"/>
      </w:tabs>
      <w:suppressAutoHyphens/>
    </w:pPr>
    <w:rPr>
      <w:szCs w:val="20"/>
    </w:rPr>
  </w:style>
  <w:style w:type="paragraph" w:customStyle="1" w:styleId="TOCPage">
    <w:name w:val="TOC Page"/>
    <w:basedOn w:val="TOCHeader"/>
    <w:next w:val="Normal"/>
    <w:rsid w:val="00785EDE"/>
    <w:pPr>
      <w:jc w:val="right"/>
    </w:pPr>
    <w:rPr>
      <w:sz w:val="24"/>
    </w:rPr>
  </w:style>
  <w:style w:type="paragraph" w:customStyle="1" w:styleId="TOCHeader">
    <w:name w:val="TOC Header"/>
    <w:basedOn w:val="Normal"/>
    <w:next w:val="TOCPage"/>
    <w:rsid w:val="00785EDE"/>
    <w:pPr>
      <w:suppressAutoHyphens/>
      <w:spacing w:after="0"/>
      <w:jc w:val="center"/>
    </w:pPr>
    <w:rPr>
      <w:b/>
      <w:noProof/>
      <w:sz w:val="32"/>
      <w:szCs w:val="20"/>
    </w:rPr>
  </w:style>
  <w:style w:type="character" w:styleId="PageNumber">
    <w:name w:val="page number"/>
    <w:rsid w:val="00785EDE"/>
  </w:style>
  <w:style w:type="paragraph" w:customStyle="1" w:styleId="Bulletedtest">
    <w:name w:val="Bulleted test"/>
    <w:basedOn w:val="Normal"/>
    <w:rsid w:val="00785EDE"/>
    <w:pPr>
      <w:numPr>
        <w:ilvl w:val="1"/>
        <w:numId w:val="1"/>
      </w:numPr>
      <w:ind w:right="288"/>
    </w:pPr>
  </w:style>
  <w:style w:type="paragraph" w:styleId="BodyText">
    <w:name w:val="Body Text"/>
    <w:basedOn w:val="Normal"/>
    <w:rsid w:val="00785EDE"/>
    <w:rPr>
      <w:sz w:val="22"/>
    </w:rPr>
  </w:style>
  <w:style w:type="paragraph" w:customStyle="1" w:styleId="Captiontitle">
    <w:name w:val="Caption title"/>
    <w:basedOn w:val="Normal"/>
    <w:next w:val="Normal"/>
    <w:link w:val="CaptiontitleChar"/>
    <w:rsid w:val="00785EDE"/>
    <w:pPr>
      <w:ind w:firstLine="288"/>
    </w:pPr>
    <w:rPr>
      <w:sz w:val="22"/>
    </w:rPr>
  </w:style>
  <w:style w:type="character" w:customStyle="1" w:styleId="CaptiontitleChar">
    <w:name w:val="Caption title Char"/>
    <w:link w:val="Captiontitle"/>
    <w:rsid w:val="00785EDE"/>
    <w:rPr>
      <w:sz w:val="22"/>
      <w:szCs w:val="24"/>
    </w:rPr>
  </w:style>
  <w:style w:type="paragraph" w:customStyle="1" w:styleId="RefCitedtitlecont">
    <w:name w:val="Ref Cited title cont."/>
    <w:next w:val="Lit-Cited"/>
    <w:rsid w:val="00785EDE"/>
    <w:pPr>
      <w:spacing w:after="120"/>
      <w:jc w:val="center"/>
    </w:pPr>
    <w:rPr>
      <w:rFonts w:ascii="Times New Roman Bold" w:hAnsi="Times New Roman Bold"/>
      <w:b/>
      <w:sz w:val="32"/>
    </w:rPr>
  </w:style>
  <w:style w:type="paragraph" w:customStyle="1" w:styleId="Append-Titlecontinued">
    <w:name w:val="Append-Title(continued)"/>
    <w:basedOn w:val="Normal"/>
    <w:next w:val="Normal"/>
    <w:rsid w:val="00785EDE"/>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rsid w:val="00785EDE"/>
    <w:pPr>
      <w:ind w:right="1152"/>
    </w:pPr>
    <w:rPr>
      <w:sz w:val="20"/>
    </w:rPr>
  </w:style>
  <w:style w:type="paragraph" w:styleId="TOC4">
    <w:name w:val="toc 4"/>
    <w:basedOn w:val="Heading4"/>
    <w:next w:val="Normal"/>
    <w:autoRedefine/>
    <w:uiPriority w:val="39"/>
    <w:rsid w:val="00785EDE"/>
    <w:pPr>
      <w:tabs>
        <w:tab w:val="right" w:leader="dot" w:pos="9360"/>
      </w:tabs>
      <w:spacing w:after="0"/>
      <w:ind w:left="720" w:right="432"/>
      <w:jc w:val="right"/>
      <w:outlineLvl w:val="9"/>
    </w:pPr>
    <w:rPr>
      <w:rFonts w:ascii="Times New Roman" w:hAnsi="Times New Roman"/>
      <w:b w:val="0"/>
      <w:bCs w:val="0"/>
      <w:i w:val="0"/>
      <w:sz w:val="20"/>
      <w:szCs w:val="20"/>
    </w:rPr>
  </w:style>
  <w:style w:type="paragraph" w:styleId="TOC5">
    <w:name w:val="toc 5"/>
    <w:basedOn w:val="TOC1"/>
    <w:next w:val="Normal"/>
    <w:autoRedefine/>
    <w:semiHidden/>
    <w:rsid w:val="00785EDE"/>
    <w:pPr>
      <w:spacing w:after="0"/>
      <w:ind w:left="965"/>
      <w:jc w:val="left"/>
    </w:pPr>
    <w:rPr>
      <w:caps w:val="0"/>
    </w:rPr>
  </w:style>
  <w:style w:type="paragraph" w:styleId="TOC6">
    <w:name w:val="toc 6"/>
    <w:basedOn w:val="Normal"/>
    <w:next w:val="Normal"/>
    <w:autoRedefine/>
    <w:semiHidden/>
    <w:rsid w:val="00785EDE"/>
    <w:pPr>
      <w:tabs>
        <w:tab w:val="right" w:leader="dot" w:pos="9350"/>
      </w:tabs>
      <w:spacing w:before="60" w:after="60"/>
      <w:jc w:val="left"/>
    </w:pPr>
    <w:rPr>
      <w:caps/>
      <w:sz w:val="20"/>
      <w:u w:val="single"/>
    </w:rPr>
  </w:style>
  <w:style w:type="paragraph" w:styleId="TOC7">
    <w:name w:val="toc 7"/>
    <w:basedOn w:val="Normal"/>
    <w:next w:val="Normal"/>
    <w:autoRedefine/>
    <w:semiHidden/>
    <w:rsid w:val="00785EDE"/>
    <w:pPr>
      <w:spacing w:after="0"/>
      <w:ind w:left="1440"/>
      <w:jc w:val="left"/>
    </w:pPr>
  </w:style>
  <w:style w:type="paragraph" w:styleId="TOC8">
    <w:name w:val="toc 8"/>
    <w:basedOn w:val="Normal"/>
    <w:next w:val="Normal"/>
    <w:autoRedefine/>
    <w:semiHidden/>
    <w:rsid w:val="00785EDE"/>
    <w:pPr>
      <w:spacing w:after="0"/>
      <w:ind w:left="1680"/>
      <w:jc w:val="left"/>
    </w:pPr>
  </w:style>
  <w:style w:type="paragraph" w:styleId="TOC9">
    <w:name w:val="toc 9"/>
    <w:basedOn w:val="Normal"/>
    <w:next w:val="Normal"/>
    <w:autoRedefine/>
    <w:semiHidden/>
    <w:rsid w:val="00785EDE"/>
    <w:pPr>
      <w:spacing w:before="300" w:after="300"/>
    </w:pPr>
    <w:rPr>
      <w:caps/>
      <w:sz w:val="20"/>
    </w:rPr>
  </w:style>
  <w:style w:type="paragraph" w:customStyle="1" w:styleId="Equation">
    <w:name w:val="Equation"/>
    <w:basedOn w:val="Normal"/>
    <w:rsid w:val="00785EDE"/>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785EDE"/>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785EDE"/>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785EDE"/>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link w:val="SectionHeading"/>
    <w:rsid w:val="00785EDE"/>
    <w:rPr>
      <w:rFonts w:ascii="Times New Roman Bold" w:hAnsi="Times New Roman Bold"/>
      <w:bCs/>
      <w:caps/>
      <w:sz w:val="36"/>
      <w:szCs w:val="22"/>
    </w:rPr>
  </w:style>
  <w:style w:type="paragraph" w:customStyle="1" w:styleId="OPPLANHEADING">
    <w:name w:val="OP PLAN HEADING"/>
    <w:basedOn w:val="Heading1"/>
    <w:next w:val="Normal"/>
    <w:rsid w:val="00785EDE"/>
  </w:style>
  <w:style w:type="character" w:styleId="CommentReference">
    <w:name w:val="annotation reference"/>
    <w:semiHidden/>
    <w:rsid w:val="00785EDE"/>
    <w:rPr>
      <w:sz w:val="16"/>
      <w:szCs w:val="16"/>
    </w:rPr>
  </w:style>
  <w:style w:type="paragraph" w:customStyle="1" w:styleId="tablerow0">
    <w:name w:val="table row"/>
    <w:basedOn w:val="Normal"/>
    <w:rsid w:val="00785EDE"/>
    <w:pPr>
      <w:spacing w:before="20" w:after="0"/>
    </w:pPr>
    <w:rPr>
      <w:sz w:val="20"/>
    </w:rPr>
  </w:style>
  <w:style w:type="paragraph" w:styleId="PlainText">
    <w:name w:val="Plain Text"/>
    <w:basedOn w:val="Normal"/>
    <w:rsid w:val="00785EDE"/>
    <w:rPr>
      <w:rFonts w:ascii="Courier New" w:hAnsi="Courier New" w:cs="Courier New"/>
      <w:sz w:val="20"/>
      <w:szCs w:val="20"/>
    </w:rPr>
  </w:style>
  <w:style w:type="paragraph" w:customStyle="1" w:styleId="ref-Cited">
    <w:name w:val="ref-Cited"/>
    <w:basedOn w:val="Normal"/>
    <w:rsid w:val="00785EDE"/>
    <w:pPr>
      <w:keepLines/>
      <w:suppressAutoHyphens/>
      <w:ind w:left="288" w:hanging="288"/>
    </w:pPr>
    <w:rPr>
      <w:sz w:val="20"/>
      <w:szCs w:val="20"/>
    </w:rPr>
  </w:style>
  <w:style w:type="paragraph" w:styleId="CommentText">
    <w:name w:val="annotation text"/>
    <w:basedOn w:val="Normal"/>
    <w:semiHidden/>
    <w:rsid w:val="00785EDE"/>
    <w:rPr>
      <w:sz w:val="20"/>
      <w:szCs w:val="20"/>
    </w:rPr>
  </w:style>
  <w:style w:type="paragraph" w:styleId="FootnoteText">
    <w:name w:val="footnote text"/>
    <w:basedOn w:val="Normal"/>
    <w:semiHidden/>
    <w:rsid w:val="00785EDE"/>
    <w:pPr>
      <w:tabs>
        <w:tab w:val="left" w:pos="216"/>
      </w:tabs>
      <w:spacing w:before="20" w:after="20"/>
      <w:ind w:left="216" w:hanging="216"/>
    </w:pPr>
    <w:rPr>
      <w:sz w:val="16"/>
      <w:szCs w:val="16"/>
    </w:rPr>
  </w:style>
  <w:style w:type="paragraph" w:customStyle="1" w:styleId="Bullet1">
    <w:name w:val="Bullet 1"/>
    <w:basedOn w:val="Normal"/>
    <w:rsid w:val="00785EDE"/>
    <w:pPr>
      <w:ind w:left="288" w:hanging="288"/>
    </w:pPr>
  </w:style>
  <w:style w:type="paragraph" w:customStyle="1" w:styleId="Bullet2">
    <w:name w:val="Bullet 2"/>
    <w:basedOn w:val="Normal"/>
    <w:rsid w:val="00785EDE"/>
    <w:pPr>
      <w:ind w:left="648" w:hanging="288"/>
    </w:pPr>
  </w:style>
  <w:style w:type="character" w:styleId="EndnoteReference">
    <w:name w:val="endnote reference"/>
    <w:semiHidden/>
    <w:rsid w:val="00785EDE"/>
    <w:rPr>
      <w:vertAlign w:val="superscript"/>
    </w:rPr>
  </w:style>
  <w:style w:type="paragraph" w:styleId="Index1">
    <w:name w:val="index 1"/>
    <w:basedOn w:val="Normal"/>
    <w:next w:val="Normal"/>
    <w:autoRedefine/>
    <w:semiHidden/>
    <w:rsid w:val="00785EDE"/>
    <w:pPr>
      <w:tabs>
        <w:tab w:val="right" w:pos="4320"/>
      </w:tabs>
      <w:spacing w:after="0"/>
      <w:ind w:left="240" w:hanging="240"/>
      <w:jc w:val="left"/>
    </w:pPr>
    <w:rPr>
      <w:sz w:val="18"/>
      <w:szCs w:val="18"/>
    </w:rPr>
  </w:style>
  <w:style w:type="paragraph" w:styleId="Index2">
    <w:name w:val="index 2"/>
    <w:basedOn w:val="Normal"/>
    <w:next w:val="Normal"/>
    <w:autoRedefine/>
    <w:semiHidden/>
    <w:rsid w:val="00785EDE"/>
    <w:pPr>
      <w:tabs>
        <w:tab w:val="right" w:pos="4320"/>
      </w:tabs>
      <w:spacing w:after="0"/>
      <w:ind w:left="480" w:hanging="240"/>
      <w:jc w:val="left"/>
    </w:pPr>
    <w:rPr>
      <w:sz w:val="18"/>
      <w:szCs w:val="18"/>
    </w:rPr>
  </w:style>
  <w:style w:type="paragraph" w:styleId="Index3">
    <w:name w:val="index 3"/>
    <w:basedOn w:val="Normal"/>
    <w:next w:val="Normal"/>
    <w:autoRedefine/>
    <w:semiHidden/>
    <w:rsid w:val="00785EDE"/>
    <w:pPr>
      <w:tabs>
        <w:tab w:val="right" w:pos="4320"/>
      </w:tabs>
      <w:spacing w:after="0"/>
      <w:ind w:left="720" w:hanging="240"/>
      <w:jc w:val="left"/>
    </w:pPr>
    <w:rPr>
      <w:sz w:val="18"/>
      <w:szCs w:val="18"/>
    </w:rPr>
  </w:style>
  <w:style w:type="paragraph" w:styleId="Index4">
    <w:name w:val="index 4"/>
    <w:basedOn w:val="Normal"/>
    <w:next w:val="Normal"/>
    <w:autoRedefine/>
    <w:semiHidden/>
    <w:rsid w:val="00785EDE"/>
    <w:pPr>
      <w:tabs>
        <w:tab w:val="right" w:pos="4320"/>
      </w:tabs>
      <w:spacing w:after="0"/>
      <w:ind w:left="960" w:hanging="240"/>
      <w:jc w:val="left"/>
    </w:pPr>
    <w:rPr>
      <w:sz w:val="18"/>
      <w:szCs w:val="18"/>
    </w:rPr>
  </w:style>
  <w:style w:type="paragraph" w:styleId="IndexHeading">
    <w:name w:val="index heading"/>
    <w:basedOn w:val="Normal"/>
    <w:next w:val="Index1"/>
    <w:semiHidden/>
    <w:rsid w:val="00785EDE"/>
    <w:pPr>
      <w:spacing w:before="240"/>
      <w:jc w:val="center"/>
    </w:pPr>
    <w:rPr>
      <w:b/>
      <w:bCs/>
      <w:sz w:val="26"/>
      <w:szCs w:val="26"/>
    </w:rPr>
  </w:style>
  <w:style w:type="paragraph" w:customStyle="1" w:styleId="List-Header">
    <w:name w:val="List-Header"/>
    <w:basedOn w:val="Normal"/>
    <w:next w:val="List-Page"/>
    <w:rsid w:val="00785EDE"/>
    <w:pPr>
      <w:spacing w:after="0"/>
      <w:jc w:val="center"/>
    </w:pPr>
    <w:rPr>
      <w:b/>
      <w:bCs/>
      <w:sz w:val="32"/>
      <w:szCs w:val="32"/>
    </w:rPr>
  </w:style>
  <w:style w:type="paragraph" w:customStyle="1" w:styleId="Normal-KeepLine">
    <w:name w:val="Normal-Keep Line"/>
    <w:basedOn w:val="Normal"/>
    <w:rsid w:val="00785EDE"/>
    <w:pPr>
      <w:keepLines/>
    </w:pPr>
  </w:style>
  <w:style w:type="paragraph" w:customStyle="1" w:styleId="Normal-KeepNext">
    <w:name w:val="Normal-Keep Next"/>
    <w:basedOn w:val="Normal"/>
    <w:rsid w:val="00785EDE"/>
    <w:pPr>
      <w:keepNext/>
      <w:keepLines/>
    </w:pPr>
  </w:style>
  <w:style w:type="paragraph" w:styleId="TableofAuthorities">
    <w:name w:val="table of authorities"/>
    <w:basedOn w:val="Normal"/>
    <w:semiHidden/>
    <w:rsid w:val="00785EDE"/>
    <w:pPr>
      <w:keepLines/>
      <w:ind w:left="288" w:hanging="288"/>
    </w:pPr>
    <w:rPr>
      <w:sz w:val="20"/>
      <w:szCs w:val="20"/>
    </w:rPr>
  </w:style>
  <w:style w:type="paragraph" w:styleId="TOAHeading">
    <w:name w:val="toa heading"/>
    <w:basedOn w:val="Heading1"/>
    <w:next w:val="Normal"/>
    <w:semiHidden/>
    <w:rsid w:val="00785EDE"/>
    <w:pPr>
      <w:tabs>
        <w:tab w:val="right" w:leader="dot" w:pos="4464"/>
      </w:tabs>
      <w:outlineLvl w:val="9"/>
    </w:pPr>
  </w:style>
  <w:style w:type="paragraph" w:customStyle="1" w:styleId="StyleTableofFiguresLeft046Firstline0">
    <w:name w:val="Style Table of Figures + Left:  0.46&quot; First line:  0&quot;"/>
    <w:basedOn w:val="TableofFigures"/>
    <w:rsid w:val="00785EDE"/>
    <w:pPr>
      <w:ind w:left="666" w:firstLine="0"/>
    </w:pPr>
  </w:style>
  <w:style w:type="paragraph" w:styleId="BlockText">
    <w:name w:val="Block Text"/>
    <w:basedOn w:val="Normal"/>
    <w:rsid w:val="00785EDE"/>
    <w:pPr>
      <w:ind w:left="432" w:right="432"/>
    </w:pPr>
  </w:style>
  <w:style w:type="paragraph" w:styleId="CommentSubject">
    <w:name w:val="annotation subject"/>
    <w:basedOn w:val="CommentText"/>
    <w:next w:val="CommentText"/>
    <w:semiHidden/>
    <w:rsid w:val="00785EDE"/>
    <w:rPr>
      <w:b/>
      <w:bCs/>
    </w:rPr>
  </w:style>
  <w:style w:type="paragraph" w:customStyle="1" w:styleId="Normal-15">
    <w:name w:val="Normal-1.5"/>
    <w:basedOn w:val="Normal"/>
    <w:next w:val="Normal"/>
    <w:rsid w:val="00785EDE"/>
    <w:pPr>
      <w:suppressAutoHyphens/>
      <w:spacing w:line="360" w:lineRule="auto"/>
    </w:pPr>
    <w:rPr>
      <w:szCs w:val="20"/>
    </w:rPr>
  </w:style>
  <w:style w:type="paragraph" w:customStyle="1" w:styleId="Default">
    <w:name w:val="Default"/>
    <w:rsid w:val="00785EDE"/>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785EDE"/>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785EDE"/>
    <w:pPr>
      <w:pBdr>
        <w:bottom w:val="none" w:sz="0" w:space="0" w:color="auto"/>
      </w:pBdr>
      <w:jc w:val="center"/>
    </w:pPr>
  </w:style>
  <w:style w:type="paragraph" w:customStyle="1" w:styleId="OpPlanprojecttitle">
    <w:name w:val="Op Plan project title"/>
    <w:basedOn w:val="TitlePg-Title"/>
    <w:next w:val="Normal"/>
    <w:rsid w:val="00785EDE"/>
    <w:pPr>
      <w:spacing w:before="240"/>
    </w:pPr>
  </w:style>
  <w:style w:type="paragraph" w:customStyle="1" w:styleId="Opplanpersonnel">
    <w:name w:val="Op plan personnel"/>
    <w:basedOn w:val="Normal"/>
    <w:rsid w:val="00785EDE"/>
    <w:pPr>
      <w:ind w:left="720"/>
    </w:pPr>
    <w:rPr>
      <w:rFonts w:ascii="Times New Roman Bold" w:hAnsi="Times New Roman Bold"/>
      <w:b/>
    </w:rPr>
  </w:style>
  <w:style w:type="paragraph" w:customStyle="1" w:styleId="FootnoteReference1">
    <w:name w:val="Footnote Reference1"/>
    <w:basedOn w:val="Table-Footnote"/>
    <w:rsid w:val="002C766D"/>
    <w:rPr>
      <w:vertAlign w:val="superscript"/>
    </w:rPr>
  </w:style>
  <w:style w:type="paragraph" w:customStyle="1" w:styleId="FootnoteReference11">
    <w:name w:val="Footnote Reference11"/>
    <w:basedOn w:val="Table-Footnote"/>
    <w:rsid w:val="00785EDE"/>
    <w:rPr>
      <w:vertAlign w:val="superscript"/>
    </w:rPr>
  </w:style>
  <w:style w:type="character" w:customStyle="1" w:styleId="FooterChar">
    <w:name w:val="Footer Char"/>
    <w:link w:val="Footer"/>
    <w:uiPriority w:val="99"/>
    <w:rsid w:val="0037059E"/>
    <w:rPr>
      <w:sz w:val="24"/>
    </w:rPr>
  </w:style>
  <w:style w:type="character" w:customStyle="1" w:styleId="Heading2Char">
    <w:name w:val="Heading 2 Char"/>
    <w:link w:val="Heading2"/>
    <w:rsid w:val="0037059E"/>
    <w:rPr>
      <w:rFonts w:ascii="Times New Roman Bold" w:hAnsi="Times New Roman Bold"/>
      <w:b/>
      <w:smallCaps/>
      <w:sz w:val="30"/>
    </w:rPr>
  </w:style>
  <w:style w:type="character" w:customStyle="1" w:styleId="Heading3Char">
    <w:name w:val="Heading 3 Char"/>
    <w:link w:val="Heading3"/>
    <w:rsid w:val="0037059E"/>
    <w:rPr>
      <w:b/>
      <w:sz w:val="26"/>
    </w:rPr>
  </w:style>
  <w:style w:type="character" w:customStyle="1" w:styleId="Heading4Char">
    <w:name w:val="Heading 4 Char"/>
    <w:link w:val="Heading4"/>
    <w:rsid w:val="0037059E"/>
    <w:rPr>
      <w:rFonts w:ascii="Times New Roman Bold" w:hAnsi="Times New Roman Bold"/>
      <w:b/>
      <w:bCs/>
      <w:i/>
      <w:sz w:val="24"/>
      <w:szCs w:val="28"/>
    </w:rPr>
  </w:style>
  <w:style w:type="character" w:customStyle="1" w:styleId="Heading5Char">
    <w:name w:val="Heading 5 Char"/>
    <w:link w:val="Heading5"/>
    <w:rsid w:val="0037059E"/>
    <w:rPr>
      <w:rFonts w:ascii="Times New Roman Bold" w:hAnsi="Times New Roman Bold"/>
      <w:b/>
      <w:bCs/>
      <w:iCs/>
      <w:sz w:val="24"/>
      <w:szCs w:val="26"/>
    </w:rPr>
  </w:style>
  <w:style w:type="character" w:customStyle="1" w:styleId="Lit-CitedChar1">
    <w:name w:val="Lit-Cited Char1"/>
    <w:basedOn w:val="DefaultParagraphFont"/>
    <w:link w:val="Lit-Cited"/>
    <w:rsid w:val="006F1216"/>
  </w:style>
  <w:style w:type="paragraph" w:styleId="BalloonText">
    <w:name w:val="Balloon Text"/>
    <w:basedOn w:val="Normal"/>
    <w:link w:val="BalloonTextChar"/>
    <w:uiPriority w:val="99"/>
    <w:rsid w:val="00CC7D33"/>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CC7D33"/>
    <w:rPr>
      <w:rFonts w:ascii="Tahoma" w:hAnsi="Tahoma" w:cs="Tahoma"/>
      <w:sz w:val="16"/>
      <w:szCs w:val="16"/>
    </w:rPr>
  </w:style>
  <w:style w:type="numbering" w:customStyle="1" w:styleId="NoList1">
    <w:name w:val="No List1"/>
    <w:next w:val="NoList"/>
    <w:uiPriority w:val="99"/>
    <w:semiHidden/>
    <w:unhideWhenUsed/>
    <w:rsid w:val="002F0658"/>
  </w:style>
  <w:style w:type="paragraph" w:styleId="Revision">
    <w:name w:val="Revision"/>
    <w:hidden/>
    <w:uiPriority w:val="99"/>
    <w:semiHidden/>
    <w:rsid w:val="00974A82"/>
    <w:rPr>
      <w:sz w:val="24"/>
      <w:szCs w:val="24"/>
    </w:rPr>
  </w:style>
  <w:style w:type="character" w:styleId="SubtleEmphasis">
    <w:name w:val="Subtle Emphasis"/>
    <w:basedOn w:val="DefaultParagraphFont"/>
    <w:uiPriority w:val="19"/>
    <w:qFormat/>
    <w:rsid w:val="00276AFD"/>
    <w:rPr>
      <w:i/>
      <w:iCs/>
      <w:color w:val="808080" w:themeColor="text1" w:themeTint="7F"/>
    </w:rPr>
  </w:style>
  <w:style w:type="paragraph" w:styleId="ListParagraph">
    <w:name w:val="List Paragraph"/>
    <w:basedOn w:val="Normal"/>
    <w:uiPriority w:val="34"/>
    <w:qFormat/>
    <w:rsid w:val="00857D81"/>
    <w:pPr>
      <w:ind w:left="720"/>
      <w:contextualSpacing/>
    </w:pPr>
  </w:style>
  <w:style w:type="paragraph" w:styleId="EndnoteText">
    <w:name w:val="endnote text"/>
    <w:basedOn w:val="Normal"/>
    <w:link w:val="EndnoteTextChar"/>
    <w:rsid w:val="008F4951"/>
    <w:pPr>
      <w:spacing w:after="0"/>
    </w:pPr>
    <w:rPr>
      <w:sz w:val="20"/>
      <w:szCs w:val="20"/>
    </w:rPr>
  </w:style>
  <w:style w:type="character" w:customStyle="1" w:styleId="EndnoteTextChar">
    <w:name w:val="Endnote Text Char"/>
    <w:basedOn w:val="DefaultParagraphFont"/>
    <w:link w:val="EndnoteText"/>
    <w:rsid w:val="008F49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85EDE"/>
    <w:pPr>
      <w:spacing w:after="120"/>
      <w:jc w:val="both"/>
    </w:pPr>
    <w:rPr>
      <w:sz w:val="24"/>
      <w:szCs w:val="24"/>
    </w:rPr>
  </w:style>
  <w:style w:type="paragraph" w:styleId="Heading1">
    <w:name w:val="heading 1"/>
    <w:basedOn w:val="Normal"/>
    <w:next w:val="Normal"/>
    <w:link w:val="Heading1Char"/>
    <w:uiPriority w:val="9"/>
    <w:qFormat/>
    <w:rsid w:val="00785EDE"/>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785EDE"/>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785EDE"/>
    <w:pPr>
      <w:keepNext/>
      <w:suppressAutoHyphens/>
      <w:jc w:val="left"/>
      <w:outlineLvl w:val="2"/>
    </w:pPr>
    <w:rPr>
      <w:b/>
      <w:sz w:val="26"/>
      <w:szCs w:val="20"/>
    </w:rPr>
  </w:style>
  <w:style w:type="paragraph" w:styleId="Heading4">
    <w:name w:val="heading 4"/>
    <w:basedOn w:val="Normal"/>
    <w:next w:val="Normal"/>
    <w:link w:val="Heading4Char"/>
    <w:qFormat/>
    <w:rsid w:val="00785EDE"/>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785EDE"/>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785EDE"/>
    <w:pPr>
      <w:spacing w:before="240" w:after="60"/>
      <w:outlineLvl w:val="5"/>
    </w:pPr>
    <w:rPr>
      <w:b/>
      <w:bCs/>
      <w:sz w:val="22"/>
      <w:szCs w:val="22"/>
    </w:rPr>
  </w:style>
  <w:style w:type="paragraph" w:styleId="Heading7">
    <w:name w:val="heading 7"/>
    <w:basedOn w:val="Normal"/>
    <w:next w:val="Normal"/>
    <w:qFormat/>
    <w:rsid w:val="00785EDE"/>
    <w:pPr>
      <w:spacing w:before="240" w:after="60"/>
      <w:outlineLvl w:val="6"/>
    </w:pPr>
  </w:style>
  <w:style w:type="paragraph" w:styleId="Heading8">
    <w:name w:val="heading 8"/>
    <w:basedOn w:val="Normal"/>
    <w:next w:val="Normal"/>
    <w:qFormat/>
    <w:rsid w:val="00785EDE"/>
    <w:pPr>
      <w:spacing w:before="240" w:after="60"/>
      <w:outlineLvl w:val="7"/>
    </w:pPr>
    <w:rPr>
      <w:i/>
      <w:iCs/>
    </w:rPr>
  </w:style>
  <w:style w:type="paragraph" w:styleId="Heading9">
    <w:name w:val="heading 9"/>
    <w:basedOn w:val="Normal"/>
    <w:next w:val="Normal"/>
    <w:link w:val="Heading9Char"/>
    <w:qFormat/>
    <w:rsid w:val="00785ED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85EDE"/>
    <w:rPr>
      <w:rFonts w:ascii="Times New Roman Bold" w:hAnsi="Times New Roman Bold"/>
      <w:b/>
      <w:caps/>
      <w:sz w:val="32"/>
    </w:rPr>
  </w:style>
  <w:style w:type="character" w:customStyle="1" w:styleId="Heading9Char">
    <w:name w:val="Heading 9 Char"/>
    <w:link w:val="Heading9"/>
    <w:rsid w:val="00785EDE"/>
    <w:rPr>
      <w:rFonts w:ascii="Arial" w:hAnsi="Arial" w:cs="Arial"/>
      <w:sz w:val="22"/>
      <w:szCs w:val="22"/>
    </w:rPr>
  </w:style>
  <w:style w:type="paragraph" w:customStyle="1" w:styleId="SymbolsandAbbrevTitle">
    <w:name w:val="Symbols and Abbrev. Title"/>
    <w:basedOn w:val="Normal"/>
    <w:next w:val="Normal"/>
    <w:rsid w:val="00785EDE"/>
    <w:pPr>
      <w:jc w:val="center"/>
    </w:pPr>
    <w:rPr>
      <w:rFonts w:ascii="Times New Roman Bold" w:hAnsi="Times New Roman Bold"/>
      <w:b/>
      <w:sz w:val="22"/>
    </w:rPr>
  </w:style>
  <w:style w:type="character" w:styleId="FollowedHyperlink">
    <w:name w:val="FollowedHyperlink"/>
    <w:semiHidden/>
    <w:rsid w:val="00785EDE"/>
    <w:rPr>
      <w:color w:val="800080"/>
      <w:u w:val="single"/>
    </w:rPr>
  </w:style>
  <w:style w:type="paragraph" w:customStyle="1" w:styleId="Cover-PublSeries">
    <w:name w:val="Cover-Publ Series"/>
    <w:basedOn w:val="Normal"/>
    <w:next w:val="Cover-ReptTitle"/>
    <w:rsid w:val="00785EDE"/>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785EDE"/>
    <w:pPr>
      <w:suppressAutoHyphens/>
      <w:spacing w:before="600" w:after="1080"/>
      <w:jc w:val="left"/>
    </w:pPr>
    <w:rPr>
      <w:b/>
      <w:sz w:val="40"/>
      <w:szCs w:val="20"/>
    </w:rPr>
  </w:style>
  <w:style w:type="paragraph" w:customStyle="1" w:styleId="Cover-ByAuthors">
    <w:name w:val="Cover-By/Author(s)"/>
    <w:basedOn w:val="Normal"/>
    <w:rsid w:val="00785EDE"/>
    <w:pPr>
      <w:suppressAutoHyphens/>
      <w:spacing w:after="0" w:line="360" w:lineRule="auto"/>
      <w:jc w:val="left"/>
    </w:pPr>
    <w:rPr>
      <w:b/>
      <w:sz w:val="28"/>
      <w:szCs w:val="20"/>
    </w:rPr>
  </w:style>
  <w:style w:type="paragraph" w:customStyle="1" w:styleId="Cover-PublDate">
    <w:name w:val="Cover-Publ Date"/>
    <w:basedOn w:val="Normal"/>
    <w:next w:val="Normal"/>
    <w:rsid w:val="00785EDE"/>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785EDE"/>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785EDE"/>
    <w:pPr>
      <w:framePr w:wrap="around" w:vAnchor="page" w:hAnchor="page" w:xAlign="center" w:y="12385" w:anchorLock="1"/>
      <w:suppressAutoHyphens/>
      <w:spacing w:after="0"/>
    </w:pPr>
    <w:rPr>
      <w:szCs w:val="20"/>
    </w:rPr>
  </w:style>
  <w:style w:type="paragraph" w:styleId="Title">
    <w:name w:val="Title"/>
    <w:basedOn w:val="Normal"/>
    <w:qFormat/>
    <w:rsid w:val="00785EDE"/>
    <w:pPr>
      <w:suppressAutoHyphens/>
      <w:jc w:val="center"/>
    </w:pPr>
    <w:rPr>
      <w:b/>
      <w:sz w:val="20"/>
      <w:szCs w:val="20"/>
    </w:rPr>
  </w:style>
  <w:style w:type="paragraph" w:customStyle="1" w:styleId="TableRow">
    <w:name w:val="Table Row"/>
    <w:basedOn w:val="Normal-0After"/>
    <w:rsid w:val="00785EDE"/>
    <w:pPr>
      <w:keepNext/>
      <w:keepLines/>
      <w:spacing w:before="20" w:after="20"/>
    </w:pPr>
    <w:rPr>
      <w:sz w:val="20"/>
    </w:rPr>
  </w:style>
  <w:style w:type="paragraph" w:customStyle="1" w:styleId="Normal-0After">
    <w:name w:val="Normal-0 After"/>
    <w:basedOn w:val="Normal"/>
    <w:semiHidden/>
    <w:rsid w:val="00785EDE"/>
    <w:pPr>
      <w:suppressAutoHyphens/>
      <w:spacing w:after="0"/>
    </w:pPr>
    <w:rPr>
      <w:szCs w:val="20"/>
    </w:rPr>
  </w:style>
  <w:style w:type="paragraph" w:customStyle="1" w:styleId="TitlePg-ReptSeries">
    <w:name w:val="Title Pg-Rept Series"/>
    <w:basedOn w:val="Normal"/>
    <w:next w:val="TitlePg-Title"/>
    <w:rsid w:val="00785EDE"/>
    <w:pPr>
      <w:suppressAutoHyphens/>
      <w:spacing w:before="1320" w:after="960"/>
      <w:jc w:val="center"/>
    </w:pPr>
    <w:rPr>
      <w:b/>
      <w:i/>
      <w:caps/>
      <w:sz w:val="32"/>
      <w:szCs w:val="20"/>
    </w:rPr>
  </w:style>
  <w:style w:type="paragraph" w:customStyle="1" w:styleId="TitlePg-Title">
    <w:name w:val="Title Pg-Title"/>
    <w:basedOn w:val="Normal"/>
    <w:next w:val="TitlePg-Authors"/>
    <w:rsid w:val="00785EDE"/>
    <w:pPr>
      <w:suppressAutoHyphens/>
      <w:spacing w:after="480"/>
      <w:jc w:val="center"/>
    </w:pPr>
    <w:rPr>
      <w:b/>
      <w:caps/>
      <w:sz w:val="28"/>
      <w:szCs w:val="20"/>
    </w:rPr>
  </w:style>
  <w:style w:type="paragraph" w:customStyle="1" w:styleId="TitlePg-Authors">
    <w:name w:val="Title Pg-Author(s)"/>
    <w:basedOn w:val="Normal"/>
    <w:rsid w:val="00785EDE"/>
    <w:pPr>
      <w:suppressAutoHyphens/>
      <w:spacing w:after="0" w:line="200" w:lineRule="atLeast"/>
      <w:jc w:val="center"/>
    </w:pPr>
    <w:rPr>
      <w:sz w:val="20"/>
      <w:szCs w:val="20"/>
    </w:rPr>
  </w:style>
  <w:style w:type="paragraph" w:customStyle="1" w:styleId="TitlePg-LocDate">
    <w:name w:val="Title Pg-Loc &amp; Date"/>
    <w:basedOn w:val="Normal"/>
    <w:next w:val="Normal"/>
    <w:rsid w:val="00785EDE"/>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785EDE"/>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sid w:val="00785EDE"/>
    <w:rPr>
      <w:color w:val="0000FF"/>
      <w:u w:val="single"/>
    </w:rPr>
  </w:style>
  <w:style w:type="paragraph" w:customStyle="1" w:styleId="OEOPg-ReptSeries">
    <w:name w:val="OEO Pg-Rept Series"/>
    <w:basedOn w:val="Normal"/>
    <w:rsid w:val="00785EDE"/>
    <w:pPr>
      <w:suppressAutoHyphens/>
    </w:pPr>
    <w:rPr>
      <w:sz w:val="20"/>
      <w:szCs w:val="20"/>
    </w:rPr>
  </w:style>
  <w:style w:type="paragraph" w:customStyle="1" w:styleId="OEOPg-Citation">
    <w:name w:val="OEO Pg-Citation"/>
    <w:basedOn w:val="Normal"/>
    <w:rsid w:val="00785EDE"/>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785EDE"/>
    <w:pPr>
      <w:framePr w:hSpace="187" w:wrap="around" w:hAnchor="margin" w:yAlign="bottom" w:anchorLock="1"/>
      <w:suppressAutoHyphens/>
      <w:spacing w:after="0"/>
    </w:pPr>
    <w:rPr>
      <w:sz w:val="20"/>
      <w:szCs w:val="20"/>
    </w:rPr>
  </w:style>
  <w:style w:type="character" w:customStyle="1" w:styleId="OEOPg-OEOChar">
    <w:name w:val="OEO Pg-OEO Char"/>
    <w:link w:val="OEOPg-OEO"/>
    <w:rsid w:val="00785EDE"/>
  </w:style>
  <w:style w:type="paragraph" w:styleId="TOC1">
    <w:name w:val="toc 1"/>
    <w:basedOn w:val="Heading1"/>
    <w:next w:val="TOC2"/>
    <w:uiPriority w:val="39"/>
    <w:rsid w:val="00785EDE"/>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785EDE"/>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785EDE"/>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785EDE"/>
    <w:pPr>
      <w:tabs>
        <w:tab w:val="right" w:pos="9360"/>
      </w:tabs>
      <w:suppressAutoHyphens/>
      <w:spacing w:after="0"/>
      <w:jc w:val="left"/>
    </w:pPr>
    <w:rPr>
      <w:b/>
      <w:szCs w:val="20"/>
    </w:rPr>
  </w:style>
  <w:style w:type="paragraph" w:styleId="TableofFigures">
    <w:name w:val="table of figures"/>
    <w:basedOn w:val="Normal"/>
    <w:next w:val="Normal"/>
    <w:uiPriority w:val="99"/>
    <w:rsid w:val="00785EDE"/>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785EDE"/>
    <w:pPr>
      <w:suppressAutoHyphens/>
    </w:pPr>
    <w:rPr>
      <w:sz w:val="20"/>
      <w:szCs w:val="20"/>
    </w:rPr>
  </w:style>
  <w:style w:type="paragraph" w:customStyle="1" w:styleId="Keywords">
    <w:name w:val="Key words"/>
    <w:basedOn w:val="Normal"/>
    <w:next w:val="Normal"/>
    <w:rsid w:val="00785EDE"/>
    <w:pPr>
      <w:tabs>
        <w:tab w:val="left" w:pos="1152"/>
      </w:tabs>
      <w:suppressAutoHyphens/>
      <w:ind w:left="1152" w:hanging="1152"/>
    </w:pPr>
    <w:rPr>
      <w:sz w:val="20"/>
      <w:szCs w:val="20"/>
    </w:rPr>
  </w:style>
  <w:style w:type="character" w:styleId="FootnoteReference">
    <w:name w:val="footnote reference"/>
    <w:semiHidden/>
    <w:rsid w:val="00785EDE"/>
    <w:rPr>
      <w:position w:val="0"/>
      <w:vertAlign w:val="superscript"/>
    </w:rPr>
  </w:style>
  <w:style w:type="paragraph" w:customStyle="1" w:styleId="Number2">
    <w:name w:val="Number 2"/>
    <w:basedOn w:val="Number1"/>
    <w:rsid w:val="00785EDE"/>
    <w:pPr>
      <w:ind w:left="720"/>
    </w:pPr>
  </w:style>
  <w:style w:type="paragraph" w:customStyle="1" w:styleId="Number1">
    <w:name w:val="Number 1"/>
    <w:basedOn w:val="Normal"/>
    <w:rsid w:val="00785EDE"/>
    <w:pPr>
      <w:suppressAutoHyphens/>
      <w:ind w:left="360" w:hanging="360"/>
    </w:pPr>
    <w:rPr>
      <w:szCs w:val="20"/>
    </w:rPr>
  </w:style>
  <w:style w:type="paragraph" w:styleId="Footer">
    <w:name w:val="footer"/>
    <w:basedOn w:val="Normal"/>
    <w:link w:val="FooterChar"/>
    <w:uiPriority w:val="99"/>
    <w:rsid w:val="00785EDE"/>
    <w:pPr>
      <w:tabs>
        <w:tab w:val="center" w:pos="4320"/>
        <w:tab w:val="right" w:pos="8640"/>
      </w:tabs>
      <w:suppressAutoHyphens/>
    </w:pPr>
    <w:rPr>
      <w:szCs w:val="20"/>
    </w:rPr>
  </w:style>
  <w:style w:type="paragraph" w:styleId="Caption">
    <w:name w:val="caption"/>
    <w:basedOn w:val="Normal"/>
    <w:next w:val="Normal"/>
    <w:link w:val="CaptionChar"/>
    <w:qFormat/>
    <w:rsid w:val="00785EDE"/>
    <w:pPr>
      <w:keepLines/>
      <w:tabs>
        <w:tab w:val="right" w:pos="9360"/>
      </w:tabs>
      <w:suppressAutoHyphens/>
      <w:ind w:firstLine="288"/>
    </w:pPr>
    <w:rPr>
      <w:sz w:val="22"/>
      <w:szCs w:val="20"/>
    </w:rPr>
  </w:style>
  <w:style w:type="character" w:customStyle="1" w:styleId="CaptionChar">
    <w:name w:val="Caption Char"/>
    <w:link w:val="Caption"/>
    <w:rsid w:val="00785EDE"/>
    <w:rPr>
      <w:sz w:val="22"/>
    </w:rPr>
  </w:style>
  <w:style w:type="paragraph" w:customStyle="1" w:styleId="Caption-continued">
    <w:name w:val="Caption-continued"/>
    <w:basedOn w:val="Caption"/>
    <w:rsid w:val="00785EDE"/>
  </w:style>
  <w:style w:type="paragraph" w:styleId="NormalIndent">
    <w:name w:val="Normal Indent"/>
    <w:basedOn w:val="Normal"/>
    <w:semiHidden/>
    <w:rsid w:val="00785EDE"/>
    <w:pPr>
      <w:suppressAutoHyphens/>
      <w:ind w:left="720"/>
    </w:pPr>
    <w:rPr>
      <w:szCs w:val="20"/>
    </w:rPr>
  </w:style>
  <w:style w:type="paragraph" w:customStyle="1" w:styleId="Lit-Cited">
    <w:name w:val="Lit-Cited"/>
    <w:basedOn w:val="Normal"/>
    <w:link w:val="Lit-CitedChar1"/>
    <w:rsid w:val="00785EDE"/>
    <w:pPr>
      <w:keepLines/>
      <w:suppressAutoHyphens/>
      <w:ind w:left="288" w:hanging="288"/>
    </w:pPr>
    <w:rPr>
      <w:sz w:val="20"/>
      <w:szCs w:val="20"/>
    </w:rPr>
  </w:style>
  <w:style w:type="paragraph" w:customStyle="1" w:styleId="Append-Cover">
    <w:name w:val="Append-Cover"/>
    <w:next w:val="Heading1"/>
    <w:rsid w:val="00785EDE"/>
    <w:pPr>
      <w:widowControl w:val="0"/>
      <w:spacing w:before="4000"/>
      <w:jc w:val="center"/>
    </w:pPr>
    <w:rPr>
      <w:rFonts w:ascii="Times New Roman Bold" w:hAnsi="Times New Roman Bold"/>
      <w:b/>
      <w:caps/>
      <w:sz w:val="32"/>
    </w:rPr>
  </w:style>
  <w:style w:type="paragraph" w:customStyle="1" w:styleId="Sty">
    <w:name w:val="Sty"/>
    <w:basedOn w:val="Normal"/>
    <w:semiHidden/>
    <w:rsid w:val="00785EDE"/>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rsid w:val="00785EDE"/>
    <w:pPr>
      <w:suppressAutoHyphens/>
    </w:pPr>
    <w:rPr>
      <w:b/>
      <w:bCs/>
      <w:szCs w:val="20"/>
    </w:rPr>
  </w:style>
  <w:style w:type="paragraph" w:customStyle="1" w:styleId="Table-Continued">
    <w:name w:val="Table-Continued"/>
    <w:basedOn w:val="Normal"/>
    <w:next w:val="Normal"/>
    <w:rsid w:val="00785EDE"/>
    <w:pPr>
      <w:keepNext/>
      <w:keepLines/>
      <w:suppressAutoHyphens/>
      <w:spacing w:before="60"/>
      <w:jc w:val="center"/>
    </w:pPr>
    <w:rPr>
      <w:sz w:val="20"/>
      <w:szCs w:val="20"/>
    </w:rPr>
  </w:style>
  <w:style w:type="paragraph" w:customStyle="1" w:styleId="Table-Footnote">
    <w:name w:val="Table-Footnote"/>
    <w:basedOn w:val="Normal"/>
    <w:next w:val="Normal"/>
    <w:rsid w:val="00785EDE"/>
    <w:pPr>
      <w:tabs>
        <w:tab w:val="left" w:pos="216"/>
      </w:tabs>
      <w:suppressAutoHyphens/>
      <w:spacing w:before="40" w:after="20"/>
      <w:ind w:left="216" w:hanging="216"/>
    </w:pPr>
    <w:rPr>
      <w:sz w:val="20"/>
      <w:szCs w:val="20"/>
    </w:rPr>
  </w:style>
  <w:style w:type="paragraph" w:styleId="Header">
    <w:name w:val="header"/>
    <w:basedOn w:val="Normal"/>
    <w:rsid w:val="00785EDE"/>
    <w:pPr>
      <w:tabs>
        <w:tab w:val="center" w:pos="4320"/>
        <w:tab w:val="right" w:pos="8640"/>
      </w:tabs>
      <w:suppressAutoHyphens/>
    </w:pPr>
    <w:rPr>
      <w:szCs w:val="20"/>
    </w:rPr>
  </w:style>
  <w:style w:type="paragraph" w:customStyle="1" w:styleId="TOCPage">
    <w:name w:val="TOC Page"/>
    <w:basedOn w:val="TOCHeader"/>
    <w:next w:val="Normal"/>
    <w:rsid w:val="00785EDE"/>
    <w:pPr>
      <w:jc w:val="right"/>
    </w:pPr>
    <w:rPr>
      <w:sz w:val="24"/>
    </w:rPr>
  </w:style>
  <w:style w:type="paragraph" w:customStyle="1" w:styleId="TOCHeader">
    <w:name w:val="TOC Header"/>
    <w:basedOn w:val="Normal"/>
    <w:next w:val="TOCPage"/>
    <w:rsid w:val="00785EDE"/>
    <w:pPr>
      <w:suppressAutoHyphens/>
      <w:spacing w:after="0"/>
      <w:jc w:val="center"/>
    </w:pPr>
    <w:rPr>
      <w:b/>
      <w:noProof/>
      <w:sz w:val="32"/>
      <w:szCs w:val="20"/>
    </w:rPr>
  </w:style>
  <w:style w:type="character" w:styleId="PageNumber">
    <w:name w:val="page number"/>
    <w:rsid w:val="00785EDE"/>
  </w:style>
  <w:style w:type="paragraph" w:customStyle="1" w:styleId="Bulletedtest">
    <w:name w:val="Bulleted test"/>
    <w:basedOn w:val="Normal"/>
    <w:rsid w:val="00785EDE"/>
    <w:pPr>
      <w:numPr>
        <w:ilvl w:val="1"/>
        <w:numId w:val="1"/>
      </w:numPr>
      <w:ind w:right="288"/>
    </w:pPr>
  </w:style>
  <w:style w:type="paragraph" w:styleId="BodyText">
    <w:name w:val="Body Text"/>
    <w:basedOn w:val="Normal"/>
    <w:rsid w:val="00785EDE"/>
    <w:rPr>
      <w:sz w:val="22"/>
    </w:rPr>
  </w:style>
  <w:style w:type="paragraph" w:customStyle="1" w:styleId="Captiontitle">
    <w:name w:val="Caption title"/>
    <w:basedOn w:val="Normal"/>
    <w:next w:val="Normal"/>
    <w:link w:val="CaptiontitleChar"/>
    <w:rsid w:val="00785EDE"/>
    <w:pPr>
      <w:ind w:firstLine="288"/>
    </w:pPr>
    <w:rPr>
      <w:sz w:val="22"/>
    </w:rPr>
  </w:style>
  <w:style w:type="character" w:customStyle="1" w:styleId="CaptiontitleChar">
    <w:name w:val="Caption title Char"/>
    <w:link w:val="Captiontitle"/>
    <w:rsid w:val="00785EDE"/>
    <w:rPr>
      <w:sz w:val="22"/>
      <w:szCs w:val="24"/>
    </w:rPr>
  </w:style>
  <w:style w:type="paragraph" w:customStyle="1" w:styleId="RefCitedtitlecont">
    <w:name w:val="Ref Cited title cont."/>
    <w:next w:val="Lit-Cited"/>
    <w:rsid w:val="00785EDE"/>
    <w:pPr>
      <w:spacing w:after="120"/>
      <w:jc w:val="center"/>
    </w:pPr>
    <w:rPr>
      <w:rFonts w:ascii="Times New Roman Bold" w:hAnsi="Times New Roman Bold"/>
      <w:b/>
      <w:sz w:val="32"/>
    </w:rPr>
  </w:style>
  <w:style w:type="paragraph" w:customStyle="1" w:styleId="Append-Titlecontinued">
    <w:name w:val="Append-Title(continued)"/>
    <w:basedOn w:val="Normal"/>
    <w:next w:val="Normal"/>
    <w:rsid w:val="00785EDE"/>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rsid w:val="00785EDE"/>
    <w:pPr>
      <w:ind w:right="1152"/>
    </w:pPr>
    <w:rPr>
      <w:sz w:val="20"/>
    </w:rPr>
  </w:style>
  <w:style w:type="paragraph" w:styleId="TOC4">
    <w:name w:val="toc 4"/>
    <w:basedOn w:val="Heading4"/>
    <w:next w:val="Normal"/>
    <w:autoRedefine/>
    <w:uiPriority w:val="39"/>
    <w:rsid w:val="00785EDE"/>
    <w:pPr>
      <w:tabs>
        <w:tab w:val="right" w:leader="dot" w:pos="9360"/>
      </w:tabs>
      <w:spacing w:after="0"/>
      <w:ind w:left="720" w:right="432"/>
      <w:jc w:val="right"/>
      <w:outlineLvl w:val="9"/>
    </w:pPr>
    <w:rPr>
      <w:rFonts w:ascii="Times New Roman" w:hAnsi="Times New Roman"/>
      <w:b w:val="0"/>
      <w:bCs w:val="0"/>
      <w:i w:val="0"/>
      <w:sz w:val="20"/>
      <w:szCs w:val="20"/>
    </w:rPr>
  </w:style>
  <w:style w:type="paragraph" w:styleId="TOC5">
    <w:name w:val="toc 5"/>
    <w:basedOn w:val="TOC1"/>
    <w:next w:val="Normal"/>
    <w:autoRedefine/>
    <w:semiHidden/>
    <w:rsid w:val="00785EDE"/>
    <w:pPr>
      <w:spacing w:after="0"/>
      <w:ind w:left="965"/>
      <w:jc w:val="left"/>
    </w:pPr>
    <w:rPr>
      <w:caps w:val="0"/>
    </w:rPr>
  </w:style>
  <w:style w:type="paragraph" w:styleId="TOC6">
    <w:name w:val="toc 6"/>
    <w:basedOn w:val="Normal"/>
    <w:next w:val="Normal"/>
    <w:autoRedefine/>
    <w:semiHidden/>
    <w:rsid w:val="00785EDE"/>
    <w:pPr>
      <w:tabs>
        <w:tab w:val="right" w:leader="dot" w:pos="9350"/>
      </w:tabs>
      <w:spacing w:before="60" w:after="60"/>
      <w:jc w:val="left"/>
    </w:pPr>
    <w:rPr>
      <w:caps/>
      <w:sz w:val="20"/>
      <w:u w:val="single"/>
    </w:rPr>
  </w:style>
  <w:style w:type="paragraph" w:styleId="TOC7">
    <w:name w:val="toc 7"/>
    <w:basedOn w:val="Normal"/>
    <w:next w:val="Normal"/>
    <w:autoRedefine/>
    <w:semiHidden/>
    <w:rsid w:val="00785EDE"/>
    <w:pPr>
      <w:spacing w:after="0"/>
      <w:ind w:left="1440"/>
      <w:jc w:val="left"/>
    </w:pPr>
  </w:style>
  <w:style w:type="paragraph" w:styleId="TOC8">
    <w:name w:val="toc 8"/>
    <w:basedOn w:val="Normal"/>
    <w:next w:val="Normal"/>
    <w:autoRedefine/>
    <w:semiHidden/>
    <w:rsid w:val="00785EDE"/>
    <w:pPr>
      <w:spacing w:after="0"/>
      <w:ind w:left="1680"/>
      <w:jc w:val="left"/>
    </w:pPr>
  </w:style>
  <w:style w:type="paragraph" w:styleId="TOC9">
    <w:name w:val="toc 9"/>
    <w:basedOn w:val="Normal"/>
    <w:next w:val="Normal"/>
    <w:autoRedefine/>
    <w:semiHidden/>
    <w:rsid w:val="00785EDE"/>
    <w:pPr>
      <w:spacing w:before="300" w:after="300"/>
    </w:pPr>
    <w:rPr>
      <w:caps/>
      <w:sz w:val="20"/>
    </w:rPr>
  </w:style>
  <w:style w:type="paragraph" w:customStyle="1" w:styleId="Equation">
    <w:name w:val="Equation"/>
    <w:basedOn w:val="Normal"/>
    <w:rsid w:val="00785EDE"/>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785EDE"/>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785EDE"/>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785EDE"/>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link w:val="SectionHeading"/>
    <w:rsid w:val="00785EDE"/>
    <w:rPr>
      <w:rFonts w:ascii="Times New Roman Bold" w:hAnsi="Times New Roman Bold"/>
      <w:bCs/>
      <w:caps/>
      <w:sz w:val="36"/>
      <w:szCs w:val="22"/>
    </w:rPr>
  </w:style>
  <w:style w:type="paragraph" w:customStyle="1" w:styleId="OPPLANHEADING">
    <w:name w:val="OP PLAN HEADING"/>
    <w:basedOn w:val="Heading1"/>
    <w:next w:val="Normal"/>
    <w:rsid w:val="00785EDE"/>
  </w:style>
  <w:style w:type="character" w:styleId="CommentReference">
    <w:name w:val="annotation reference"/>
    <w:semiHidden/>
    <w:rsid w:val="00785EDE"/>
    <w:rPr>
      <w:sz w:val="16"/>
      <w:szCs w:val="16"/>
    </w:rPr>
  </w:style>
  <w:style w:type="paragraph" w:customStyle="1" w:styleId="tablerow0">
    <w:name w:val="table row"/>
    <w:basedOn w:val="Normal"/>
    <w:rsid w:val="00785EDE"/>
    <w:pPr>
      <w:spacing w:before="20" w:after="0"/>
    </w:pPr>
    <w:rPr>
      <w:sz w:val="20"/>
    </w:rPr>
  </w:style>
  <w:style w:type="paragraph" w:styleId="PlainText">
    <w:name w:val="Plain Text"/>
    <w:basedOn w:val="Normal"/>
    <w:rsid w:val="00785EDE"/>
    <w:rPr>
      <w:rFonts w:ascii="Courier New" w:hAnsi="Courier New" w:cs="Courier New"/>
      <w:sz w:val="20"/>
      <w:szCs w:val="20"/>
    </w:rPr>
  </w:style>
  <w:style w:type="paragraph" w:customStyle="1" w:styleId="ref-Cited">
    <w:name w:val="ref-Cited"/>
    <w:basedOn w:val="Normal"/>
    <w:rsid w:val="00785EDE"/>
    <w:pPr>
      <w:keepLines/>
      <w:suppressAutoHyphens/>
      <w:ind w:left="288" w:hanging="288"/>
    </w:pPr>
    <w:rPr>
      <w:sz w:val="20"/>
      <w:szCs w:val="20"/>
    </w:rPr>
  </w:style>
  <w:style w:type="paragraph" w:styleId="CommentText">
    <w:name w:val="annotation text"/>
    <w:basedOn w:val="Normal"/>
    <w:semiHidden/>
    <w:rsid w:val="00785EDE"/>
    <w:rPr>
      <w:sz w:val="20"/>
      <w:szCs w:val="20"/>
    </w:rPr>
  </w:style>
  <w:style w:type="paragraph" w:styleId="FootnoteText">
    <w:name w:val="footnote text"/>
    <w:basedOn w:val="Normal"/>
    <w:semiHidden/>
    <w:rsid w:val="00785EDE"/>
    <w:pPr>
      <w:tabs>
        <w:tab w:val="left" w:pos="216"/>
      </w:tabs>
      <w:spacing w:before="20" w:after="20"/>
      <w:ind w:left="216" w:hanging="216"/>
    </w:pPr>
    <w:rPr>
      <w:sz w:val="16"/>
      <w:szCs w:val="16"/>
    </w:rPr>
  </w:style>
  <w:style w:type="paragraph" w:customStyle="1" w:styleId="Bullet1">
    <w:name w:val="Bullet 1"/>
    <w:basedOn w:val="Normal"/>
    <w:rsid w:val="00785EDE"/>
    <w:pPr>
      <w:ind w:left="288" w:hanging="288"/>
    </w:pPr>
  </w:style>
  <w:style w:type="paragraph" w:customStyle="1" w:styleId="Bullet2">
    <w:name w:val="Bullet 2"/>
    <w:basedOn w:val="Normal"/>
    <w:rsid w:val="00785EDE"/>
    <w:pPr>
      <w:ind w:left="648" w:hanging="288"/>
    </w:pPr>
  </w:style>
  <w:style w:type="character" w:styleId="EndnoteReference">
    <w:name w:val="endnote reference"/>
    <w:semiHidden/>
    <w:rsid w:val="00785EDE"/>
    <w:rPr>
      <w:vertAlign w:val="superscript"/>
    </w:rPr>
  </w:style>
  <w:style w:type="paragraph" w:styleId="Index1">
    <w:name w:val="index 1"/>
    <w:basedOn w:val="Normal"/>
    <w:next w:val="Normal"/>
    <w:autoRedefine/>
    <w:semiHidden/>
    <w:rsid w:val="00785EDE"/>
    <w:pPr>
      <w:tabs>
        <w:tab w:val="right" w:pos="4320"/>
      </w:tabs>
      <w:spacing w:after="0"/>
      <w:ind w:left="240" w:hanging="240"/>
      <w:jc w:val="left"/>
    </w:pPr>
    <w:rPr>
      <w:sz w:val="18"/>
      <w:szCs w:val="18"/>
    </w:rPr>
  </w:style>
  <w:style w:type="paragraph" w:styleId="Index2">
    <w:name w:val="index 2"/>
    <w:basedOn w:val="Normal"/>
    <w:next w:val="Normal"/>
    <w:autoRedefine/>
    <w:semiHidden/>
    <w:rsid w:val="00785EDE"/>
    <w:pPr>
      <w:tabs>
        <w:tab w:val="right" w:pos="4320"/>
      </w:tabs>
      <w:spacing w:after="0"/>
      <w:ind w:left="480" w:hanging="240"/>
      <w:jc w:val="left"/>
    </w:pPr>
    <w:rPr>
      <w:sz w:val="18"/>
      <w:szCs w:val="18"/>
    </w:rPr>
  </w:style>
  <w:style w:type="paragraph" w:styleId="Index3">
    <w:name w:val="index 3"/>
    <w:basedOn w:val="Normal"/>
    <w:next w:val="Normal"/>
    <w:autoRedefine/>
    <w:semiHidden/>
    <w:rsid w:val="00785EDE"/>
    <w:pPr>
      <w:tabs>
        <w:tab w:val="right" w:pos="4320"/>
      </w:tabs>
      <w:spacing w:after="0"/>
      <w:ind w:left="720" w:hanging="240"/>
      <w:jc w:val="left"/>
    </w:pPr>
    <w:rPr>
      <w:sz w:val="18"/>
      <w:szCs w:val="18"/>
    </w:rPr>
  </w:style>
  <w:style w:type="paragraph" w:styleId="Index4">
    <w:name w:val="index 4"/>
    <w:basedOn w:val="Normal"/>
    <w:next w:val="Normal"/>
    <w:autoRedefine/>
    <w:semiHidden/>
    <w:rsid w:val="00785EDE"/>
    <w:pPr>
      <w:tabs>
        <w:tab w:val="right" w:pos="4320"/>
      </w:tabs>
      <w:spacing w:after="0"/>
      <w:ind w:left="960" w:hanging="240"/>
      <w:jc w:val="left"/>
    </w:pPr>
    <w:rPr>
      <w:sz w:val="18"/>
      <w:szCs w:val="18"/>
    </w:rPr>
  </w:style>
  <w:style w:type="paragraph" w:styleId="IndexHeading">
    <w:name w:val="index heading"/>
    <w:basedOn w:val="Normal"/>
    <w:next w:val="Index1"/>
    <w:semiHidden/>
    <w:rsid w:val="00785EDE"/>
    <w:pPr>
      <w:spacing w:before="240"/>
      <w:jc w:val="center"/>
    </w:pPr>
    <w:rPr>
      <w:b/>
      <w:bCs/>
      <w:sz w:val="26"/>
      <w:szCs w:val="26"/>
    </w:rPr>
  </w:style>
  <w:style w:type="paragraph" w:customStyle="1" w:styleId="List-Header">
    <w:name w:val="List-Header"/>
    <w:basedOn w:val="Normal"/>
    <w:next w:val="List-Page"/>
    <w:rsid w:val="00785EDE"/>
    <w:pPr>
      <w:spacing w:after="0"/>
      <w:jc w:val="center"/>
    </w:pPr>
    <w:rPr>
      <w:b/>
      <w:bCs/>
      <w:sz w:val="32"/>
      <w:szCs w:val="32"/>
    </w:rPr>
  </w:style>
  <w:style w:type="paragraph" w:customStyle="1" w:styleId="Normal-KeepLine">
    <w:name w:val="Normal-Keep Line"/>
    <w:basedOn w:val="Normal"/>
    <w:rsid w:val="00785EDE"/>
    <w:pPr>
      <w:keepLines/>
    </w:pPr>
  </w:style>
  <w:style w:type="paragraph" w:customStyle="1" w:styleId="Normal-KeepNext">
    <w:name w:val="Normal-Keep Next"/>
    <w:basedOn w:val="Normal"/>
    <w:rsid w:val="00785EDE"/>
    <w:pPr>
      <w:keepNext/>
      <w:keepLines/>
    </w:pPr>
  </w:style>
  <w:style w:type="paragraph" w:styleId="TableofAuthorities">
    <w:name w:val="table of authorities"/>
    <w:basedOn w:val="Normal"/>
    <w:semiHidden/>
    <w:rsid w:val="00785EDE"/>
    <w:pPr>
      <w:keepLines/>
      <w:ind w:left="288" w:hanging="288"/>
    </w:pPr>
    <w:rPr>
      <w:sz w:val="20"/>
      <w:szCs w:val="20"/>
    </w:rPr>
  </w:style>
  <w:style w:type="paragraph" w:styleId="TOAHeading">
    <w:name w:val="toa heading"/>
    <w:basedOn w:val="Heading1"/>
    <w:next w:val="Normal"/>
    <w:semiHidden/>
    <w:rsid w:val="00785EDE"/>
    <w:pPr>
      <w:tabs>
        <w:tab w:val="right" w:leader="dot" w:pos="4464"/>
      </w:tabs>
      <w:outlineLvl w:val="9"/>
    </w:pPr>
  </w:style>
  <w:style w:type="paragraph" w:customStyle="1" w:styleId="StyleTableofFiguresLeft046Firstline0">
    <w:name w:val="Style Table of Figures + Left:  0.46&quot; First line:  0&quot;"/>
    <w:basedOn w:val="TableofFigures"/>
    <w:rsid w:val="00785EDE"/>
    <w:pPr>
      <w:ind w:left="666" w:firstLine="0"/>
    </w:pPr>
  </w:style>
  <w:style w:type="paragraph" w:styleId="BlockText">
    <w:name w:val="Block Text"/>
    <w:basedOn w:val="Normal"/>
    <w:rsid w:val="00785EDE"/>
    <w:pPr>
      <w:ind w:left="432" w:right="432"/>
    </w:pPr>
  </w:style>
  <w:style w:type="paragraph" w:styleId="CommentSubject">
    <w:name w:val="annotation subject"/>
    <w:basedOn w:val="CommentText"/>
    <w:next w:val="CommentText"/>
    <w:semiHidden/>
    <w:rsid w:val="00785EDE"/>
    <w:rPr>
      <w:b/>
      <w:bCs/>
    </w:rPr>
  </w:style>
  <w:style w:type="paragraph" w:customStyle="1" w:styleId="Normal-15">
    <w:name w:val="Normal-1.5"/>
    <w:basedOn w:val="Normal"/>
    <w:next w:val="Normal"/>
    <w:rsid w:val="00785EDE"/>
    <w:pPr>
      <w:suppressAutoHyphens/>
      <w:spacing w:line="360" w:lineRule="auto"/>
    </w:pPr>
    <w:rPr>
      <w:szCs w:val="20"/>
    </w:rPr>
  </w:style>
  <w:style w:type="paragraph" w:customStyle="1" w:styleId="Default">
    <w:name w:val="Default"/>
    <w:rsid w:val="00785EDE"/>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785EDE"/>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785EDE"/>
    <w:pPr>
      <w:pBdr>
        <w:bottom w:val="none" w:sz="0" w:space="0" w:color="auto"/>
      </w:pBdr>
      <w:jc w:val="center"/>
    </w:pPr>
  </w:style>
  <w:style w:type="paragraph" w:customStyle="1" w:styleId="OpPlanprojecttitle">
    <w:name w:val="Op Plan project title"/>
    <w:basedOn w:val="TitlePg-Title"/>
    <w:next w:val="Normal"/>
    <w:rsid w:val="00785EDE"/>
    <w:pPr>
      <w:spacing w:before="240"/>
    </w:pPr>
  </w:style>
  <w:style w:type="paragraph" w:customStyle="1" w:styleId="Opplanpersonnel">
    <w:name w:val="Op plan personnel"/>
    <w:basedOn w:val="Normal"/>
    <w:rsid w:val="00785EDE"/>
    <w:pPr>
      <w:ind w:left="720"/>
    </w:pPr>
    <w:rPr>
      <w:rFonts w:ascii="Times New Roman Bold" w:hAnsi="Times New Roman Bold"/>
      <w:b/>
    </w:rPr>
  </w:style>
  <w:style w:type="paragraph" w:customStyle="1" w:styleId="FootnoteReference1">
    <w:name w:val="Footnote Reference1"/>
    <w:basedOn w:val="Table-Footnote"/>
    <w:rsid w:val="002C766D"/>
    <w:rPr>
      <w:vertAlign w:val="superscript"/>
    </w:rPr>
  </w:style>
  <w:style w:type="paragraph" w:customStyle="1" w:styleId="FootnoteReference11">
    <w:name w:val="Footnote Reference11"/>
    <w:basedOn w:val="Table-Footnote"/>
    <w:rsid w:val="00785EDE"/>
    <w:rPr>
      <w:vertAlign w:val="superscript"/>
    </w:rPr>
  </w:style>
  <w:style w:type="character" w:customStyle="1" w:styleId="FooterChar">
    <w:name w:val="Footer Char"/>
    <w:link w:val="Footer"/>
    <w:uiPriority w:val="99"/>
    <w:rsid w:val="0037059E"/>
    <w:rPr>
      <w:sz w:val="24"/>
    </w:rPr>
  </w:style>
  <w:style w:type="character" w:customStyle="1" w:styleId="Heading2Char">
    <w:name w:val="Heading 2 Char"/>
    <w:link w:val="Heading2"/>
    <w:rsid w:val="0037059E"/>
    <w:rPr>
      <w:rFonts w:ascii="Times New Roman Bold" w:hAnsi="Times New Roman Bold"/>
      <w:b/>
      <w:smallCaps/>
      <w:sz w:val="30"/>
    </w:rPr>
  </w:style>
  <w:style w:type="character" w:customStyle="1" w:styleId="Heading3Char">
    <w:name w:val="Heading 3 Char"/>
    <w:link w:val="Heading3"/>
    <w:rsid w:val="0037059E"/>
    <w:rPr>
      <w:b/>
      <w:sz w:val="26"/>
    </w:rPr>
  </w:style>
  <w:style w:type="character" w:customStyle="1" w:styleId="Heading4Char">
    <w:name w:val="Heading 4 Char"/>
    <w:link w:val="Heading4"/>
    <w:rsid w:val="0037059E"/>
    <w:rPr>
      <w:rFonts w:ascii="Times New Roman Bold" w:hAnsi="Times New Roman Bold"/>
      <w:b/>
      <w:bCs/>
      <w:i/>
      <w:sz w:val="24"/>
      <w:szCs w:val="28"/>
    </w:rPr>
  </w:style>
  <w:style w:type="character" w:customStyle="1" w:styleId="Heading5Char">
    <w:name w:val="Heading 5 Char"/>
    <w:link w:val="Heading5"/>
    <w:rsid w:val="0037059E"/>
    <w:rPr>
      <w:rFonts w:ascii="Times New Roman Bold" w:hAnsi="Times New Roman Bold"/>
      <w:b/>
      <w:bCs/>
      <w:iCs/>
      <w:sz w:val="24"/>
      <w:szCs w:val="26"/>
    </w:rPr>
  </w:style>
  <w:style w:type="character" w:customStyle="1" w:styleId="Lit-CitedChar1">
    <w:name w:val="Lit-Cited Char1"/>
    <w:basedOn w:val="DefaultParagraphFont"/>
    <w:link w:val="Lit-Cited"/>
    <w:rsid w:val="006F1216"/>
  </w:style>
  <w:style w:type="paragraph" w:styleId="BalloonText">
    <w:name w:val="Balloon Text"/>
    <w:basedOn w:val="Normal"/>
    <w:link w:val="BalloonTextChar"/>
    <w:uiPriority w:val="99"/>
    <w:rsid w:val="00CC7D33"/>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CC7D33"/>
    <w:rPr>
      <w:rFonts w:ascii="Tahoma" w:hAnsi="Tahoma" w:cs="Tahoma"/>
      <w:sz w:val="16"/>
      <w:szCs w:val="16"/>
    </w:rPr>
  </w:style>
  <w:style w:type="numbering" w:customStyle="1" w:styleId="NoList1">
    <w:name w:val="No List1"/>
    <w:next w:val="NoList"/>
    <w:uiPriority w:val="99"/>
    <w:semiHidden/>
    <w:unhideWhenUsed/>
    <w:rsid w:val="002F0658"/>
  </w:style>
  <w:style w:type="paragraph" w:styleId="Revision">
    <w:name w:val="Revision"/>
    <w:hidden/>
    <w:uiPriority w:val="99"/>
    <w:semiHidden/>
    <w:rsid w:val="00974A82"/>
    <w:rPr>
      <w:sz w:val="24"/>
      <w:szCs w:val="24"/>
    </w:rPr>
  </w:style>
  <w:style w:type="character" w:styleId="SubtleEmphasis">
    <w:name w:val="Subtle Emphasis"/>
    <w:basedOn w:val="DefaultParagraphFont"/>
    <w:uiPriority w:val="19"/>
    <w:qFormat/>
    <w:rsid w:val="00276AFD"/>
    <w:rPr>
      <w:i/>
      <w:iCs/>
      <w:color w:val="808080" w:themeColor="text1" w:themeTint="7F"/>
    </w:rPr>
  </w:style>
  <w:style w:type="paragraph" w:styleId="ListParagraph">
    <w:name w:val="List Paragraph"/>
    <w:basedOn w:val="Normal"/>
    <w:uiPriority w:val="34"/>
    <w:qFormat/>
    <w:rsid w:val="00857D81"/>
    <w:pPr>
      <w:ind w:left="720"/>
      <w:contextualSpacing/>
    </w:pPr>
  </w:style>
  <w:style w:type="paragraph" w:styleId="EndnoteText">
    <w:name w:val="endnote text"/>
    <w:basedOn w:val="Normal"/>
    <w:link w:val="EndnoteTextChar"/>
    <w:rsid w:val="008F4951"/>
    <w:pPr>
      <w:spacing w:after="0"/>
    </w:pPr>
    <w:rPr>
      <w:sz w:val="20"/>
      <w:szCs w:val="20"/>
    </w:rPr>
  </w:style>
  <w:style w:type="character" w:customStyle="1" w:styleId="EndnoteTextChar">
    <w:name w:val="Endnote Text Char"/>
    <w:basedOn w:val="DefaultParagraphFont"/>
    <w:link w:val="EndnoteText"/>
    <w:rsid w:val="008F49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94689">
      <w:bodyDiv w:val="1"/>
      <w:marLeft w:val="0"/>
      <w:marRight w:val="0"/>
      <w:marTop w:val="0"/>
      <w:marBottom w:val="0"/>
      <w:divBdr>
        <w:top w:val="none" w:sz="0" w:space="0" w:color="auto"/>
        <w:left w:val="none" w:sz="0" w:space="0" w:color="auto"/>
        <w:bottom w:val="none" w:sz="0" w:space="0" w:color="auto"/>
        <w:right w:val="none" w:sz="0" w:space="0" w:color="auto"/>
      </w:divBdr>
    </w:div>
    <w:div w:id="163981263">
      <w:bodyDiv w:val="1"/>
      <w:marLeft w:val="0"/>
      <w:marRight w:val="0"/>
      <w:marTop w:val="0"/>
      <w:marBottom w:val="0"/>
      <w:divBdr>
        <w:top w:val="none" w:sz="0" w:space="0" w:color="auto"/>
        <w:left w:val="none" w:sz="0" w:space="0" w:color="auto"/>
        <w:bottom w:val="none" w:sz="0" w:space="0" w:color="auto"/>
        <w:right w:val="none" w:sz="0" w:space="0" w:color="auto"/>
      </w:divBdr>
    </w:div>
    <w:div w:id="234825964">
      <w:bodyDiv w:val="1"/>
      <w:marLeft w:val="0"/>
      <w:marRight w:val="0"/>
      <w:marTop w:val="0"/>
      <w:marBottom w:val="0"/>
      <w:divBdr>
        <w:top w:val="none" w:sz="0" w:space="0" w:color="auto"/>
        <w:left w:val="none" w:sz="0" w:space="0" w:color="auto"/>
        <w:bottom w:val="none" w:sz="0" w:space="0" w:color="auto"/>
        <w:right w:val="none" w:sz="0" w:space="0" w:color="auto"/>
      </w:divBdr>
    </w:div>
    <w:div w:id="275412156">
      <w:bodyDiv w:val="1"/>
      <w:marLeft w:val="0"/>
      <w:marRight w:val="0"/>
      <w:marTop w:val="0"/>
      <w:marBottom w:val="0"/>
      <w:divBdr>
        <w:top w:val="none" w:sz="0" w:space="0" w:color="auto"/>
        <w:left w:val="none" w:sz="0" w:space="0" w:color="auto"/>
        <w:bottom w:val="none" w:sz="0" w:space="0" w:color="auto"/>
        <w:right w:val="none" w:sz="0" w:space="0" w:color="auto"/>
      </w:divBdr>
    </w:div>
    <w:div w:id="288629041">
      <w:bodyDiv w:val="1"/>
      <w:marLeft w:val="0"/>
      <w:marRight w:val="0"/>
      <w:marTop w:val="0"/>
      <w:marBottom w:val="0"/>
      <w:divBdr>
        <w:top w:val="none" w:sz="0" w:space="0" w:color="auto"/>
        <w:left w:val="none" w:sz="0" w:space="0" w:color="auto"/>
        <w:bottom w:val="none" w:sz="0" w:space="0" w:color="auto"/>
        <w:right w:val="none" w:sz="0" w:space="0" w:color="auto"/>
      </w:divBdr>
    </w:div>
    <w:div w:id="312375342">
      <w:bodyDiv w:val="1"/>
      <w:marLeft w:val="0"/>
      <w:marRight w:val="0"/>
      <w:marTop w:val="0"/>
      <w:marBottom w:val="0"/>
      <w:divBdr>
        <w:top w:val="none" w:sz="0" w:space="0" w:color="auto"/>
        <w:left w:val="none" w:sz="0" w:space="0" w:color="auto"/>
        <w:bottom w:val="none" w:sz="0" w:space="0" w:color="auto"/>
        <w:right w:val="none" w:sz="0" w:space="0" w:color="auto"/>
      </w:divBdr>
    </w:div>
    <w:div w:id="344088897">
      <w:bodyDiv w:val="1"/>
      <w:marLeft w:val="0"/>
      <w:marRight w:val="0"/>
      <w:marTop w:val="0"/>
      <w:marBottom w:val="0"/>
      <w:divBdr>
        <w:top w:val="none" w:sz="0" w:space="0" w:color="auto"/>
        <w:left w:val="none" w:sz="0" w:space="0" w:color="auto"/>
        <w:bottom w:val="none" w:sz="0" w:space="0" w:color="auto"/>
        <w:right w:val="none" w:sz="0" w:space="0" w:color="auto"/>
      </w:divBdr>
    </w:div>
    <w:div w:id="381100470">
      <w:bodyDiv w:val="1"/>
      <w:marLeft w:val="0"/>
      <w:marRight w:val="0"/>
      <w:marTop w:val="0"/>
      <w:marBottom w:val="0"/>
      <w:divBdr>
        <w:top w:val="none" w:sz="0" w:space="0" w:color="auto"/>
        <w:left w:val="none" w:sz="0" w:space="0" w:color="auto"/>
        <w:bottom w:val="none" w:sz="0" w:space="0" w:color="auto"/>
        <w:right w:val="none" w:sz="0" w:space="0" w:color="auto"/>
      </w:divBdr>
    </w:div>
    <w:div w:id="404375490">
      <w:bodyDiv w:val="1"/>
      <w:marLeft w:val="0"/>
      <w:marRight w:val="0"/>
      <w:marTop w:val="0"/>
      <w:marBottom w:val="0"/>
      <w:divBdr>
        <w:top w:val="none" w:sz="0" w:space="0" w:color="auto"/>
        <w:left w:val="none" w:sz="0" w:space="0" w:color="auto"/>
        <w:bottom w:val="none" w:sz="0" w:space="0" w:color="auto"/>
        <w:right w:val="none" w:sz="0" w:space="0" w:color="auto"/>
      </w:divBdr>
    </w:div>
    <w:div w:id="416443927">
      <w:bodyDiv w:val="1"/>
      <w:marLeft w:val="0"/>
      <w:marRight w:val="0"/>
      <w:marTop w:val="0"/>
      <w:marBottom w:val="0"/>
      <w:divBdr>
        <w:top w:val="none" w:sz="0" w:space="0" w:color="auto"/>
        <w:left w:val="none" w:sz="0" w:space="0" w:color="auto"/>
        <w:bottom w:val="none" w:sz="0" w:space="0" w:color="auto"/>
        <w:right w:val="none" w:sz="0" w:space="0" w:color="auto"/>
      </w:divBdr>
    </w:div>
    <w:div w:id="428238730">
      <w:bodyDiv w:val="1"/>
      <w:marLeft w:val="0"/>
      <w:marRight w:val="0"/>
      <w:marTop w:val="0"/>
      <w:marBottom w:val="0"/>
      <w:divBdr>
        <w:top w:val="none" w:sz="0" w:space="0" w:color="auto"/>
        <w:left w:val="none" w:sz="0" w:space="0" w:color="auto"/>
        <w:bottom w:val="none" w:sz="0" w:space="0" w:color="auto"/>
        <w:right w:val="none" w:sz="0" w:space="0" w:color="auto"/>
      </w:divBdr>
    </w:div>
    <w:div w:id="431977715">
      <w:bodyDiv w:val="1"/>
      <w:marLeft w:val="0"/>
      <w:marRight w:val="0"/>
      <w:marTop w:val="0"/>
      <w:marBottom w:val="0"/>
      <w:divBdr>
        <w:top w:val="none" w:sz="0" w:space="0" w:color="auto"/>
        <w:left w:val="none" w:sz="0" w:space="0" w:color="auto"/>
        <w:bottom w:val="none" w:sz="0" w:space="0" w:color="auto"/>
        <w:right w:val="none" w:sz="0" w:space="0" w:color="auto"/>
      </w:divBdr>
    </w:div>
    <w:div w:id="451287400">
      <w:bodyDiv w:val="1"/>
      <w:marLeft w:val="0"/>
      <w:marRight w:val="0"/>
      <w:marTop w:val="0"/>
      <w:marBottom w:val="0"/>
      <w:divBdr>
        <w:top w:val="none" w:sz="0" w:space="0" w:color="auto"/>
        <w:left w:val="none" w:sz="0" w:space="0" w:color="auto"/>
        <w:bottom w:val="none" w:sz="0" w:space="0" w:color="auto"/>
        <w:right w:val="none" w:sz="0" w:space="0" w:color="auto"/>
      </w:divBdr>
    </w:div>
    <w:div w:id="455294912">
      <w:bodyDiv w:val="1"/>
      <w:marLeft w:val="0"/>
      <w:marRight w:val="0"/>
      <w:marTop w:val="0"/>
      <w:marBottom w:val="0"/>
      <w:divBdr>
        <w:top w:val="none" w:sz="0" w:space="0" w:color="auto"/>
        <w:left w:val="none" w:sz="0" w:space="0" w:color="auto"/>
        <w:bottom w:val="none" w:sz="0" w:space="0" w:color="auto"/>
        <w:right w:val="none" w:sz="0" w:space="0" w:color="auto"/>
      </w:divBdr>
    </w:div>
    <w:div w:id="502745168">
      <w:bodyDiv w:val="1"/>
      <w:marLeft w:val="0"/>
      <w:marRight w:val="0"/>
      <w:marTop w:val="0"/>
      <w:marBottom w:val="0"/>
      <w:divBdr>
        <w:top w:val="none" w:sz="0" w:space="0" w:color="auto"/>
        <w:left w:val="none" w:sz="0" w:space="0" w:color="auto"/>
        <w:bottom w:val="none" w:sz="0" w:space="0" w:color="auto"/>
        <w:right w:val="none" w:sz="0" w:space="0" w:color="auto"/>
      </w:divBdr>
    </w:div>
    <w:div w:id="560945080">
      <w:bodyDiv w:val="1"/>
      <w:marLeft w:val="0"/>
      <w:marRight w:val="0"/>
      <w:marTop w:val="0"/>
      <w:marBottom w:val="0"/>
      <w:divBdr>
        <w:top w:val="none" w:sz="0" w:space="0" w:color="auto"/>
        <w:left w:val="none" w:sz="0" w:space="0" w:color="auto"/>
        <w:bottom w:val="none" w:sz="0" w:space="0" w:color="auto"/>
        <w:right w:val="none" w:sz="0" w:space="0" w:color="auto"/>
      </w:divBdr>
    </w:div>
    <w:div w:id="564683692">
      <w:bodyDiv w:val="1"/>
      <w:marLeft w:val="0"/>
      <w:marRight w:val="0"/>
      <w:marTop w:val="0"/>
      <w:marBottom w:val="0"/>
      <w:divBdr>
        <w:top w:val="none" w:sz="0" w:space="0" w:color="auto"/>
        <w:left w:val="none" w:sz="0" w:space="0" w:color="auto"/>
        <w:bottom w:val="none" w:sz="0" w:space="0" w:color="auto"/>
        <w:right w:val="none" w:sz="0" w:space="0" w:color="auto"/>
      </w:divBdr>
    </w:div>
    <w:div w:id="577206761">
      <w:bodyDiv w:val="1"/>
      <w:marLeft w:val="0"/>
      <w:marRight w:val="0"/>
      <w:marTop w:val="0"/>
      <w:marBottom w:val="0"/>
      <w:divBdr>
        <w:top w:val="none" w:sz="0" w:space="0" w:color="auto"/>
        <w:left w:val="none" w:sz="0" w:space="0" w:color="auto"/>
        <w:bottom w:val="none" w:sz="0" w:space="0" w:color="auto"/>
        <w:right w:val="none" w:sz="0" w:space="0" w:color="auto"/>
      </w:divBdr>
    </w:div>
    <w:div w:id="601763351">
      <w:bodyDiv w:val="1"/>
      <w:marLeft w:val="0"/>
      <w:marRight w:val="0"/>
      <w:marTop w:val="0"/>
      <w:marBottom w:val="0"/>
      <w:divBdr>
        <w:top w:val="none" w:sz="0" w:space="0" w:color="auto"/>
        <w:left w:val="none" w:sz="0" w:space="0" w:color="auto"/>
        <w:bottom w:val="none" w:sz="0" w:space="0" w:color="auto"/>
        <w:right w:val="none" w:sz="0" w:space="0" w:color="auto"/>
      </w:divBdr>
    </w:div>
    <w:div w:id="639924920">
      <w:bodyDiv w:val="1"/>
      <w:marLeft w:val="0"/>
      <w:marRight w:val="0"/>
      <w:marTop w:val="0"/>
      <w:marBottom w:val="0"/>
      <w:divBdr>
        <w:top w:val="none" w:sz="0" w:space="0" w:color="auto"/>
        <w:left w:val="none" w:sz="0" w:space="0" w:color="auto"/>
        <w:bottom w:val="none" w:sz="0" w:space="0" w:color="auto"/>
        <w:right w:val="none" w:sz="0" w:space="0" w:color="auto"/>
      </w:divBdr>
    </w:div>
    <w:div w:id="649360293">
      <w:bodyDiv w:val="1"/>
      <w:marLeft w:val="0"/>
      <w:marRight w:val="0"/>
      <w:marTop w:val="0"/>
      <w:marBottom w:val="0"/>
      <w:divBdr>
        <w:top w:val="none" w:sz="0" w:space="0" w:color="auto"/>
        <w:left w:val="none" w:sz="0" w:space="0" w:color="auto"/>
        <w:bottom w:val="none" w:sz="0" w:space="0" w:color="auto"/>
        <w:right w:val="none" w:sz="0" w:space="0" w:color="auto"/>
      </w:divBdr>
    </w:div>
    <w:div w:id="662388983">
      <w:bodyDiv w:val="1"/>
      <w:marLeft w:val="0"/>
      <w:marRight w:val="0"/>
      <w:marTop w:val="0"/>
      <w:marBottom w:val="0"/>
      <w:divBdr>
        <w:top w:val="none" w:sz="0" w:space="0" w:color="auto"/>
        <w:left w:val="none" w:sz="0" w:space="0" w:color="auto"/>
        <w:bottom w:val="none" w:sz="0" w:space="0" w:color="auto"/>
        <w:right w:val="none" w:sz="0" w:space="0" w:color="auto"/>
      </w:divBdr>
    </w:div>
    <w:div w:id="702246476">
      <w:bodyDiv w:val="1"/>
      <w:marLeft w:val="0"/>
      <w:marRight w:val="0"/>
      <w:marTop w:val="0"/>
      <w:marBottom w:val="0"/>
      <w:divBdr>
        <w:top w:val="none" w:sz="0" w:space="0" w:color="auto"/>
        <w:left w:val="none" w:sz="0" w:space="0" w:color="auto"/>
        <w:bottom w:val="none" w:sz="0" w:space="0" w:color="auto"/>
        <w:right w:val="none" w:sz="0" w:space="0" w:color="auto"/>
      </w:divBdr>
    </w:div>
    <w:div w:id="741946165">
      <w:bodyDiv w:val="1"/>
      <w:marLeft w:val="0"/>
      <w:marRight w:val="0"/>
      <w:marTop w:val="0"/>
      <w:marBottom w:val="0"/>
      <w:divBdr>
        <w:top w:val="none" w:sz="0" w:space="0" w:color="auto"/>
        <w:left w:val="none" w:sz="0" w:space="0" w:color="auto"/>
        <w:bottom w:val="none" w:sz="0" w:space="0" w:color="auto"/>
        <w:right w:val="none" w:sz="0" w:space="0" w:color="auto"/>
      </w:divBdr>
    </w:div>
    <w:div w:id="748384695">
      <w:bodyDiv w:val="1"/>
      <w:marLeft w:val="0"/>
      <w:marRight w:val="0"/>
      <w:marTop w:val="0"/>
      <w:marBottom w:val="0"/>
      <w:divBdr>
        <w:top w:val="none" w:sz="0" w:space="0" w:color="auto"/>
        <w:left w:val="none" w:sz="0" w:space="0" w:color="auto"/>
        <w:bottom w:val="none" w:sz="0" w:space="0" w:color="auto"/>
        <w:right w:val="none" w:sz="0" w:space="0" w:color="auto"/>
      </w:divBdr>
    </w:div>
    <w:div w:id="790829248">
      <w:bodyDiv w:val="1"/>
      <w:marLeft w:val="0"/>
      <w:marRight w:val="0"/>
      <w:marTop w:val="0"/>
      <w:marBottom w:val="0"/>
      <w:divBdr>
        <w:top w:val="none" w:sz="0" w:space="0" w:color="auto"/>
        <w:left w:val="none" w:sz="0" w:space="0" w:color="auto"/>
        <w:bottom w:val="none" w:sz="0" w:space="0" w:color="auto"/>
        <w:right w:val="none" w:sz="0" w:space="0" w:color="auto"/>
      </w:divBdr>
    </w:div>
    <w:div w:id="865409810">
      <w:bodyDiv w:val="1"/>
      <w:marLeft w:val="0"/>
      <w:marRight w:val="0"/>
      <w:marTop w:val="0"/>
      <w:marBottom w:val="0"/>
      <w:divBdr>
        <w:top w:val="none" w:sz="0" w:space="0" w:color="auto"/>
        <w:left w:val="none" w:sz="0" w:space="0" w:color="auto"/>
        <w:bottom w:val="none" w:sz="0" w:space="0" w:color="auto"/>
        <w:right w:val="none" w:sz="0" w:space="0" w:color="auto"/>
      </w:divBdr>
    </w:div>
    <w:div w:id="919211950">
      <w:bodyDiv w:val="1"/>
      <w:marLeft w:val="0"/>
      <w:marRight w:val="0"/>
      <w:marTop w:val="0"/>
      <w:marBottom w:val="0"/>
      <w:divBdr>
        <w:top w:val="none" w:sz="0" w:space="0" w:color="auto"/>
        <w:left w:val="none" w:sz="0" w:space="0" w:color="auto"/>
        <w:bottom w:val="none" w:sz="0" w:space="0" w:color="auto"/>
        <w:right w:val="none" w:sz="0" w:space="0" w:color="auto"/>
      </w:divBdr>
    </w:div>
    <w:div w:id="965702782">
      <w:bodyDiv w:val="1"/>
      <w:marLeft w:val="0"/>
      <w:marRight w:val="0"/>
      <w:marTop w:val="0"/>
      <w:marBottom w:val="0"/>
      <w:divBdr>
        <w:top w:val="none" w:sz="0" w:space="0" w:color="auto"/>
        <w:left w:val="none" w:sz="0" w:space="0" w:color="auto"/>
        <w:bottom w:val="none" w:sz="0" w:space="0" w:color="auto"/>
        <w:right w:val="none" w:sz="0" w:space="0" w:color="auto"/>
      </w:divBdr>
    </w:div>
    <w:div w:id="1003044667">
      <w:bodyDiv w:val="1"/>
      <w:marLeft w:val="0"/>
      <w:marRight w:val="0"/>
      <w:marTop w:val="0"/>
      <w:marBottom w:val="0"/>
      <w:divBdr>
        <w:top w:val="none" w:sz="0" w:space="0" w:color="auto"/>
        <w:left w:val="none" w:sz="0" w:space="0" w:color="auto"/>
        <w:bottom w:val="none" w:sz="0" w:space="0" w:color="auto"/>
        <w:right w:val="none" w:sz="0" w:space="0" w:color="auto"/>
      </w:divBdr>
    </w:div>
    <w:div w:id="1052926594">
      <w:bodyDiv w:val="1"/>
      <w:marLeft w:val="0"/>
      <w:marRight w:val="0"/>
      <w:marTop w:val="0"/>
      <w:marBottom w:val="0"/>
      <w:divBdr>
        <w:top w:val="none" w:sz="0" w:space="0" w:color="auto"/>
        <w:left w:val="none" w:sz="0" w:space="0" w:color="auto"/>
        <w:bottom w:val="none" w:sz="0" w:space="0" w:color="auto"/>
        <w:right w:val="none" w:sz="0" w:space="0" w:color="auto"/>
      </w:divBdr>
    </w:div>
    <w:div w:id="1066948876">
      <w:bodyDiv w:val="1"/>
      <w:marLeft w:val="0"/>
      <w:marRight w:val="0"/>
      <w:marTop w:val="0"/>
      <w:marBottom w:val="0"/>
      <w:divBdr>
        <w:top w:val="none" w:sz="0" w:space="0" w:color="auto"/>
        <w:left w:val="none" w:sz="0" w:space="0" w:color="auto"/>
        <w:bottom w:val="none" w:sz="0" w:space="0" w:color="auto"/>
        <w:right w:val="none" w:sz="0" w:space="0" w:color="auto"/>
      </w:divBdr>
    </w:div>
    <w:div w:id="1091468315">
      <w:bodyDiv w:val="1"/>
      <w:marLeft w:val="0"/>
      <w:marRight w:val="0"/>
      <w:marTop w:val="0"/>
      <w:marBottom w:val="0"/>
      <w:divBdr>
        <w:top w:val="none" w:sz="0" w:space="0" w:color="auto"/>
        <w:left w:val="none" w:sz="0" w:space="0" w:color="auto"/>
        <w:bottom w:val="none" w:sz="0" w:space="0" w:color="auto"/>
        <w:right w:val="none" w:sz="0" w:space="0" w:color="auto"/>
      </w:divBdr>
    </w:div>
    <w:div w:id="1098283951">
      <w:bodyDiv w:val="1"/>
      <w:marLeft w:val="0"/>
      <w:marRight w:val="0"/>
      <w:marTop w:val="0"/>
      <w:marBottom w:val="0"/>
      <w:divBdr>
        <w:top w:val="none" w:sz="0" w:space="0" w:color="auto"/>
        <w:left w:val="none" w:sz="0" w:space="0" w:color="auto"/>
        <w:bottom w:val="none" w:sz="0" w:space="0" w:color="auto"/>
        <w:right w:val="none" w:sz="0" w:space="0" w:color="auto"/>
      </w:divBdr>
    </w:div>
    <w:div w:id="1103066214">
      <w:bodyDiv w:val="1"/>
      <w:marLeft w:val="0"/>
      <w:marRight w:val="0"/>
      <w:marTop w:val="0"/>
      <w:marBottom w:val="0"/>
      <w:divBdr>
        <w:top w:val="none" w:sz="0" w:space="0" w:color="auto"/>
        <w:left w:val="none" w:sz="0" w:space="0" w:color="auto"/>
        <w:bottom w:val="none" w:sz="0" w:space="0" w:color="auto"/>
        <w:right w:val="none" w:sz="0" w:space="0" w:color="auto"/>
      </w:divBdr>
    </w:div>
    <w:div w:id="1114865478">
      <w:bodyDiv w:val="1"/>
      <w:marLeft w:val="0"/>
      <w:marRight w:val="0"/>
      <w:marTop w:val="0"/>
      <w:marBottom w:val="0"/>
      <w:divBdr>
        <w:top w:val="none" w:sz="0" w:space="0" w:color="auto"/>
        <w:left w:val="none" w:sz="0" w:space="0" w:color="auto"/>
        <w:bottom w:val="none" w:sz="0" w:space="0" w:color="auto"/>
        <w:right w:val="none" w:sz="0" w:space="0" w:color="auto"/>
      </w:divBdr>
    </w:div>
    <w:div w:id="1177234851">
      <w:bodyDiv w:val="1"/>
      <w:marLeft w:val="0"/>
      <w:marRight w:val="0"/>
      <w:marTop w:val="0"/>
      <w:marBottom w:val="0"/>
      <w:divBdr>
        <w:top w:val="none" w:sz="0" w:space="0" w:color="auto"/>
        <w:left w:val="none" w:sz="0" w:space="0" w:color="auto"/>
        <w:bottom w:val="none" w:sz="0" w:space="0" w:color="auto"/>
        <w:right w:val="none" w:sz="0" w:space="0" w:color="auto"/>
      </w:divBdr>
    </w:div>
    <w:div w:id="1179348587">
      <w:bodyDiv w:val="1"/>
      <w:marLeft w:val="0"/>
      <w:marRight w:val="0"/>
      <w:marTop w:val="0"/>
      <w:marBottom w:val="0"/>
      <w:divBdr>
        <w:top w:val="none" w:sz="0" w:space="0" w:color="auto"/>
        <w:left w:val="none" w:sz="0" w:space="0" w:color="auto"/>
        <w:bottom w:val="none" w:sz="0" w:space="0" w:color="auto"/>
        <w:right w:val="none" w:sz="0" w:space="0" w:color="auto"/>
      </w:divBdr>
    </w:div>
    <w:div w:id="1207837531">
      <w:bodyDiv w:val="1"/>
      <w:marLeft w:val="0"/>
      <w:marRight w:val="0"/>
      <w:marTop w:val="0"/>
      <w:marBottom w:val="0"/>
      <w:divBdr>
        <w:top w:val="none" w:sz="0" w:space="0" w:color="auto"/>
        <w:left w:val="none" w:sz="0" w:space="0" w:color="auto"/>
        <w:bottom w:val="none" w:sz="0" w:space="0" w:color="auto"/>
        <w:right w:val="none" w:sz="0" w:space="0" w:color="auto"/>
      </w:divBdr>
    </w:div>
    <w:div w:id="1218125181">
      <w:bodyDiv w:val="1"/>
      <w:marLeft w:val="0"/>
      <w:marRight w:val="0"/>
      <w:marTop w:val="0"/>
      <w:marBottom w:val="0"/>
      <w:divBdr>
        <w:top w:val="none" w:sz="0" w:space="0" w:color="auto"/>
        <w:left w:val="none" w:sz="0" w:space="0" w:color="auto"/>
        <w:bottom w:val="none" w:sz="0" w:space="0" w:color="auto"/>
        <w:right w:val="none" w:sz="0" w:space="0" w:color="auto"/>
      </w:divBdr>
    </w:div>
    <w:div w:id="1225025703">
      <w:bodyDiv w:val="1"/>
      <w:marLeft w:val="0"/>
      <w:marRight w:val="0"/>
      <w:marTop w:val="0"/>
      <w:marBottom w:val="0"/>
      <w:divBdr>
        <w:top w:val="none" w:sz="0" w:space="0" w:color="auto"/>
        <w:left w:val="none" w:sz="0" w:space="0" w:color="auto"/>
        <w:bottom w:val="none" w:sz="0" w:space="0" w:color="auto"/>
        <w:right w:val="none" w:sz="0" w:space="0" w:color="auto"/>
      </w:divBdr>
    </w:div>
    <w:div w:id="1241213263">
      <w:bodyDiv w:val="1"/>
      <w:marLeft w:val="0"/>
      <w:marRight w:val="0"/>
      <w:marTop w:val="0"/>
      <w:marBottom w:val="0"/>
      <w:divBdr>
        <w:top w:val="none" w:sz="0" w:space="0" w:color="auto"/>
        <w:left w:val="none" w:sz="0" w:space="0" w:color="auto"/>
        <w:bottom w:val="none" w:sz="0" w:space="0" w:color="auto"/>
        <w:right w:val="none" w:sz="0" w:space="0" w:color="auto"/>
      </w:divBdr>
    </w:div>
    <w:div w:id="1244611558">
      <w:bodyDiv w:val="1"/>
      <w:marLeft w:val="0"/>
      <w:marRight w:val="0"/>
      <w:marTop w:val="0"/>
      <w:marBottom w:val="0"/>
      <w:divBdr>
        <w:top w:val="none" w:sz="0" w:space="0" w:color="auto"/>
        <w:left w:val="none" w:sz="0" w:space="0" w:color="auto"/>
        <w:bottom w:val="none" w:sz="0" w:space="0" w:color="auto"/>
        <w:right w:val="none" w:sz="0" w:space="0" w:color="auto"/>
      </w:divBdr>
    </w:div>
    <w:div w:id="1255170688">
      <w:bodyDiv w:val="1"/>
      <w:marLeft w:val="0"/>
      <w:marRight w:val="0"/>
      <w:marTop w:val="0"/>
      <w:marBottom w:val="0"/>
      <w:divBdr>
        <w:top w:val="none" w:sz="0" w:space="0" w:color="auto"/>
        <w:left w:val="none" w:sz="0" w:space="0" w:color="auto"/>
        <w:bottom w:val="none" w:sz="0" w:space="0" w:color="auto"/>
        <w:right w:val="none" w:sz="0" w:space="0" w:color="auto"/>
      </w:divBdr>
    </w:div>
    <w:div w:id="1256094428">
      <w:bodyDiv w:val="1"/>
      <w:marLeft w:val="0"/>
      <w:marRight w:val="0"/>
      <w:marTop w:val="0"/>
      <w:marBottom w:val="0"/>
      <w:divBdr>
        <w:top w:val="none" w:sz="0" w:space="0" w:color="auto"/>
        <w:left w:val="none" w:sz="0" w:space="0" w:color="auto"/>
        <w:bottom w:val="none" w:sz="0" w:space="0" w:color="auto"/>
        <w:right w:val="none" w:sz="0" w:space="0" w:color="auto"/>
      </w:divBdr>
    </w:div>
    <w:div w:id="1260681559">
      <w:bodyDiv w:val="1"/>
      <w:marLeft w:val="0"/>
      <w:marRight w:val="0"/>
      <w:marTop w:val="0"/>
      <w:marBottom w:val="0"/>
      <w:divBdr>
        <w:top w:val="none" w:sz="0" w:space="0" w:color="auto"/>
        <w:left w:val="none" w:sz="0" w:space="0" w:color="auto"/>
        <w:bottom w:val="none" w:sz="0" w:space="0" w:color="auto"/>
        <w:right w:val="none" w:sz="0" w:space="0" w:color="auto"/>
      </w:divBdr>
    </w:div>
    <w:div w:id="1270813682">
      <w:bodyDiv w:val="1"/>
      <w:marLeft w:val="0"/>
      <w:marRight w:val="0"/>
      <w:marTop w:val="0"/>
      <w:marBottom w:val="0"/>
      <w:divBdr>
        <w:top w:val="none" w:sz="0" w:space="0" w:color="auto"/>
        <w:left w:val="none" w:sz="0" w:space="0" w:color="auto"/>
        <w:bottom w:val="none" w:sz="0" w:space="0" w:color="auto"/>
        <w:right w:val="none" w:sz="0" w:space="0" w:color="auto"/>
      </w:divBdr>
    </w:div>
    <w:div w:id="1280912160">
      <w:bodyDiv w:val="1"/>
      <w:marLeft w:val="0"/>
      <w:marRight w:val="0"/>
      <w:marTop w:val="0"/>
      <w:marBottom w:val="0"/>
      <w:divBdr>
        <w:top w:val="none" w:sz="0" w:space="0" w:color="auto"/>
        <w:left w:val="none" w:sz="0" w:space="0" w:color="auto"/>
        <w:bottom w:val="none" w:sz="0" w:space="0" w:color="auto"/>
        <w:right w:val="none" w:sz="0" w:space="0" w:color="auto"/>
      </w:divBdr>
    </w:div>
    <w:div w:id="1289626222">
      <w:bodyDiv w:val="1"/>
      <w:marLeft w:val="0"/>
      <w:marRight w:val="0"/>
      <w:marTop w:val="0"/>
      <w:marBottom w:val="0"/>
      <w:divBdr>
        <w:top w:val="none" w:sz="0" w:space="0" w:color="auto"/>
        <w:left w:val="none" w:sz="0" w:space="0" w:color="auto"/>
        <w:bottom w:val="none" w:sz="0" w:space="0" w:color="auto"/>
        <w:right w:val="none" w:sz="0" w:space="0" w:color="auto"/>
      </w:divBdr>
    </w:div>
    <w:div w:id="1290821499">
      <w:bodyDiv w:val="1"/>
      <w:marLeft w:val="0"/>
      <w:marRight w:val="0"/>
      <w:marTop w:val="0"/>
      <w:marBottom w:val="0"/>
      <w:divBdr>
        <w:top w:val="none" w:sz="0" w:space="0" w:color="auto"/>
        <w:left w:val="none" w:sz="0" w:space="0" w:color="auto"/>
        <w:bottom w:val="none" w:sz="0" w:space="0" w:color="auto"/>
        <w:right w:val="none" w:sz="0" w:space="0" w:color="auto"/>
      </w:divBdr>
    </w:div>
    <w:div w:id="1331256904">
      <w:bodyDiv w:val="1"/>
      <w:marLeft w:val="0"/>
      <w:marRight w:val="0"/>
      <w:marTop w:val="0"/>
      <w:marBottom w:val="0"/>
      <w:divBdr>
        <w:top w:val="none" w:sz="0" w:space="0" w:color="auto"/>
        <w:left w:val="none" w:sz="0" w:space="0" w:color="auto"/>
        <w:bottom w:val="none" w:sz="0" w:space="0" w:color="auto"/>
        <w:right w:val="none" w:sz="0" w:space="0" w:color="auto"/>
      </w:divBdr>
    </w:div>
    <w:div w:id="1347904357">
      <w:bodyDiv w:val="1"/>
      <w:marLeft w:val="0"/>
      <w:marRight w:val="0"/>
      <w:marTop w:val="0"/>
      <w:marBottom w:val="0"/>
      <w:divBdr>
        <w:top w:val="none" w:sz="0" w:space="0" w:color="auto"/>
        <w:left w:val="none" w:sz="0" w:space="0" w:color="auto"/>
        <w:bottom w:val="none" w:sz="0" w:space="0" w:color="auto"/>
        <w:right w:val="none" w:sz="0" w:space="0" w:color="auto"/>
      </w:divBdr>
    </w:div>
    <w:div w:id="1350907005">
      <w:bodyDiv w:val="1"/>
      <w:marLeft w:val="0"/>
      <w:marRight w:val="0"/>
      <w:marTop w:val="0"/>
      <w:marBottom w:val="0"/>
      <w:divBdr>
        <w:top w:val="none" w:sz="0" w:space="0" w:color="auto"/>
        <w:left w:val="none" w:sz="0" w:space="0" w:color="auto"/>
        <w:bottom w:val="none" w:sz="0" w:space="0" w:color="auto"/>
        <w:right w:val="none" w:sz="0" w:space="0" w:color="auto"/>
      </w:divBdr>
    </w:div>
    <w:div w:id="1416442235">
      <w:bodyDiv w:val="1"/>
      <w:marLeft w:val="0"/>
      <w:marRight w:val="0"/>
      <w:marTop w:val="0"/>
      <w:marBottom w:val="0"/>
      <w:divBdr>
        <w:top w:val="none" w:sz="0" w:space="0" w:color="auto"/>
        <w:left w:val="none" w:sz="0" w:space="0" w:color="auto"/>
        <w:bottom w:val="none" w:sz="0" w:space="0" w:color="auto"/>
        <w:right w:val="none" w:sz="0" w:space="0" w:color="auto"/>
      </w:divBdr>
    </w:div>
    <w:div w:id="1491019107">
      <w:bodyDiv w:val="1"/>
      <w:marLeft w:val="0"/>
      <w:marRight w:val="0"/>
      <w:marTop w:val="0"/>
      <w:marBottom w:val="0"/>
      <w:divBdr>
        <w:top w:val="none" w:sz="0" w:space="0" w:color="auto"/>
        <w:left w:val="none" w:sz="0" w:space="0" w:color="auto"/>
        <w:bottom w:val="none" w:sz="0" w:space="0" w:color="auto"/>
        <w:right w:val="none" w:sz="0" w:space="0" w:color="auto"/>
      </w:divBdr>
    </w:div>
    <w:div w:id="1511989478">
      <w:bodyDiv w:val="1"/>
      <w:marLeft w:val="0"/>
      <w:marRight w:val="0"/>
      <w:marTop w:val="0"/>
      <w:marBottom w:val="0"/>
      <w:divBdr>
        <w:top w:val="none" w:sz="0" w:space="0" w:color="auto"/>
        <w:left w:val="none" w:sz="0" w:space="0" w:color="auto"/>
        <w:bottom w:val="none" w:sz="0" w:space="0" w:color="auto"/>
        <w:right w:val="none" w:sz="0" w:space="0" w:color="auto"/>
      </w:divBdr>
    </w:div>
    <w:div w:id="1551310385">
      <w:bodyDiv w:val="1"/>
      <w:marLeft w:val="0"/>
      <w:marRight w:val="0"/>
      <w:marTop w:val="0"/>
      <w:marBottom w:val="0"/>
      <w:divBdr>
        <w:top w:val="none" w:sz="0" w:space="0" w:color="auto"/>
        <w:left w:val="none" w:sz="0" w:space="0" w:color="auto"/>
        <w:bottom w:val="none" w:sz="0" w:space="0" w:color="auto"/>
        <w:right w:val="none" w:sz="0" w:space="0" w:color="auto"/>
      </w:divBdr>
    </w:div>
    <w:div w:id="1557863036">
      <w:bodyDiv w:val="1"/>
      <w:marLeft w:val="0"/>
      <w:marRight w:val="0"/>
      <w:marTop w:val="0"/>
      <w:marBottom w:val="0"/>
      <w:divBdr>
        <w:top w:val="none" w:sz="0" w:space="0" w:color="auto"/>
        <w:left w:val="none" w:sz="0" w:space="0" w:color="auto"/>
        <w:bottom w:val="none" w:sz="0" w:space="0" w:color="auto"/>
        <w:right w:val="none" w:sz="0" w:space="0" w:color="auto"/>
      </w:divBdr>
    </w:div>
    <w:div w:id="1578783076">
      <w:bodyDiv w:val="1"/>
      <w:marLeft w:val="0"/>
      <w:marRight w:val="0"/>
      <w:marTop w:val="0"/>
      <w:marBottom w:val="0"/>
      <w:divBdr>
        <w:top w:val="none" w:sz="0" w:space="0" w:color="auto"/>
        <w:left w:val="none" w:sz="0" w:space="0" w:color="auto"/>
        <w:bottom w:val="none" w:sz="0" w:space="0" w:color="auto"/>
        <w:right w:val="none" w:sz="0" w:space="0" w:color="auto"/>
      </w:divBdr>
    </w:div>
    <w:div w:id="1610432774">
      <w:bodyDiv w:val="1"/>
      <w:marLeft w:val="0"/>
      <w:marRight w:val="0"/>
      <w:marTop w:val="0"/>
      <w:marBottom w:val="0"/>
      <w:divBdr>
        <w:top w:val="none" w:sz="0" w:space="0" w:color="auto"/>
        <w:left w:val="none" w:sz="0" w:space="0" w:color="auto"/>
        <w:bottom w:val="none" w:sz="0" w:space="0" w:color="auto"/>
        <w:right w:val="none" w:sz="0" w:space="0" w:color="auto"/>
      </w:divBdr>
    </w:div>
    <w:div w:id="1615474674">
      <w:bodyDiv w:val="1"/>
      <w:marLeft w:val="0"/>
      <w:marRight w:val="0"/>
      <w:marTop w:val="0"/>
      <w:marBottom w:val="0"/>
      <w:divBdr>
        <w:top w:val="none" w:sz="0" w:space="0" w:color="auto"/>
        <w:left w:val="none" w:sz="0" w:space="0" w:color="auto"/>
        <w:bottom w:val="none" w:sz="0" w:space="0" w:color="auto"/>
        <w:right w:val="none" w:sz="0" w:space="0" w:color="auto"/>
      </w:divBdr>
    </w:div>
    <w:div w:id="1622494317">
      <w:bodyDiv w:val="1"/>
      <w:marLeft w:val="0"/>
      <w:marRight w:val="0"/>
      <w:marTop w:val="0"/>
      <w:marBottom w:val="0"/>
      <w:divBdr>
        <w:top w:val="none" w:sz="0" w:space="0" w:color="auto"/>
        <w:left w:val="none" w:sz="0" w:space="0" w:color="auto"/>
        <w:bottom w:val="none" w:sz="0" w:space="0" w:color="auto"/>
        <w:right w:val="none" w:sz="0" w:space="0" w:color="auto"/>
      </w:divBdr>
    </w:div>
    <w:div w:id="1632007490">
      <w:bodyDiv w:val="1"/>
      <w:marLeft w:val="0"/>
      <w:marRight w:val="0"/>
      <w:marTop w:val="0"/>
      <w:marBottom w:val="0"/>
      <w:divBdr>
        <w:top w:val="none" w:sz="0" w:space="0" w:color="auto"/>
        <w:left w:val="none" w:sz="0" w:space="0" w:color="auto"/>
        <w:bottom w:val="none" w:sz="0" w:space="0" w:color="auto"/>
        <w:right w:val="none" w:sz="0" w:space="0" w:color="auto"/>
      </w:divBdr>
    </w:div>
    <w:div w:id="1648968586">
      <w:bodyDiv w:val="1"/>
      <w:marLeft w:val="0"/>
      <w:marRight w:val="0"/>
      <w:marTop w:val="0"/>
      <w:marBottom w:val="0"/>
      <w:divBdr>
        <w:top w:val="none" w:sz="0" w:space="0" w:color="auto"/>
        <w:left w:val="none" w:sz="0" w:space="0" w:color="auto"/>
        <w:bottom w:val="none" w:sz="0" w:space="0" w:color="auto"/>
        <w:right w:val="none" w:sz="0" w:space="0" w:color="auto"/>
      </w:divBdr>
    </w:div>
    <w:div w:id="1654870758">
      <w:bodyDiv w:val="1"/>
      <w:marLeft w:val="0"/>
      <w:marRight w:val="0"/>
      <w:marTop w:val="0"/>
      <w:marBottom w:val="0"/>
      <w:divBdr>
        <w:top w:val="none" w:sz="0" w:space="0" w:color="auto"/>
        <w:left w:val="none" w:sz="0" w:space="0" w:color="auto"/>
        <w:bottom w:val="none" w:sz="0" w:space="0" w:color="auto"/>
        <w:right w:val="none" w:sz="0" w:space="0" w:color="auto"/>
      </w:divBdr>
    </w:div>
    <w:div w:id="1663240619">
      <w:bodyDiv w:val="1"/>
      <w:marLeft w:val="0"/>
      <w:marRight w:val="0"/>
      <w:marTop w:val="0"/>
      <w:marBottom w:val="0"/>
      <w:divBdr>
        <w:top w:val="none" w:sz="0" w:space="0" w:color="auto"/>
        <w:left w:val="none" w:sz="0" w:space="0" w:color="auto"/>
        <w:bottom w:val="none" w:sz="0" w:space="0" w:color="auto"/>
        <w:right w:val="none" w:sz="0" w:space="0" w:color="auto"/>
      </w:divBdr>
    </w:div>
    <w:div w:id="1686053789">
      <w:bodyDiv w:val="1"/>
      <w:marLeft w:val="0"/>
      <w:marRight w:val="0"/>
      <w:marTop w:val="0"/>
      <w:marBottom w:val="0"/>
      <w:divBdr>
        <w:top w:val="none" w:sz="0" w:space="0" w:color="auto"/>
        <w:left w:val="none" w:sz="0" w:space="0" w:color="auto"/>
        <w:bottom w:val="none" w:sz="0" w:space="0" w:color="auto"/>
        <w:right w:val="none" w:sz="0" w:space="0" w:color="auto"/>
      </w:divBdr>
    </w:div>
    <w:div w:id="1697610707">
      <w:bodyDiv w:val="1"/>
      <w:marLeft w:val="0"/>
      <w:marRight w:val="0"/>
      <w:marTop w:val="0"/>
      <w:marBottom w:val="0"/>
      <w:divBdr>
        <w:top w:val="none" w:sz="0" w:space="0" w:color="auto"/>
        <w:left w:val="none" w:sz="0" w:space="0" w:color="auto"/>
        <w:bottom w:val="none" w:sz="0" w:space="0" w:color="auto"/>
        <w:right w:val="none" w:sz="0" w:space="0" w:color="auto"/>
      </w:divBdr>
    </w:div>
    <w:div w:id="1723480869">
      <w:bodyDiv w:val="1"/>
      <w:marLeft w:val="0"/>
      <w:marRight w:val="0"/>
      <w:marTop w:val="0"/>
      <w:marBottom w:val="0"/>
      <w:divBdr>
        <w:top w:val="none" w:sz="0" w:space="0" w:color="auto"/>
        <w:left w:val="none" w:sz="0" w:space="0" w:color="auto"/>
        <w:bottom w:val="none" w:sz="0" w:space="0" w:color="auto"/>
        <w:right w:val="none" w:sz="0" w:space="0" w:color="auto"/>
      </w:divBdr>
    </w:div>
    <w:div w:id="1723672709">
      <w:bodyDiv w:val="1"/>
      <w:marLeft w:val="0"/>
      <w:marRight w:val="0"/>
      <w:marTop w:val="0"/>
      <w:marBottom w:val="0"/>
      <w:divBdr>
        <w:top w:val="none" w:sz="0" w:space="0" w:color="auto"/>
        <w:left w:val="none" w:sz="0" w:space="0" w:color="auto"/>
        <w:bottom w:val="none" w:sz="0" w:space="0" w:color="auto"/>
        <w:right w:val="none" w:sz="0" w:space="0" w:color="auto"/>
      </w:divBdr>
    </w:div>
    <w:div w:id="1732923251">
      <w:bodyDiv w:val="1"/>
      <w:marLeft w:val="0"/>
      <w:marRight w:val="0"/>
      <w:marTop w:val="0"/>
      <w:marBottom w:val="0"/>
      <w:divBdr>
        <w:top w:val="none" w:sz="0" w:space="0" w:color="auto"/>
        <w:left w:val="none" w:sz="0" w:space="0" w:color="auto"/>
        <w:bottom w:val="none" w:sz="0" w:space="0" w:color="auto"/>
        <w:right w:val="none" w:sz="0" w:space="0" w:color="auto"/>
      </w:divBdr>
    </w:div>
    <w:div w:id="1745177841">
      <w:bodyDiv w:val="1"/>
      <w:marLeft w:val="0"/>
      <w:marRight w:val="0"/>
      <w:marTop w:val="0"/>
      <w:marBottom w:val="0"/>
      <w:divBdr>
        <w:top w:val="none" w:sz="0" w:space="0" w:color="auto"/>
        <w:left w:val="none" w:sz="0" w:space="0" w:color="auto"/>
        <w:bottom w:val="none" w:sz="0" w:space="0" w:color="auto"/>
        <w:right w:val="none" w:sz="0" w:space="0" w:color="auto"/>
      </w:divBdr>
    </w:div>
    <w:div w:id="1746142535">
      <w:bodyDiv w:val="1"/>
      <w:marLeft w:val="0"/>
      <w:marRight w:val="0"/>
      <w:marTop w:val="0"/>
      <w:marBottom w:val="0"/>
      <w:divBdr>
        <w:top w:val="none" w:sz="0" w:space="0" w:color="auto"/>
        <w:left w:val="none" w:sz="0" w:space="0" w:color="auto"/>
        <w:bottom w:val="none" w:sz="0" w:space="0" w:color="auto"/>
        <w:right w:val="none" w:sz="0" w:space="0" w:color="auto"/>
      </w:divBdr>
    </w:div>
    <w:div w:id="1823817029">
      <w:bodyDiv w:val="1"/>
      <w:marLeft w:val="0"/>
      <w:marRight w:val="0"/>
      <w:marTop w:val="0"/>
      <w:marBottom w:val="0"/>
      <w:divBdr>
        <w:top w:val="none" w:sz="0" w:space="0" w:color="auto"/>
        <w:left w:val="none" w:sz="0" w:space="0" w:color="auto"/>
        <w:bottom w:val="none" w:sz="0" w:space="0" w:color="auto"/>
        <w:right w:val="none" w:sz="0" w:space="0" w:color="auto"/>
      </w:divBdr>
    </w:div>
    <w:div w:id="1866940412">
      <w:bodyDiv w:val="1"/>
      <w:marLeft w:val="0"/>
      <w:marRight w:val="0"/>
      <w:marTop w:val="0"/>
      <w:marBottom w:val="0"/>
      <w:divBdr>
        <w:top w:val="none" w:sz="0" w:space="0" w:color="auto"/>
        <w:left w:val="none" w:sz="0" w:space="0" w:color="auto"/>
        <w:bottom w:val="none" w:sz="0" w:space="0" w:color="auto"/>
        <w:right w:val="none" w:sz="0" w:space="0" w:color="auto"/>
      </w:divBdr>
    </w:div>
    <w:div w:id="1894611903">
      <w:bodyDiv w:val="1"/>
      <w:marLeft w:val="0"/>
      <w:marRight w:val="0"/>
      <w:marTop w:val="0"/>
      <w:marBottom w:val="0"/>
      <w:divBdr>
        <w:top w:val="none" w:sz="0" w:space="0" w:color="auto"/>
        <w:left w:val="none" w:sz="0" w:space="0" w:color="auto"/>
        <w:bottom w:val="none" w:sz="0" w:space="0" w:color="auto"/>
        <w:right w:val="none" w:sz="0" w:space="0" w:color="auto"/>
      </w:divBdr>
    </w:div>
    <w:div w:id="1956256289">
      <w:bodyDiv w:val="1"/>
      <w:marLeft w:val="0"/>
      <w:marRight w:val="0"/>
      <w:marTop w:val="0"/>
      <w:marBottom w:val="0"/>
      <w:divBdr>
        <w:top w:val="none" w:sz="0" w:space="0" w:color="auto"/>
        <w:left w:val="none" w:sz="0" w:space="0" w:color="auto"/>
        <w:bottom w:val="none" w:sz="0" w:space="0" w:color="auto"/>
        <w:right w:val="none" w:sz="0" w:space="0" w:color="auto"/>
      </w:divBdr>
    </w:div>
    <w:div w:id="1972520515">
      <w:bodyDiv w:val="1"/>
      <w:marLeft w:val="0"/>
      <w:marRight w:val="0"/>
      <w:marTop w:val="0"/>
      <w:marBottom w:val="0"/>
      <w:divBdr>
        <w:top w:val="none" w:sz="0" w:space="0" w:color="auto"/>
        <w:left w:val="none" w:sz="0" w:space="0" w:color="auto"/>
        <w:bottom w:val="none" w:sz="0" w:space="0" w:color="auto"/>
        <w:right w:val="none" w:sz="0" w:space="0" w:color="auto"/>
      </w:divBdr>
    </w:div>
    <w:div w:id="1988702027">
      <w:bodyDiv w:val="1"/>
      <w:marLeft w:val="0"/>
      <w:marRight w:val="0"/>
      <w:marTop w:val="0"/>
      <w:marBottom w:val="0"/>
      <w:divBdr>
        <w:top w:val="none" w:sz="0" w:space="0" w:color="auto"/>
        <w:left w:val="none" w:sz="0" w:space="0" w:color="auto"/>
        <w:bottom w:val="none" w:sz="0" w:space="0" w:color="auto"/>
        <w:right w:val="none" w:sz="0" w:space="0" w:color="auto"/>
      </w:divBdr>
    </w:div>
    <w:div w:id="1995060883">
      <w:bodyDiv w:val="1"/>
      <w:marLeft w:val="0"/>
      <w:marRight w:val="0"/>
      <w:marTop w:val="0"/>
      <w:marBottom w:val="0"/>
      <w:divBdr>
        <w:top w:val="none" w:sz="0" w:space="0" w:color="auto"/>
        <w:left w:val="none" w:sz="0" w:space="0" w:color="auto"/>
        <w:bottom w:val="none" w:sz="0" w:space="0" w:color="auto"/>
        <w:right w:val="none" w:sz="0" w:space="0" w:color="auto"/>
      </w:divBdr>
    </w:div>
    <w:div w:id="2041736216">
      <w:bodyDiv w:val="1"/>
      <w:marLeft w:val="0"/>
      <w:marRight w:val="0"/>
      <w:marTop w:val="0"/>
      <w:marBottom w:val="0"/>
      <w:divBdr>
        <w:top w:val="none" w:sz="0" w:space="0" w:color="auto"/>
        <w:left w:val="none" w:sz="0" w:space="0" w:color="auto"/>
        <w:bottom w:val="none" w:sz="0" w:space="0" w:color="auto"/>
        <w:right w:val="none" w:sz="0" w:space="0" w:color="auto"/>
      </w:divBdr>
    </w:div>
    <w:div w:id="2059011800">
      <w:bodyDiv w:val="1"/>
      <w:marLeft w:val="0"/>
      <w:marRight w:val="0"/>
      <w:marTop w:val="0"/>
      <w:marBottom w:val="0"/>
      <w:divBdr>
        <w:top w:val="none" w:sz="0" w:space="0" w:color="auto"/>
        <w:left w:val="none" w:sz="0" w:space="0" w:color="auto"/>
        <w:bottom w:val="none" w:sz="0" w:space="0" w:color="auto"/>
        <w:right w:val="none" w:sz="0" w:space="0" w:color="auto"/>
      </w:divBdr>
    </w:div>
    <w:div w:id="2061708871">
      <w:bodyDiv w:val="1"/>
      <w:marLeft w:val="0"/>
      <w:marRight w:val="0"/>
      <w:marTop w:val="0"/>
      <w:marBottom w:val="0"/>
      <w:divBdr>
        <w:top w:val="none" w:sz="0" w:space="0" w:color="auto"/>
        <w:left w:val="none" w:sz="0" w:space="0" w:color="auto"/>
        <w:bottom w:val="none" w:sz="0" w:space="0" w:color="auto"/>
        <w:right w:val="none" w:sz="0" w:space="0" w:color="auto"/>
      </w:divBdr>
    </w:div>
    <w:div w:id="2069717891">
      <w:bodyDiv w:val="1"/>
      <w:marLeft w:val="0"/>
      <w:marRight w:val="0"/>
      <w:marTop w:val="0"/>
      <w:marBottom w:val="0"/>
      <w:divBdr>
        <w:top w:val="none" w:sz="0" w:space="0" w:color="auto"/>
        <w:left w:val="none" w:sz="0" w:space="0" w:color="auto"/>
        <w:bottom w:val="none" w:sz="0" w:space="0" w:color="auto"/>
        <w:right w:val="none" w:sz="0" w:space="0" w:color="auto"/>
      </w:divBdr>
    </w:div>
    <w:div w:id="2098596565">
      <w:bodyDiv w:val="1"/>
      <w:marLeft w:val="0"/>
      <w:marRight w:val="0"/>
      <w:marTop w:val="0"/>
      <w:marBottom w:val="0"/>
      <w:divBdr>
        <w:top w:val="none" w:sz="0" w:space="0" w:color="auto"/>
        <w:left w:val="none" w:sz="0" w:space="0" w:color="auto"/>
        <w:bottom w:val="none" w:sz="0" w:space="0" w:color="auto"/>
        <w:right w:val="none" w:sz="0" w:space="0" w:color="auto"/>
      </w:divBdr>
    </w:div>
    <w:div w:id="2126774831">
      <w:bodyDiv w:val="1"/>
      <w:marLeft w:val="0"/>
      <w:marRight w:val="0"/>
      <w:marTop w:val="0"/>
      <w:marBottom w:val="0"/>
      <w:divBdr>
        <w:top w:val="none" w:sz="0" w:space="0" w:color="auto"/>
        <w:left w:val="none" w:sz="0" w:space="0" w:color="auto"/>
        <w:bottom w:val="none" w:sz="0" w:space="0" w:color="auto"/>
        <w:right w:val="none" w:sz="0" w:space="0" w:color="auto"/>
      </w:divBdr>
    </w:div>
    <w:div w:id="2142577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56.emf"/><Relationship Id="rId21" Type="http://schemas.openxmlformats.org/officeDocument/2006/relationships/comments" Target="comments.xml"/><Relationship Id="rId42" Type="http://schemas.openxmlformats.org/officeDocument/2006/relationships/image" Target="media/image15.wmf"/><Relationship Id="rId47" Type="http://schemas.openxmlformats.org/officeDocument/2006/relationships/oleObject" Target="embeddings/oleObject10.bin"/><Relationship Id="rId63" Type="http://schemas.openxmlformats.org/officeDocument/2006/relationships/image" Target="media/image25.jpeg"/><Relationship Id="rId68" Type="http://schemas.openxmlformats.org/officeDocument/2006/relationships/oleObject" Target="embeddings/oleObject19.bin"/><Relationship Id="rId84" Type="http://schemas.openxmlformats.org/officeDocument/2006/relationships/oleObject" Target="embeddings/oleObject27.bin"/><Relationship Id="rId89" Type="http://schemas.openxmlformats.org/officeDocument/2006/relationships/oleObject" Target="embeddings/oleObject29.bin"/><Relationship Id="rId112" Type="http://schemas.openxmlformats.org/officeDocument/2006/relationships/image" Target="media/image52.emf"/><Relationship Id="rId133" Type="http://schemas.openxmlformats.org/officeDocument/2006/relationships/image" Target="media/image72.emf"/><Relationship Id="rId138" Type="http://schemas.openxmlformats.org/officeDocument/2006/relationships/image" Target="media/image77.emf"/><Relationship Id="rId154" Type="http://schemas.openxmlformats.org/officeDocument/2006/relationships/footer" Target="footer7.xml"/><Relationship Id="rId159" Type="http://schemas.openxmlformats.org/officeDocument/2006/relationships/footer" Target="footer9.xml"/><Relationship Id="rId16" Type="http://schemas.openxmlformats.org/officeDocument/2006/relationships/header" Target="header3.xml"/><Relationship Id="rId107" Type="http://schemas.openxmlformats.org/officeDocument/2006/relationships/image" Target="media/image49.wmf"/><Relationship Id="rId11" Type="http://schemas.openxmlformats.org/officeDocument/2006/relationships/footer" Target="footer2.xml"/><Relationship Id="rId32" Type="http://schemas.openxmlformats.org/officeDocument/2006/relationships/image" Target="media/image10.wmf"/><Relationship Id="rId37" Type="http://schemas.openxmlformats.org/officeDocument/2006/relationships/oleObject" Target="embeddings/oleObject5.bin"/><Relationship Id="rId53" Type="http://schemas.openxmlformats.org/officeDocument/2006/relationships/oleObject" Target="embeddings/oleObject13.bin"/><Relationship Id="rId58" Type="http://schemas.openxmlformats.org/officeDocument/2006/relationships/image" Target="media/image23.wmf"/><Relationship Id="rId74" Type="http://schemas.openxmlformats.org/officeDocument/2006/relationships/oleObject" Target="embeddings/oleObject22.bin"/><Relationship Id="rId79" Type="http://schemas.openxmlformats.org/officeDocument/2006/relationships/image" Target="media/image34.wmf"/><Relationship Id="rId102" Type="http://schemas.openxmlformats.org/officeDocument/2006/relationships/image" Target="media/image46.wmf"/><Relationship Id="rId123" Type="http://schemas.openxmlformats.org/officeDocument/2006/relationships/image" Target="media/image62.emf"/><Relationship Id="rId128" Type="http://schemas.openxmlformats.org/officeDocument/2006/relationships/image" Target="media/image67.emf"/><Relationship Id="rId144" Type="http://schemas.openxmlformats.org/officeDocument/2006/relationships/image" Target="media/image83.emf"/><Relationship Id="rId149" Type="http://schemas.openxmlformats.org/officeDocument/2006/relationships/image" Target="media/image88.emf"/><Relationship Id="rId5" Type="http://schemas.openxmlformats.org/officeDocument/2006/relationships/settings" Target="settings.xml"/><Relationship Id="rId90" Type="http://schemas.openxmlformats.org/officeDocument/2006/relationships/image" Target="media/image40.wmf"/><Relationship Id="rId95" Type="http://schemas.openxmlformats.org/officeDocument/2006/relationships/oleObject" Target="embeddings/oleObject32.bin"/><Relationship Id="rId160" Type="http://schemas.openxmlformats.org/officeDocument/2006/relationships/image" Target="media/image92.jpeg"/><Relationship Id="rId165" Type="http://schemas.openxmlformats.org/officeDocument/2006/relationships/footer" Target="footer11.xml"/><Relationship Id="rId22" Type="http://schemas.openxmlformats.org/officeDocument/2006/relationships/image" Target="media/image2.jpeg"/><Relationship Id="rId27" Type="http://schemas.openxmlformats.org/officeDocument/2006/relationships/image" Target="media/image7.jpeg"/><Relationship Id="rId43" Type="http://schemas.openxmlformats.org/officeDocument/2006/relationships/oleObject" Target="embeddings/oleObject8.bin"/><Relationship Id="rId48" Type="http://schemas.openxmlformats.org/officeDocument/2006/relationships/image" Target="media/image18.wmf"/><Relationship Id="rId64" Type="http://schemas.openxmlformats.org/officeDocument/2006/relationships/image" Target="media/image26.jpeg"/><Relationship Id="rId69" Type="http://schemas.openxmlformats.org/officeDocument/2006/relationships/image" Target="media/image29.wmf"/><Relationship Id="rId113" Type="http://schemas.openxmlformats.org/officeDocument/2006/relationships/oleObject" Target="embeddings/oleObject40.bin"/><Relationship Id="rId118" Type="http://schemas.openxmlformats.org/officeDocument/2006/relationships/image" Target="media/image57.emf"/><Relationship Id="rId134" Type="http://schemas.openxmlformats.org/officeDocument/2006/relationships/image" Target="media/image73.emf"/><Relationship Id="rId139" Type="http://schemas.openxmlformats.org/officeDocument/2006/relationships/image" Target="media/image78.emf"/><Relationship Id="rId80" Type="http://schemas.openxmlformats.org/officeDocument/2006/relationships/oleObject" Target="embeddings/oleObject25.bin"/><Relationship Id="rId85" Type="http://schemas.openxmlformats.org/officeDocument/2006/relationships/image" Target="media/image37.jpeg"/><Relationship Id="rId150" Type="http://schemas.openxmlformats.org/officeDocument/2006/relationships/image" Target="media/image89.emf"/><Relationship Id="rId155" Type="http://schemas.openxmlformats.org/officeDocument/2006/relationships/header" Target="header6.xml"/><Relationship Id="rId12" Type="http://schemas.openxmlformats.org/officeDocument/2006/relationships/header" Target="header1.xml"/><Relationship Id="rId17" Type="http://schemas.openxmlformats.org/officeDocument/2006/relationships/hyperlink" Target="http://www.adfg.alaska.gov/sf/publications/" TargetMode="External"/><Relationship Id="rId33" Type="http://schemas.openxmlformats.org/officeDocument/2006/relationships/oleObject" Target="embeddings/oleObject3.bin"/><Relationship Id="rId38" Type="http://schemas.openxmlformats.org/officeDocument/2006/relationships/image" Target="media/image13.wmf"/><Relationship Id="rId59" Type="http://schemas.openxmlformats.org/officeDocument/2006/relationships/oleObject" Target="embeddings/oleObject16.bin"/><Relationship Id="rId103" Type="http://schemas.openxmlformats.org/officeDocument/2006/relationships/oleObject" Target="embeddings/oleObject36.bin"/><Relationship Id="rId108" Type="http://schemas.openxmlformats.org/officeDocument/2006/relationships/oleObject" Target="embeddings/oleObject38.bin"/><Relationship Id="rId124" Type="http://schemas.openxmlformats.org/officeDocument/2006/relationships/image" Target="media/image63.emf"/><Relationship Id="rId129" Type="http://schemas.openxmlformats.org/officeDocument/2006/relationships/image" Target="media/image68.emf"/><Relationship Id="rId54" Type="http://schemas.openxmlformats.org/officeDocument/2006/relationships/image" Target="media/image21.wmf"/><Relationship Id="rId70" Type="http://schemas.openxmlformats.org/officeDocument/2006/relationships/oleObject" Target="embeddings/oleObject20.bin"/><Relationship Id="rId75" Type="http://schemas.openxmlformats.org/officeDocument/2006/relationships/image" Target="media/image32.wmf"/><Relationship Id="rId91" Type="http://schemas.openxmlformats.org/officeDocument/2006/relationships/oleObject" Target="embeddings/oleObject30.bin"/><Relationship Id="rId96" Type="http://schemas.openxmlformats.org/officeDocument/2006/relationships/image" Target="media/image43.wmf"/><Relationship Id="rId140" Type="http://schemas.openxmlformats.org/officeDocument/2006/relationships/image" Target="media/image79.emf"/><Relationship Id="rId145" Type="http://schemas.openxmlformats.org/officeDocument/2006/relationships/image" Target="media/image84.emf"/><Relationship Id="rId161" Type="http://schemas.openxmlformats.org/officeDocument/2006/relationships/header" Target="header8.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jpeg"/><Relationship Id="rId28" Type="http://schemas.openxmlformats.org/officeDocument/2006/relationships/image" Target="media/image8.wmf"/><Relationship Id="rId36" Type="http://schemas.openxmlformats.org/officeDocument/2006/relationships/image" Target="media/image12.wmf"/><Relationship Id="rId49" Type="http://schemas.openxmlformats.org/officeDocument/2006/relationships/oleObject" Target="embeddings/oleObject11.bin"/><Relationship Id="rId57" Type="http://schemas.openxmlformats.org/officeDocument/2006/relationships/oleObject" Target="embeddings/oleObject15.bin"/><Relationship Id="rId106" Type="http://schemas.openxmlformats.org/officeDocument/2006/relationships/image" Target="media/image48.emf"/><Relationship Id="rId114" Type="http://schemas.openxmlformats.org/officeDocument/2006/relationships/image" Target="media/image53.emf"/><Relationship Id="rId119" Type="http://schemas.openxmlformats.org/officeDocument/2006/relationships/image" Target="media/image58.emf"/><Relationship Id="rId127" Type="http://schemas.openxmlformats.org/officeDocument/2006/relationships/image" Target="media/image66.emf"/><Relationship Id="rId10" Type="http://schemas.openxmlformats.org/officeDocument/2006/relationships/image" Target="media/image1.jpeg"/><Relationship Id="rId31" Type="http://schemas.openxmlformats.org/officeDocument/2006/relationships/oleObject" Target="embeddings/oleObject2.bin"/><Relationship Id="rId44" Type="http://schemas.openxmlformats.org/officeDocument/2006/relationships/image" Target="media/image16.wmf"/><Relationship Id="rId52" Type="http://schemas.openxmlformats.org/officeDocument/2006/relationships/image" Target="media/image20.wmf"/><Relationship Id="rId60" Type="http://schemas.openxmlformats.org/officeDocument/2006/relationships/image" Target="media/image24.wmf"/><Relationship Id="rId65" Type="http://schemas.openxmlformats.org/officeDocument/2006/relationships/image" Target="media/image27.wmf"/><Relationship Id="rId73" Type="http://schemas.openxmlformats.org/officeDocument/2006/relationships/image" Target="media/image31.wmf"/><Relationship Id="rId78" Type="http://schemas.openxmlformats.org/officeDocument/2006/relationships/oleObject" Target="embeddings/oleObject24.bin"/><Relationship Id="rId81" Type="http://schemas.openxmlformats.org/officeDocument/2006/relationships/image" Target="media/image35.wmf"/><Relationship Id="rId86" Type="http://schemas.openxmlformats.org/officeDocument/2006/relationships/image" Target="media/image38.wmf"/><Relationship Id="rId94" Type="http://schemas.openxmlformats.org/officeDocument/2006/relationships/image" Target="media/image42.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1.emf"/><Relationship Id="rId130" Type="http://schemas.openxmlformats.org/officeDocument/2006/relationships/image" Target="media/image69.emf"/><Relationship Id="rId135" Type="http://schemas.openxmlformats.org/officeDocument/2006/relationships/image" Target="media/image74.emf"/><Relationship Id="rId143" Type="http://schemas.openxmlformats.org/officeDocument/2006/relationships/image" Target="media/image82.emf"/><Relationship Id="rId148" Type="http://schemas.openxmlformats.org/officeDocument/2006/relationships/image" Target="media/image87.emf"/><Relationship Id="rId151" Type="http://schemas.openxmlformats.org/officeDocument/2006/relationships/image" Target="media/image90.emf"/><Relationship Id="rId156" Type="http://schemas.openxmlformats.org/officeDocument/2006/relationships/footer" Target="footer8.xml"/><Relationship Id="rId164"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oleObject" Target="embeddings/oleObject6.bin"/><Relationship Id="rId109" Type="http://schemas.openxmlformats.org/officeDocument/2006/relationships/oleObject" Target="embeddings/oleObject39.bin"/><Relationship Id="rId34" Type="http://schemas.openxmlformats.org/officeDocument/2006/relationships/image" Target="media/image11.wmf"/><Relationship Id="rId50" Type="http://schemas.openxmlformats.org/officeDocument/2006/relationships/image" Target="media/image19.wmf"/><Relationship Id="rId55" Type="http://schemas.openxmlformats.org/officeDocument/2006/relationships/oleObject" Target="embeddings/oleObject14.bin"/><Relationship Id="rId76" Type="http://schemas.openxmlformats.org/officeDocument/2006/relationships/oleObject" Target="embeddings/oleObject23.bin"/><Relationship Id="rId97" Type="http://schemas.openxmlformats.org/officeDocument/2006/relationships/oleObject" Target="embeddings/oleObject33.bin"/><Relationship Id="rId104" Type="http://schemas.openxmlformats.org/officeDocument/2006/relationships/image" Target="media/image47.wmf"/><Relationship Id="rId120" Type="http://schemas.openxmlformats.org/officeDocument/2006/relationships/image" Target="media/image59.emf"/><Relationship Id="rId125" Type="http://schemas.openxmlformats.org/officeDocument/2006/relationships/image" Target="media/image64.emf"/><Relationship Id="rId141" Type="http://schemas.openxmlformats.org/officeDocument/2006/relationships/image" Target="media/image80.emf"/><Relationship Id="rId146" Type="http://schemas.openxmlformats.org/officeDocument/2006/relationships/image" Target="media/image85.emf"/><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0.wmf"/><Relationship Id="rId92" Type="http://schemas.openxmlformats.org/officeDocument/2006/relationships/image" Target="media/image41.wmf"/><Relationship Id="rId16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4.emf"/><Relationship Id="rId40" Type="http://schemas.openxmlformats.org/officeDocument/2006/relationships/image" Target="media/image14.wmf"/><Relationship Id="rId45" Type="http://schemas.openxmlformats.org/officeDocument/2006/relationships/oleObject" Target="embeddings/oleObject9.bin"/><Relationship Id="rId66" Type="http://schemas.openxmlformats.org/officeDocument/2006/relationships/oleObject" Target="embeddings/oleObject18.bin"/><Relationship Id="rId87" Type="http://schemas.openxmlformats.org/officeDocument/2006/relationships/oleObject" Target="embeddings/oleObject28.bin"/><Relationship Id="rId110" Type="http://schemas.openxmlformats.org/officeDocument/2006/relationships/image" Target="media/image50.emf"/><Relationship Id="rId115" Type="http://schemas.openxmlformats.org/officeDocument/2006/relationships/image" Target="media/image54.emf"/><Relationship Id="rId131" Type="http://schemas.openxmlformats.org/officeDocument/2006/relationships/image" Target="media/image70.emf"/><Relationship Id="rId136" Type="http://schemas.openxmlformats.org/officeDocument/2006/relationships/image" Target="media/image75.emf"/><Relationship Id="rId157" Type="http://schemas.openxmlformats.org/officeDocument/2006/relationships/image" Target="media/image91.jpeg"/><Relationship Id="rId61" Type="http://schemas.openxmlformats.org/officeDocument/2006/relationships/oleObject" Target="embeddings/oleObject17.bin"/><Relationship Id="rId82" Type="http://schemas.openxmlformats.org/officeDocument/2006/relationships/oleObject" Target="embeddings/oleObject26.bin"/><Relationship Id="rId152" Type="http://schemas.openxmlformats.org/officeDocument/2006/relationships/hyperlink" Target="http://www.npafc.org" TargetMode="Externa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9.wmf"/><Relationship Id="rId35" Type="http://schemas.openxmlformats.org/officeDocument/2006/relationships/oleObject" Target="embeddings/oleObject4.bin"/><Relationship Id="rId56" Type="http://schemas.openxmlformats.org/officeDocument/2006/relationships/image" Target="media/image22.wmf"/><Relationship Id="rId77" Type="http://schemas.openxmlformats.org/officeDocument/2006/relationships/image" Target="media/image33.wmf"/><Relationship Id="rId100" Type="http://schemas.openxmlformats.org/officeDocument/2006/relationships/image" Target="media/image45.wmf"/><Relationship Id="rId105" Type="http://schemas.openxmlformats.org/officeDocument/2006/relationships/oleObject" Target="embeddings/oleObject37.bin"/><Relationship Id="rId126" Type="http://schemas.openxmlformats.org/officeDocument/2006/relationships/image" Target="media/image65.emf"/><Relationship Id="rId147" Type="http://schemas.openxmlformats.org/officeDocument/2006/relationships/image" Target="media/image86.emf"/><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oleObject" Target="embeddings/oleObject21.bin"/><Relationship Id="rId93" Type="http://schemas.openxmlformats.org/officeDocument/2006/relationships/oleObject" Target="embeddings/oleObject31.bin"/><Relationship Id="rId98" Type="http://schemas.openxmlformats.org/officeDocument/2006/relationships/image" Target="media/image44.wmf"/><Relationship Id="rId121" Type="http://schemas.openxmlformats.org/officeDocument/2006/relationships/image" Target="media/image60.emf"/><Relationship Id="rId142" Type="http://schemas.openxmlformats.org/officeDocument/2006/relationships/image" Target="media/image81.emf"/><Relationship Id="rId163"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image" Target="media/image17.wmf"/><Relationship Id="rId67" Type="http://schemas.openxmlformats.org/officeDocument/2006/relationships/image" Target="media/image28.wmf"/><Relationship Id="rId116" Type="http://schemas.openxmlformats.org/officeDocument/2006/relationships/image" Target="media/image55.emf"/><Relationship Id="rId137" Type="http://schemas.openxmlformats.org/officeDocument/2006/relationships/image" Target="media/image76.emf"/><Relationship Id="rId158" Type="http://schemas.openxmlformats.org/officeDocument/2006/relationships/header" Target="header7.xml"/><Relationship Id="rId20" Type="http://schemas.openxmlformats.org/officeDocument/2006/relationships/footer" Target="footer6.xml"/><Relationship Id="rId41" Type="http://schemas.openxmlformats.org/officeDocument/2006/relationships/oleObject" Target="embeddings/oleObject7.bin"/><Relationship Id="rId62" Type="http://schemas.openxmlformats.org/officeDocument/2006/relationships/hyperlink" Target="https://www.ncdc.noaa.gov/cdo-web" TargetMode="External"/><Relationship Id="rId83" Type="http://schemas.openxmlformats.org/officeDocument/2006/relationships/image" Target="media/image36.wmf"/><Relationship Id="rId88" Type="http://schemas.openxmlformats.org/officeDocument/2006/relationships/image" Target="media/image39.wmf"/><Relationship Id="rId111" Type="http://schemas.openxmlformats.org/officeDocument/2006/relationships/image" Target="media/image51.emf"/><Relationship Id="rId132" Type="http://schemas.openxmlformats.org/officeDocument/2006/relationships/image" Target="media/image71.emf"/><Relationship Id="rId153" Type="http://schemas.openxmlformats.org/officeDocument/2006/relationships/header" Target="head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EAD8C19-929C-4797-AE9E-C4FDDA931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1613</TotalTime>
  <Pages>137</Pages>
  <Words>51411</Words>
  <Characters>268795</Characters>
  <Application>Microsoft Office Word</Application>
  <DocSecurity>0</DocSecurity>
  <Lines>2239</Lines>
  <Paragraphs>639</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319567</CharactersWithSpaces>
  <SharedDoc>false</SharedDoc>
  <HLinks>
    <vt:vector size="24" baseType="variant">
      <vt:variant>
        <vt:i4>2031679</vt:i4>
      </vt:variant>
      <vt:variant>
        <vt:i4>17</vt:i4>
      </vt:variant>
      <vt:variant>
        <vt:i4>0</vt:i4>
      </vt:variant>
      <vt:variant>
        <vt:i4>5</vt:i4>
      </vt:variant>
      <vt:variant>
        <vt:lpwstr/>
      </vt:variant>
      <vt:variant>
        <vt:lpwstr>_Toc203883634</vt:lpwstr>
      </vt:variant>
      <vt:variant>
        <vt:i4>2031679</vt:i4>
      </vt:variant>
      <vt:variant>
        <vt:i4>11</vt:i4>
      </vt:variant>
      <vt:variant>
        <vt:i4>0</vt:i4>
      </vt:variant>
      <vt:variant>
        <vt:i4>5</vt:i4>
      </vt:variant>
      <vt:variant>
        <vt:lpwstr/>
      </vt:variant>
      <vt:variant>
        <vt:lpwstr>_Toc203883633</vt:lpwstr>
      </vt:variant>
      <vt:variant>
        <vt:i4>2031679</vt:i4>
      </vt:variant>
      <vt:variant>
        <vt:i4>5</vt:i4>
      </vt:variant>
      <vt:variant>
        <vt:i4>0</vt:i4>
      </vt:variant>
      <vt:variant>
        <vt:i4>5</vt:i4>
      </vt:variant>
      <vt:variant>
        <vt:lpwstr/>
      </vt:variant>
      <vt:variant>
        <vt:lpwstr>_Toc203883632</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jb</cp:lastModifiedBy>
  <cp:revision>34</cp:revision>
  <cp:lastPrinted>2017-06-09T21:31:00Z</cp:lastPrinted>
  <dcterms:created xsi:type="dcterms:W3CDTF">2017-08-16T19:19:00Z</dcterms:created>
  <dcterms:modified xsi:type="dcterms:W3CDTF">2017-08-23T23:09:00Z</dcterms:modified>
</cp:coreProperties>
</file>